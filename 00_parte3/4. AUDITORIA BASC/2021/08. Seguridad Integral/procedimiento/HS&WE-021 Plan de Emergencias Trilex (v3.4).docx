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DD3DE4" w14:textId="77777777" w:rsidR="00C52D81" w:rsidRDefault="00C52D81" w:rsidP="00F977F5">
      <w:pPr>
        <w:spacing w:before="120" w:after="120" w:line="240" w:lineRule="auto"/>
      </w:pPr>
      <w:r>
        <w:rPr>
          <w:noProof/>
          <w:lang w:eastAsia="es-EC"/>
        </w:rPr>
        <w:drawing>
          <wp:inline distT="0" distB="0" distL="0" distR="0" wp14:anchorId="61F64EEA" wp14:editId="413E480A">
            <wp:extent cx="2390775" cy="417719"/>
            <wp:effectExtent l="0" t="0" r="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41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1B9C" w14:textId="77777777" w:rsidR="00C52D81" w:rsidRDefault="00C52D81" w:rsidP="00C167A0">
      <w:pPr>
        <w:spacing w:before="120" w:after="120" w:line="240" w:lineRule="auto"/>
      </w:pPr>
    </w:p>
    <w:p w14:paraId="78DC09F5" w14:textId="77777777" w:rsidR="00C52D81" w:rsidRDefault="00C52D81" w:rsidP="00C167A0">
      <w:pPr>
        <w:spacing w:before="120" w:after="120" w:line="240" w:lineRule="auto"/>
      </w:pPr>
    </w:p>
    <w:p w14:paraId="2C76F77D" w14:textId="77777777" w:rsidR="00C52D81" w:rsidRDefault="00C52D81" w:rsidP="00C167A0">
      <w:pPr>
        <w:spacing w:before="120" w:after="120" w:line="240" w:lineRule="auto"/>
      </w:pPr>
    </w:p>
    <w:p w14:paraId="6B013712" w14:textId="77777777" w:rsidR="00C52D81" w:rsidRDefault="00C52D81" w:rsidP="00C167A0">
      <w:pPr>
        <w:spacing w:before="120" w:after="120" w:line="240" w:lineRule="auto"/>
      </w:pPr>
    </w:p>
    <w:p w14:paraId="28AAA461" w14:textId="77777777" w:rsidR="00C52D81" w:rsidRDefault="00C52D81" w:rsidP="00C167A0">
      <w:pPr>
        <w:spacing w:before="120" w:after="120" w:line="240" w:lineRule="auto"/>
      </w:pPr>
    </w:p>
    <w:p w14:paraId="3570D403" w14:textId="77777777" w:rsidR="00C52D81" w:rsidRPr="00CF46ED" w:rsidRDefault="00C52D81" w:rsidP="00C167A0">
      <w:pPr>
        <w:spacing w:before="120" w:after="120" w:line="240" w:lineRule="auto"/>
        <w:jc w:val="center"/>
        <w:rPr>
          <w:rFonts w:cs="Arial"/>
          <w:b/>
          <w:sz w:val="44"/>
          <w:szCs w:val="44"/>
          <w:lang w:val="es-ES"/>
        </w:rPr>
      </w:pPr>
      <w:r w:rsidRPr="00CF46ED">
        <w:rPr>
          <w:rFonts w:cs="Arial"/>
          <w:b/>
          <w:sz w:val="44"/>
          <w:szCs w:val="44"/>
          <w:lang w:val="es-ES"/>
        </w:rPr>
        <w:t>Plan de Emergencias, Contingencia y Crisis</w:t>
      </w:r>
    </w:p>
    <w:p w14:paraId="4DBD0CF2" w14:textId="77777777" w:rsidR="004077D0" w:rsidRDefault="004077D0" w:rsidP="00C167A0">
      <w:pPr>
        <w:spacing w:before="120" w:after="120" w:line="240" w:lineRule="auto"/>
        <w:jc w:val="center"/>
        <w:rPr>
          <w:rFonts w:cs="Arial"/>
          <w:b/>
          <w:sz w:val="32"/>
          <w:szCs w:val="32"/>
        </w:rPr>
      </w:pPr>
    </w:p>
    <w:p w14:paraId="5522BABF" w14:textId="2146D728" w:rsidR="00C52D81" w:rsidRDefault="004077D0" w:rsidP="00DE7D56">
      <w:pPr>
        <w:spacing w:before="120" w:after="120" w:line="240" w:lineRule="auto"/>
        <w:jc w:val="center"/>
        <w:rPr>
          <w:lang w:val="es-ES"/>
        </w:rPr>
      </w:pPr>
      <w:r>
        <w:rPr>
          <w:rFonts w:cs="Arial"/>
          <w:b/>
          <w:sz w:val="32"/>
          <w:szCs w:val="32"/>
        </w:rPr>
        <w:t xml:space="preserve">Industrial y Comercial </w:t>
      </w:r>
      <w:r w:rsidR="007D2A60">
        <w:rPr>
          <w:rFonts w:cs="Arial"/>
          <w:b/>
          <w:sz w:val="32"/>
          <w:szCs w:val="32"/>
        </w:rPr>
        <w:t>Trilex</w:t>
      </w:r>
      <w:r>
        <w:rPr>
          <w:rFonts w:cs="Arial"/>
          <w:b/>
          <w:sz w:val="32"/>
          <w:szCs w:val="32"/>
        </w:rPr>
        <w:t xml:space="preserve"> C.A.</w:t>
      </w:r>
    </w:p>
    <w:p w14:paraId="636D5956" w14:textId="77777777" w:rsidR="00C52D81" w:rsidRDefault="00C52D81" w:rsidP="00C167A0">
      <w:pPr>
        <w:spacing w:before="120" w:after="120" w:line="240" w:lineRule="auto"/>
        <w:rPr>
          <w:lang w:val="es-ES"/>
        </w:rPr>
      </w:pPr>
    </w:p>
    <w:p w14:paraId="7509124E" w14:textId="77777777" w:rsidR="00C52D81" w:rsidRDefault="00C52D81" w:rsidP="00C167A0">
      <w:pPr>
        <w:spacing w:before="120" w:after="120" w:line="240" w:lineRule="auto"/>
        <w:rPr>
          <w:lang w:val="es-ES"/>
        </w:rPr>
      </w:pPr>
    </w:p>
    <w:p w14:paraId="781020E9" w14:textId="77777777" w:rsidR="00C52D81" w:rsidRDefault="00C52D81" w:rsidP="00C167A0">
      <w:pPr>
        <w:spacing w:before="120" w:after="120" w:line="240" w:lineRule="auto"/>
        <w:rPr>
          <w:lang w:val="es-ES"/>
        </w:rPr>
      </w:pPr>
    </w:p>
    <w:p w14:paraId="1DCB7E1D" w14:textId="77777777" w:rsidR="00C52D81" w:rsidRDefault="00C52D81" w:rsidP="00C167A0">
      <w:pPr>
        <w:spacing w:before="120" w:after="120" w:line="240" w:lineRule="auto"/>
        <w:rPr>
          <w:lang w:val="es-ES"/>
        </w:rPr>
      </w:pPr>
    </w:p>
    <w:p w14:paraId="22B1CE91" w14:textId="77777777" w:rsidR="00C52D81" w:rsidRDefault="00C52D81" w:rsidP="00C167A0">
      <w:pPr>
        <w:spacing w:before="120" w:after="120" w:line="240" w:lineRule="auto"/>
        <w:rPr>
          <w:lang w:val="es-ES"/>
        </w:rPr>
      </w:pPr>
    </w:p>
    <w:p w14:paraId="1A4E54B7" w14:textId="77777777" w:rsidR="00C52D81" w:rsidRDefault="00C52D81" w:rsidP="00C167A0">
      <w:pPr>
        <w:spacing w:before="120" w:after="120" w:line="240" w:lineRule="auto"/>
        <w:rPr>
          <w:lang w:val="es-ES"/>
        </w:rPr>
      </w:pPr>
    </w:p>
    <w:p w14:paraId="4A14A142" w14:textId="77777777" w:rsidR="00C52D81" w:rsidRDefault="00C52D81" w:rsidP="00C167A0">
      <w:pPr>
        <w:spacing w:before="120" w:after="120" w:line="240" w:lineRule="auto"/>
        <w:rPr>
          <w:lang w:val="es-ES"/>
        </w:rPr>
      </w:pPr>
    </w:p>
    <w:p w14:paraId="147B4456" w14:textId="77777777" w:rsidR="00C52D81" w:rsidRDefault="00C52D81" w:rsidP="00C167A0">
      <w:pPr>
        <w:spacing w:before="120" w:after="120" w:line="240" w:lineRule="auto"/>
        <w:rPr>
          <w:lang w:val="es-ES"/>
        </w:rPr>
      </w:pPr>
    </w:p>
    <w:p w14:paraId="57F9452C" w14:textId="77777777" w:rsidR="00C52D81" w:rsidRDefault="00C52D81" w:rsidP="00C167A0">
      <w:pPr>
        <w:spacing w:before="120" w:after="120" w:line="240" w:lineRule="auto"/>
        <w:rPr>
          <w:lang w:val="es-ES"/>
        </w:rPr>
      </w:pPr>
    </w:p>
    <w:p w14:paraId="10DF9017" w14:textId="77777777" w:rsidR="00C52D81" w:rsidRDefault="00C52D81" w:rsidP="00C167A0">
      <w:pPr>
        <w:spacing w:before="120" w:after="120" w:line="240" w:lineRule="auto"/>
        <w:rPr>
          <w:lang w:val="es-ES"/>
        </w:rPr>
      </w:pPr>
    </w:p>
    <w:p w14:paraId="6BA7736E" w14:textId="77777777" w:rsidR="00C52D81" w:rsidRDefault="00C52D81" w:rsidP="00C167A0">
      <w:pPr>
        <w:spacing w:before="120" w:after="120" w:line="240" w:lineRule="auto"/>
        <w:rPr>
          <w:lang w:val="es-ES"/>
        </w:rPr>
      </w:pPr>
    </w:p>
    <w:p w14:paraId="12044231" w14:textId="77777777" w:rsidR="00C52D81" w:rsidRDefault="00C52D81" w:rsidP="00C167A0">
      <w:pPr>
        <w:spacing w:before="120" w:after="120" w:line="240" w:lineRule="auto"/>
        <w:rPr>
          <w:lang w:val="es-ES"/>
        </w:rPr>
      </w:pPr>
    </w:p>
    <w:p w14:paraId="486C15C3" w14:textId="77777777" w:rsidR="00C52D81" w:rsidRDefault="00C52D81" w:rsidP="00C167A0">
      <w:pPr>
        <w:spacing w:before="120" w:after="120" w:line="240" w:lineRule="auto"/>
        <w:rPr>
          <w:lang w:val="es-ES"/>
        </w:rPr>
      </w:pPr>
    </w:p>
    <w:p w14:paraId="758BAA03" w14:textId="77777777" w:rsidR="00C167A0" w:rsidRDefault="00C167A0" w:rsidP="00C167A0">
      <w:pPr>
        <w:spacing w:before="120" w:after="120" w:line="240" w:lineRule="auto"/>
        <w:rPr>
          <w:lang w:val="es-ES"/>
        </w:rPr>
      </w:pPr>
    </w:p>
    <w:p w14:paraId="0A061C92" w14:textId="77777777" w:rsidR="00C167A0" w:rsidRDefault="00C167A0" w:rsidP="00C167A0">
      <w:pPr>
        <w:spacing w:before="120" w:after="120" w:line="240" w:lineRule="auto"/>
        <w:rPr>
          <w:lang w:val="es-ES"/>
        </w:rPr>
      </w:pPr>
    </w:p>
    <w:p w14:paraId="2782BAAC" w14:textId="77777777" w:rsidR="00C167A0" w:rsidRDefault="00C167A0" w:rsidP="00C167A0">
      <w:pPr>
        <w:spacing w:before="120" w:after="120" w:line="240" w:lineRule="auto"/>
        <w:rPr>
          <w:lang w:val="es-ES"/>
        </w:rPr>
      </w:pPr>
    </w:p>
    <w:p w14:paraId="5D4023B6" w14:textId="77777777" w:rsidR="00C167A0" w:rsidRDefault="00C167A0" w:rsidP="00C167A0">
      <w:pPr>
        <w:spacing w:before="120" w:after="120" w:line="240" w:lineRule="auto"/>
        <w:rPr>
          <w:lang w:val="es-ES"/>
        </w:rPr>
      </w:pPr>
    </w:p>
    <w:p w14:paraId="00A6E50C" w14:textId="77777777" w:rsidR="00C167A0" w:rsidRDefault="00C167A0" w:rsidP="00C167A0">
      <w:pPr>
        <w:spacing w:before="120" w:after="120" w:line="240" w:lineRule="auto"/>
        <w:rPr>
          <w:lang w:val="es-ES"/>
        </w:rPr>
      </w:pPr>
    </w:p>
    <w:p w14:paraId="1DADAE5D" w14:textId="77777777" w:rsidR="00C167A0" w:rsidRDefault="00C167A0" w:rsidP="00C167A0">
      <w:pPr>
        <w:spacing w:before="120" w:after="120" w:line="240" w:lineRule="auto"/>
        <w:rPr>
          <w:lang w:val="es-ES"/>
        </w:rPr>
      </w:pPr>
    </w:p>
    <w:p w14:paraId="2B06F7AF" w14:textId="77777777" w:rsidR="00C167A0" w:rsidRDefault="00C167A0" w:rsidP="00C167A0">
      <w:pPr>
        <w:spacing w:before="120" w:after="120" w:line="240" w:lineRule="auto"/>
        <w:rPr>
          <w:lang w:val="es-ES"/>
        </w:rPr>
      </w:pPr>
    </w:p>
    <w:p w14:paraId="4558C802" w14:textId="77777777" w:rsidR="00C52D81" w:rsidRDefault="00C52D81" w:rsidP="00C167A0">
      <w:pPr>
        <w:spacing w:before="120" w:after="120" w:line="240" w:lineRule="auto"/>
        <w:rPr>
          <w:lang w:val="es-ES"/>
        </w:rPr>
      </w:pPr>
    </w:p>
    <w:p w14:paraId="79FDC53C" w14:textId="77777777" w:rsidR="00C52D81" w:rsidRPr="00C52D81" w:rsidRDefault="00C52D81" w:rsidP="00C167A0">
      <w:pPr>
        <w:numPr>
          <w:ilvl w:val="0"/>
          <w:numId w:val="1"/>
        </w:numPr>
        <w:tabs>
          <w:tab w:val="clear" w:pos="720"/>
        </w:tabs>
        <w:spacing w:before="120" w:after="120" w:line="240" w:lineRule="auto"/>
        <w:ind w:left="426"/>
        <w:jc w:val="both"/>
        <w:rPr>
          <w:rFonts w:cs="Arial"/>
          <w:b/>
          <w:sz w:val="28"/>
          <w:szCs w:val="28"/>
          <w:u w:val="single"/>
          <w:lang w:val="es-ES"/>
        </w:rPr>
      </w:pPr>
      <w:r w:rsidRPr="00C52D81">
        <w:rPr>
          <w:rFonts w:cs="Arial"/>
          <w:b/>
          <w:sz w:val="28"/>
          <w:szCs w:val="28"/>
          <w:u w:val="single"/>
          <w:lang w:val="es-ES"/>
        </w:rPr>
        <w:lastRenderedPageBreak/>
        <w:t>Descripción:</w:t>
      </w:r>
    </w:p>
    <w:p w14:paraId="1784827D" w14:textId="77777777" w:rsidR="00C52D81" w:rsidRPr="00C52D81" w:rsidRDefault="00C52D81" w:rsidP="00C167A0">
      <w:pPr>
        <w:spacing w:before="120" w:after="120" w:line="240" w:lineRule="auto"/>
        <w:ind w:left="66"/>
        <w:jc w:val="both"/>
        <w:rPr>
          <w:rFonts w:cs="Arial"/>
          <w:b/>
          <w:u w:val="single"/>
          <w:lang w:val="es-ES"/>
        </w:rPr>
      </w:pPr>
      <w:r>
        <w:rPr>
          <w:rFonts w:cs="Arial"/>
          <w:b/>
          <w:u w:val="single"/>
          <w:lang w:val="es-ES"/>
        </w:rPr>
        <w:t>1.1</w:t>
      </w:r>
      <w:r>
        <w:rPr>
          <w:rFonts w:cs="Arial"/>
          <w:b/>
          <w:u w:val="single"/>
          <w:lang w:val="es-ES"/>
        </w:rPr>
        <w:tab/>
        <w:t>Información General</w:t>
      </w:r>
    </w:p>
    <w:p w14:paraId="518EBA45" w14:textId="77777777" w:rsidR="00C52D81" w:rsidRDefault="00C52D81" w:rsidP="00C167A0">
      <w:pPr>
        <w:spacing w:before="120" w:after="120" w:line="240" w:lineRule="auto"/>
        <w:rPr>
          <w:lang w:val="es-ES"/>
        </w:rPr>
      </w:pPr>
    </w:p>
    <w:p w14:paraId="6B8CC021" w14:textId="5FD36437" w:rsidR="00C52D81" w:rsidRDefault="00C52D81" w:rsidP="00C167A0">
      <w:pPr>
        <w:spacing w:before="120" w:after="120" w:line="240" w:lineRule="auto"/>
        <w:ind w:left="2835" w:hanging="2835"/>
        <w:rPr>
          <w:lang w:val="es-ES"/>
        </w:rPr>
      </w:pPr>
      <w:r w:rsidRPr="00C52D81">
        <w:rPr>
          <w:b/>
          <w:lang w:val="es-ES"/>
        </w:rPr>
        <w:t>Alcance</w:t>
      </w:r>
      <w:r>
        <w:rPr>
          <w:b/>
          <w:lang w:val="es-ES"/>
        </w:rPr>
        <w:t xml:space="preserve"> de este plan</w:t>
      </w:r>
      <w:r w:rsidRPr="00C52D81">
        <w:rPr>
          <w:b/>
          <w:lang w:val="es-ES"/>
        </w:rPr>
        <w:t>:</w:t>
      </w:r>
      <w:r>
        <w:rPr>
          <w:lang w:val="es-ES"/>
        </w:rPr>
        <w:tab/>
        <w:t>Instalaciones de</w:t>
      </w:r>
      <w:r w:rsidR="00E72EBD">
        <w:rPr>
          <w:lang w:val="es-ES"/>
        </w:rPr>
        <w:t xml:space="preserve"> </w:t>
      </w:r>
      <w:r w:rsidR="007D2A60">
        <w:rPr>
          <w:lang w:val="es-ES"/>
        </w:rPr>
        <w:t>Industrial y Comercial Trilex C.A.</w:t>
      </w:r>
      <w:r>
        <w:rPr>
          <w:lang w:val="es-ES"/>
        </w:rPr>
        <w:t xml:space="preserve"> </w:t>
      </w:r>
      <w:r w:rsidRPr="00F4577A">
        <w:rPr>
          <w:lang w:val="es-ES"/>
        </w:rPr>
        <w:t xml:space="preserve">en la ciudad de </w:t>
      </w:r>
      <w:r w:rsidR="00E72EBD" w:rsidRPr="00F4577A">
        <w:rPr>
          <w:lang w:val="es-ES"/>
        </w:rPr>
        <w:t>Guayaquil</w:t>
      </w:r>
      <w:r w:rsidR="007D2A60" w:rsidRPr="00F4577A">
        <w:rPr>
          <w:lang w:val="es-ES"/>
        </w:rPr>
        <w:t>.</w:t>
      </w:r>
      <w:r w:rsidR="00E40513">
        <w:rPr>
          <w:lang w:val="es-ES"/>
        </w:rPr>
        <w:t xml:space="preserve"> </w:t>
      </w:r>
      <w:r w:rsidR="00E72EBD">
        <w:rPr>
          <w:lang w:val="es-ES"/>
        </w:rPr>
        <w:t xml:space="preserve">Se consideran también </w:t>
      </w:r>
      <w:r>
        <w:rPr>
          <w:lang w:val="es-ES"/>
        </w:rPr>
        <w:t>accidentes en tránsito del personal del sitio</w:t>
      </w:r>
    </w:p>
    <w:p w14:paraId="11B3B4BE" w14:textId="4BB87496" w:rsidR="00C52D81" w:rsidRPr="00450831" w:rsidRDefault="00C52D81" w:rsidP="00C167A0">
      <w:pPr>
        <w:tabs>
          <w:tab w:val="left" w:pos="1418"/>
        </w:tabs>
        <w:spacing w:before="120" w:after="120" w:line="240" w:lineRule="auto"/>
        <w:ind w:left="1560" w:hanging="1560"/>
        <w:jc w:val="both"/>
        <w:rPr>
          <w:rFonts w:cs="Arial"/>
          <w:lang w:val="es-ES"/>
        </w:rPr>
      </w:pPr>
      <w:r w:rsidRPr="00450831">
        <w:rPr>
          <w:rFonts w:cs="Arial"/>
          <w:b/>
          <w:lang w:val="es-ES"/>
        </w:rPr>
        <w:t>Dirección:</w:t>
      </w:r>
      <w:r w:rsidRPr="00450831">
        <w:rPr>
          <w:rFonts w:cs="Arial"/>
          <w:lang w:val="es-ES"/>
        </w:rPr>
        <w:t xml:space="preserve"> </w:t>
      </w:r>
      <w:r>
        <w:rPr>
          <w:rFonts w:cs="Arial"/>
          <w:lang w:val="es-ES"/>
        </w:rPr>
        <w:tab/>
      </w:r>
      <w:r>
        <w:rPr>
          <w:rFonts w:cs="Arial"/>
          <w:lang w:val="es-ES"/>
        </w:rPr>
        <w:tab/>
      </w:r>
      <w:r>
        <w:rPr>
          <w:rFonts w:cs="Arial"/>
          <w:lang w:val="es-ES"/>
        </w:rPr>
        <w:tab/>
      </w:r>
      <w:r>
        <w:rPr>
          <w:rFonts w:cs="Arial"/>
          <w:lang w:val="es-ES"/>
        </w:rPr>
        <w:tab/>
      </w:r>
      <w:r w:rsidR="00E72EBD">
        <w:rPr>
          <w:rFonts w:cs="Arial"/>
          <w:bCs/>
        </w:rPr>
        <w:t>Km 1</w:t>
      </w:r>
      <w:r w:rsidR="007D2A60">
        <w:rPr>
          <w:rFonts w:cs="Arial"/>
          <w:bCs/>
        </w:rPr>
        <w:t>0</w:t>
      </w:r>
      <w:r w:rsidR="004077D0">
        <w:rPr>
          <w:rFonts w:cs="Arial"/>
          <w:bCs/>
        </w:rPr>
        <w:t>.</w:t>
      </w:r>
      <w:r w:rsidR="00E72EBD">
        <w:rPr>
          <w:rFonts w:cs="Arial"/>
          <w:bCs/>
        </w:rPr>
        <w:t>5 vía Daule</w:t>
      </w:r>
    </w:p>
    <w:p w14:paraId="36298F27" w14:textId="77777777" w:rsidR="00C52D81" w:rsidRPr="000E1D12" w:rsidRDefault="00C52D81" w:rsidP="00C167A0">
      <w:pPr>
        <w:tabs>
          <w:tab w:val="left" w:pos="993"/>
        </w:tabs>
        <w:spacing w:before="120" w:after="120" w:line="240" w:lineRule="auto"/>
        <w:jc w:val="both"/>
        <w:rPr>
          <w:rFonts w:cs="Arial"/>
          <w:bCs/>
          <w:lang w:val="en-US"/>
        </w:rPr>
      </w:pPr>
      <w:r w:rsidRPr="000E1D12">
        <w:rPr>
          <w:rFonts w:cs="Arial"/>
          <w:b/>
          <w:lang w:val="en-US"/>
        </w:rPr>
        <w:t xml:space="preserve">Representante Legal: </w:t>
      </w:r>
      <w:r w:rsidRPr="000E1D12">
        <w:rPr>
          <w:rFonts w:cs="Arial"/>
          <w:b/>
          <w:lang w:val="en-US"/>
        </w:rPr>
        <w:tab/>
      </w:r>
      <w:r w:rsidRPr="000E1D12">
        <w:rPr>
          <w:rFonts w:cs="Arial"/>
          <w:b/>
          <w:lang w:val="en-US"/>
        </w:rPr>
        <w:tab/>
      </w:r>
      <w:r w:rsidR="00247A73" w:rsidRPr="000E1D12">
        <w:rPr>
          <w:rFonts w:cs="Arial"/>
          <w:bCs/>
          <w:lang w:val="en-US"/>
        </w:rPr>
        <w:t>Sr. v</w:t>
      </w:r>
      <w:r w:rsidRPr="000E1D12">
        <w:rPr>
          <w:rFonts w:cs="Arial"/>
          <w:bCs/>
          <w:lang w:val="en-US"/>
        </w:rPr>
        <w:t xml:space="preserve">on </w:t>
      </w:r>
      <w:proofErr w:type="spellStart"/>
      <w:r w:rsidRPr="000E1D12">
        <w:rPr>
          <w:rFonts w:cs="Arial"/>
          <w:bCs/>
          <w:lang w:val="en-US"/>
        </w:rPr>
        <w:t>Campe</w:t>
      </w:r>
      <w:proofErr w:type="spellEnd"/>
      <w:r w:rsidRPr="000E1D12">
        <w:rPr>
          <w:rFonts w:cs="Arial"/>
          <w:bCs/>
          <w:lang w:val="en-US"/>
        </w:rPr>
        <w:t xml:space="preserve"> Witte Clemens Burchard.</w:t>
      </w:r>
    </w:p>
    <w:p w14:paraId="7365927F" w14:textId="17E29684" w:rsidR="00C52D81" w:rsidRDefault="00C52D81" w:rsidP="00C167A0">
      <w:pPr>
        <w:tabs>
          <w:tab w:val="left" w:pos="993"/>
        </w:tabs>
        <w:spacing w:before="120" w:after="120" w:line="240" w:lineRule="auto"/>
        <w:jc w:val="both"/>
        <w:rPr>
          <w:rFonts w:cs="Arial"/>
          <w:lang w:val="es-ES"/>
        </w:rPr>
      </w:pPr>
      <w:r w:rsidRPr="00450831">
        <w:rPr>
          <w:rFonts w:cs="Arial"/>
          <w:b/>
          <w:lang w:val="es-ES"/>
        </w:rPr>
        <w:t xml:space="preserve">Fecha de Elaboración: </w:t>
      </w:r>
      <w:r>
        <w:rPr>
          <w:rFonts w:cs="Arial"/>
          <w:b/>
          <w:lang w:val="es-ES"/>
        </w:rPr>
        <w:tab/>
      </w:r>
      <w:r>
        <w:rPr>
          <w:rFonts w:cs="Arial"/>
          <w:b/>
          <w:lang w:val="es-ES"/>
        </w:rPr>
        <w:tab/>
      </w:r>
      <w:r>
        <w:rPr>
          <w:rFonts w:cs="Arial"/>
          <w:lang w:val="es-ES"/>
        </w:rPr>
        <w:t>Junio 2014</w:t>
      </w:r>
    </w:p>
    <w:p w14:paraId="1AB20F58" w14:textId="7C25B3D1" w:rsidR="00C52D81" w:rsidRDefault="00C52D81" w:rsidP="00C167A0">
      <w:pPr>
        <w:tabs>
          <w:tab w:val="left" w:pos="993"/>
        </w:tabs>
        <w:spacing w:before="120" w:after="120" w:line="240" w:lineRule="auto"/>
        <w:jc w:val="both"/>
        <w:rPr>
          <w:rFonts w:cs="Arial"/>
          <w:lang w:val="es-ES"/>
        </w:rPr>
      </w:pPr>
      <w:r w:rsidRPr="00450831">
        <w:rPr>
          <w:rFonts w:cs="Arial"/>
          <w:b/>
          <w:lang w:val="es-ES"/>
        </w:rPr>
        <w:t xml:space="preserve">Fecha de </w:t>
      </w:r>
      <w:r w:rsidR="00ED452F">
        <w:rPr>
          <w:rFonts w:cs="Arial"/>
          <w:b/>
          <w:lang w:val="es-ES"/>
        </w:rPr>
        <w:t>Actualización</w:t>
      </w:r>
      <w:r w:rsidRPr="00450831">
        <w:rPr>
          <w:rFonts w:cs="Arial"/>
          <w:b/>
          <w:lang w:val="es-ES"/>
        </w:rPr>
        <w:t xml:space="preserve">: </w:t>
      </w:r>
      <w:r>
        <w:rPr>
          <w:rFonts w:cs="Arial"/>
          <w:b/>
          <w:lang w:val="es-ES"/>
        </w:rPr>
        <w:tab/>
      </w:r>
      <w:proofErr w:type="gramStart"/>
      <w:r w:rsidR="00F04EEA" w:rsidRPr="00DE7D56">
        <w:rPr>
          <w:rFonts w:eastAsia="Times New Roman" w:cs="Calibri"/>
          <w:lang w:eastAsia="es-ES"/>
        </w:rPr>
        <w:t>Octubre</w:t>
      </w:r>
      <w:proofErr w:type="gramEnd"/>
      <w:r w:rsidR="00CF5577" w:rsidRPr="00F4577A">
        <w:rPr>
          <w:rFonts w:cs="Arial"/>
          <w:lang w:val="es-ES"/>
        </w:rPr>
        <w:t xml:space="preserve"> </w:t>
      </w:r>
      <w:r w:rsidR="009903C4" w:rsidRPr="00DE7D56">
        <w:rPr>
          <w:rFonts w:cs="Arial"/>
          <w:lang w:val="es-ES"/>
        </w:rPr>
        <w:t>201</w:t>
      </w:r>
      <w:r w:rsidR="00CF5577" w:rsidRPr="00DE7D56">
        <w:rPr>
          <w:rFonts w:eastAsia="Times New Roman" w:cs="Calibri"/>
          <w:lang w:eastAsia="es-ES"/>
        </w:rPr>
        <w:t>8</w:t>
      </w:r>
    </w:p>
    <w:p w14:paraId="3C036A87" w14:textId="77777777" w:rsidR="00C52D81" w:rsidRPr="00C52D81" w:rsidRDefault="00C52D81" w:rsidP="00C167A0">
      <w:pPr>
        <w:tabs>
          <w:tab w:val="left" w:pos="993"/>
        </w:tabs>
        <w:spacing w:before="120" w:after="120" w:line="240" w:lineRule="auto"/>
        <w:jc w:val="both"/>
        <w:rPr>
          <w:rFonts w:cs="Arial"/>
          <w:lang w:val="es-ES"/>
        </w:rPr>
      </w:pPr>
      <w:r>
        <w:rPr>
          <w:rFonts w:cs="Arial"/>
          <w:b/>
          <w:lang w:val="es-ES"/>
        </w:rPr>
        <w:t>Plan elaborado por:</w:t>
      </w:r>
      <w:r>
        <w:rPr>
          <w:rFonts w:cs="Arial"/>
          <w:b/>
          <w:lang w:val="es-ES"/>
        </w:rPr>
        <w:tab/>
      </w:r>
      <w:r>
        <w:rPr>
          <w:rFonts w:cs="Arial"/>
          <w:b/>
          <w:lang w:val="es-ES"/>
        </w:rPr>
        <w:tab/>
      </w:r>
      <w:proofErr w:type="spellStart"/>
      <w:r>
        <w:rPr>
          <w:rFonts w:cs="Arial"/>
          <w:lang w:val="es-ES"/>
        </w:rPr>
        <w:t>Alywin</w:t>
      </w:r>
      <w:proofErr w:type="spellEnd"/>
      <w:r>
        <w:rPr>
          <w:rFonts w:cs="Arial"/>
          <w:lang w:val="es-ES"/>
        </w:rPr>
        <w:t xml:space="preserve"> </w:t>
      </w:r>
      <w:proofErr w:type="spellStart"/>
      <w:r>
        <w:rPr>
          <w:rFonts w:cs="Arial"/>
          <w:lang w:val="es-ES"/>
        </w:rPr>
        <w:t>Hacay</w:t>
      </w:r>
      <w:proofErr w:type="spellEnd"/>
      <w:r>
        <w:rPr>
          <w:rFonts w:cs="Arial"/>
          <w:lang w:val="es-ES"/>
        </w:rPr>
        <w:t xml:space="preserve"> Chang León</w:t>
      </w:r>
    </w:p>
    <w:p w14:paraId="6A1A826D" w14:textId="77777777" w:rsidR="00C52D81" w:rsidRDefault="00C52D81" w:rsidP="00C167A0">
      <w:pPr>
        <w:spacing w:before="120" w:after="120" w:line="240" w:lineRule="auto"/>
        <w:ind w:left="2835" w:hanging="2835"/>
        <w:jc w:val="both"/>
        <w:rPr>
          <w:b/>
          <w:lang w:val="es-ES"/>
        </w:rPr>
      </w:pPr>
    </w:p>
    <w:p w14:paraId="160A7115" w14:textId="77777777" w:rsidR="00C52D81" w:rsidRPr="00450831" w:rsidRDefault="00C52D81" w:rsidP="00C167A0">
      <w:pPr>
        <w:spacing w:before="120" w:after="120" w:line="240" w:lineRule="auto"/>
        <w:ind w:left="2835" w:hanging="2835"/>
        <w:jc w:val="both"/>
        <w:rPr>
          <w:rFonts w:cs="Arial"/>
        </w:rPr>
      </w:pPr>
      <w:r w:rsidRPr="00C52D81">
        <w:rPr>
          <w:b/>
          <w:lang w:val="es-ES"/>
        </w:rPr>
        <w:t>Actividad general del sitio:</w:t>
      </w:r>
      <w:r>
        <w:rPr>
          <w:lang w:val="es-ES"/>
        </w:rPr>
        <w:tab/>
      </w:r>
      <w:r w:rsidR="007D2A60">
        <w:rPr>
          <w:rFonts w:cs="Arial"/>
        </w:rPr>
        <w:t xml:space="preserve">Fabricación de fundas plásticas </w:t>
      </w:r>
      <w:r w:rsidR="006F55D8">
        <w:rPr>
          <w:rFonts w:cs="Arial"/>
        </w:rPr>
        <w:t>y etiquetas</w:t>
      </w:r>
    </w:p>
    <w:p w14:paraId="29A0F22B" w14:textId="77777777" w:rsidR="00C52D81" w:rsidRPr="00C52D81" w:rsidRDefault="00C52D81" w:rsidP="00C167A0">
      <w:pPr>
        <w:spacing w:before="120" w:after="120" w:line="240" w:lineRule="auto"/>
      </w:pPr>
    </w:p>
    <w:p w14:paraId="1E7736A9" w14:textId="77777777" w:rsidR="00C52D81" w:rsidRPr="00C52D81" w:rsidRDefault="00C52D81" w:rsidP="00C167A0">
      <w:pPr>
        <w:tabs>
          <w:tab w:val="left" w:pos="993"/>
        </w:tabs>
        <w:spacing w:before="120" w:after="120" w:line="240" w:lineRule="auto"/>
        <w:jc w:val="both"/>
        <w:rPr>
          <w:rFonts w:cs="Arial"/>
          <w:b/>
        </w:rPr>
      </w:pPr>
      <w:r w:rsidRPr="00C52D81">
        <w:rPr>
          <w:rFonts w:cs="Arial"/>
          <w:b/>
        </w:rPr>
        <w:t>Medidas De Superficie Total Y Área Útil De Trabajo.</w:t>
      </w:r>
    </w:p>
    <w:p w14:paraId="5E78BF78" w14:textId="77777777" w:rsidR="006F55D8" w:rsidRPr="00450831" w:rsidRDefault="006F55D8" w:rsidP="006F55D8">
      <w:pPr>
        <w:tabs>
          <w:tab w:val="left" w:pos="993"/>
        </w:tabs>
        <w:spacing w:before="120" w:after="120" w:line="240" w:lineRule="auto"/>
        <w:jc w:val="both"/>
        <w:rPr>
          <w:rFonts w:cs="Arial"/>
        </w:rPr>
      </w:pPr>
      <w:r w:rsidRPr="00450831">
        <w:rPr>
          <w:rFonts w:cs="Arial"/>
        </w:rPr>
        <w:t xml:space="preserve">Área total </w:t>
      </w:r>
      <w:r>
        <w:rPr>
          <w:rFonts w:cs="Arial"/>
        </w:rPr>
        <w:t xml:space="preserve">de Trilex: </w:t>
      </w:r>
      <w:r w:rsidR="00710547">
        <w:rPr>
          <w:rFonts w:cs="Arial"/>
        </w:rPr>
        <w:t xml:space="preserve">19.600 </w:t>
      </w:r>
      <w:r w:rsidRPr="00450831">
        <w:rPr>
          <w:rFonts w:cs="Arial"/>
        </w:rPr>
        <w:t>m</w:t>
      </w:r>
      <w:r w:rsidRPr="00450831">
        <w:rPr>
          <w:rFonts w:cs="Arial"/>
          <w:vertAlign w:val="superscript"/>
        </w:rPr>
        <w:t>2</w:t>
      </w:r>
      <w:r w:rsidRPr="00450831">
        <w:rPr>
          <w:rFonts w:cs="Arial"/>
        </w:rPr>
        <w:t xml:space="preserve"> distribuidos de la siguiente forma:</w:t>
      </w:r>
      <w:r w:rsidRPr="00450831">
        <w:rPr>
          <w:rFonts w:cs="Arial"/>
          <w:vertAlign w:val="superscript"/>
        </w:rPr>
        <w:t xml:space="preserve"> </w:t>
      </w:r>
    </w:p>
    <w:p w14:paraId="595642C6" w14:textId="77777777" w:rsidR="006F55D8" w:rsidRDefault="006F55D8" w:rsidP="006F55D8">
      <w:pPr>
        <w:spacing w:before="120" w:after="120" w:line="240" w:lineRule="auto"/>
      </w:pPr>
    </w:p>
    <w:tbl>
      <w:tblPr>
        <w:tblW w:w="0" w:type="auto"/>
        <w:tblInd w:w="9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494"/>
        <w:gridCol w:w="2567"/>
      </w:tblGrid>
      <w:tr w:rsidR="006F55D8" w:rsidRPr="00E72EBD" w14:paraId="6F9349BF" w14:textId="77777777" w:rsidTr="00CF5577">
        <w:tc>
          <w:tcPr>
            <w:tcW w:w="5494" w:type="dxa"/>
            <w:shd w:val="clear" w:color="auto" w:fill="C6D9F1" w:themeFill="text2" w:themeFillTint="33"/>
          </w:tcPr>
          <w:p w14:paraId="5D4C7A26" w14:textId="77777777" w:rsidR="006F55D8" w:rsidRPr="00E72EBD" w:rsidRDefault="006F55D8" w:rsidP="00CF5577">
            <w:pPr>
              <w:tabs>
                <w:tab w:val="left" w:pos="993"/>
              </w:tabs>
              <w:spacing w:after="0" w:line="240" w:lineRule="auto"/>
              <w:jc w:val="center"/>
              <w:rPr>
                <w:rFonts w:cs="Arial"/>
              </w:rPr>
            </w:pPr>
            <w:r w:rsidRPr="00E72EBD">
              <w:rPr>
                <w:rFonts w:cs="Arial"/>
              </w:rPr>
              <w:t>LOCALES</w:t>
            </w:r>
          </w:p>
        </w:tc>
        <w:tc>
          <w:tcPr>
            <w:tcW w:w="2567" w:type="dxa"/>
            <w:shd w:val="clear" w:color="auto" w:fill="C6D9F1" w:themeFill="text2" w:themeFillTint="33"/>
          </w:tcPr>
          <w:p w14:paraId="59F6E3F0" w14:textId="77777777" w:rsidR="006F55D8" w:rsidRPr="00E72EBD" w:rsidRDefault="006F55D8" w:rsidP="00CF5577">
            <w:pPr>
              <w:tabs>
                <w:tab w:val="left" w:pos="993"/>
              </w:tabs>
              <w:spacing w:after="0" w:line="240" w:lineRule="auto"/>
              <w:jc w:val="center"/>
              <w:rPr>
                <w:rFonts w:cs="Arial"/>
              </w:rPr>
            </w:pPr>
            <w:r w:rsidRPr="00E72EBD">
              <w:rPr>
                <w:rFonts w:cs="Arial"/>
              </w:rPr>
              <w:t>AREA UTIL , m</w:t>
            </w:r>
            <w:r w:rsidRPr="00E72EBD">
              <w:rPr>
                <w:rFonts w:cs="Arial"/>
                <w:vertAlign w:val="superscript"/>
              </w:rPr>
              <w:t>2</w:t>
            </w:r>
          </w:p>
        </w:tc>
      </w:tr>
      <w:tr w:rsidR="006F55D8" w:rsidRPr="00E72EBD" w14:paraId="11F63047" w14:textId="77777777" w:rsidTr="00CF5577">
        <w:tc>
          <w:tcPr>
            <w:tcW w:w="5494" w:type="dxa"/>
          </w:tcPr>
          <w:p w14:paraId="0081233F" w14:textId="77777777" w:rsidR="006F55D8" w:rsidRPr="00E72EBD" w:rsidRDefault="006F55D8" w:rsidP="00CF5577">
            <w:pPr>
              <w:tabs>
                <w:tab w:val="left" w:pos="993"/>
              </w:tabs>
              <w:spacing w:after="0" w:line="24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Producción y bodegas</w:t>
            </w:r>
          </w:p>
        </w:tc>
        <w:tc>
          <w:tcPr>
            <w:tcW w:w="2567" w:type="dxa"/>
          </w:tcPr>
          <w:p w14:paraId="7531C8ED" w14:textId="3E0DC8E6" w:rsidR="006F55D8" w:rsidRPr="00E72EBD" w:rsidRDefault="00710547" w:rsidP="00CF5577">
            <w:pPr>
              <w:tabs>
                <w:tab w:val="left" w:pos="993"/>
              </w:tabs>
              <w:spacing w:after="0" w:line="240" w:lineRule="auto"/>
              <w:jc w:val="center"/>
              <w:rPr>
                <w:rFonts w:cs="Arial"/>
                <w:vertAlign w:val="superscript"/>
              </w:rPr>
            </w:pPr>
            <w:r>
              <w:rPr>
                <w:rFonts w:cs="Arial"/>
              </w:rPr>
              <w:t>6.200</w:t>
            </w:r>
            <w:r w:rsidR="00E40513">
              <w:rPr>
                <w:rFonts w:cs="Arial"/>
              </w:rPr>
              <w:t xml:space="preserve"> </w:t>
            </w:r>
            <w:r w:rsidR="006F55D8" w:rsidRPr="00E72EBD">
              <w:rPr>
                <w:rFonts w:cs="Arial"/>
              </w:rPr>
              <w:t>m</w:t>
            </w:r>
            <w:r w:rsidR="006F55D8" w:rsidRPr="00E72EBD">
              <w:rPr>
                <w:rFonts w:cs="Arial"/>
                <w:vertAlign w:val="superscript"/>
              </w:rPr>
              <w:t>2</w:t>
            </w:r>
          </w:p>
        </w:tc>
      </w:tr>
      <w:tr w:rsidR="006F55D8" w:rsidRPr="00E72EBD" w14:paraId="27378F04" w14:textId="77777777" w:rsidTr="00CF5577">
        <w:tc>
          <w:tcPr>
            <w:tcW w:w="5494" w:type="dxa"/>
          </w:tcPr>
          <w:p w14:paraId="2CA6BC55" w14:textId="77777777" w:rsidR="006F55D8" w:rsidRPr="00E72EBD" w:rsidRDefault="006F55D8" w:rsidP="00CF5577">
            <w:pPr>
              <w:tabs>
                <w:tab w:val="left" w:pos="993"/>
              </w:tabs>
              <w:spacing w:after="0" w:line="240" w:lineRule="auto"/>
              <w:jc w:val="both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Area</w:t>
            </w:r>
            <w:proofErr w:type="spellEnd"/>
            <w:r>
              <w:rPr>
                <w:rFonts w:cs="Arial"/>
              </w:rPr>
              <w:t xml:space="preserve"> de parqueos y circulación</w:t>
            </w:r>
            <w:r w:rsidRPr="00E72EBD">
              <w:rPr>
                <w:rFonts w:cs="Arial"/>
              </w:rPr>
              <w:t xml:space="preserve"> </w:t>
            </w:r>
          </w:p>
        </w:tc>
        <w:tc>
          <w:tcPr>
            <w:tcW w:w="2567" w:type="dxa"/>
          </w:tcPr>
          <w:p w14:paraId="1393C69F" w14:textId="77777777" w:rsidR="006F55D8" w:rsidRPr="00E72EBD" w:rsidRDefault="00710547" w:rsidP="00CF5577">
            <w:pPr>
              <w:tabs>
                <w:tab w:val="left" w:pos="993"/>
              </w:tabs>
              <w:spacing w:after="0" w:line="240" w:lineRule="auto"/>
              <w:jc w:val="center"/>
              <w:rPr>
                <w:rFonts w:cs="Arial"/>
              </w:rPr>
            </w:pPr>
            <w:r>
              <w:rPr>
                <w:rFonts w:cs="Arial"/>
              </w:rPr>
              <w:t>13.400</w:t>
            </w:r>
            <w:r w:rsidR="006F55D8" w:rsidRPr="00E72EBD">
              <w:rPr>
                <w:rFonts w:cs="Arial"/>
              </w:rPr>
              <w:t xml:space="preserve"> m</w:t>
            </w:r>
            <w:r w:rsidR="006F55D8" w:rsidRPr="00E72EBD">
              <w:rPr>
                <w:rFonts w:cs="Arial"/>
                <w:vertAlign w:val="superscript"/>
              </w:rPr>
              <w:t>2</w:t>
            </w:r>
          </w:p>
        </w:tc>
      </w:tr>
    </w:tbl>
    <w:p w14:paraId="19764A59" w14:textId="77777777" w:rsidR="006F55D8" w:rsidRPr="00C52D81" w:rsidRDefault="006F55D8" w:rsidP="006F55D8">
      <w:pPr>
        <w:spacing w:before="120" w:after="120" w:line="240" w:lineRule="auto"/>
      </w:pPr>
    </w:p>
    <w:p w14:paraId="6A0EED27" w14:textId="77777777" w:rsidR="00C52D81" w:rsidRPr="00C52D81" w:rsidRDefault="00C52D81" w:rsidP="00C167A0">
      <w:pPr>
        <w:tabs>
          <w:tab w:val="left" w:pos="993"/>
        </w:tabs>
        <w:spacing w:before="120" w:after="120" w:line="240" w:lineRule="auto"/>
        <w:jc w:val="both"/>
        <w:rPr>
          <w:rFonts w:cs="Arial"/>
          <w:b/>
        </w:rPr>
      </w:pPr>
      <w:r w:rsidRPr="00C52D81">
        <w:rPr>
          <w:rFonts w:cs="Arial"/>
          <w:b/>
        </w:rPr>
        <w:t>Cantidad de Trabajadores</w:t>
      </w:r>
    </w:p>
    <w:tbl>
      <w:tblPr>
        <w:tblW w:w="8996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55"/>
        <w:gridCol w:w="792"/>
        <w:gridCol w:w="714"/>
        <w:gridCol w:w="690"/>
        <w:gridCol w:w="981"/>
        <w:gridCol w:w="866"/>
        <w:gridCol w:w="1571"/>
        <w:gridCol w:w="1827"/>
      </w:tblGrid>
      <w:tr w:rsidR="00E72EBD" w:rsidRPr="00450831" w14:paraId="6F3AFBF4" w14:textId="77777777" w:rsidTr="00E72EBD">
        <w:trPr>
          <w:trHeight w:val="733"/>
          <w:jc w:val="center"/>
        </w:trPr>
        <w:tc>
          <w:tcPr>
            <w:tcW w:w="15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ACF38B" w14:textId="77777777" w:rsidR="00E72EBD" w:rsidRPr="00450831" w:rsidRDefault="00E72EBD" w:rsidP="00C167A0">
            <w:pPr>
              <w:spacing w:before="120" w:after="120" w:line="240" w:lineRule="auto"/>
              <w:jc w:val="both"/>
              <w:rPr>
                <w:rFonts w:eastAsia="Times New Roman" w:cs="Calibri"/>
                <w:lang w:val="es-ES" w:eastAsia="es-ES"/>
              </w:rPr>
            </w:pPr>
          </w:p>
        </w:tc>
        <w:tc>
          <w:tcPr>
            <w:tcW w:w="2196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92D050"/>
            <w:noWrap/>
            <w:vAlign w:val="center"/>
            <w:hideMark/>
          </w:tcPr>
          <w:p w14:paraId="5B07F76F" w14:textId="77777777" w:rsidR="00E72EBD" w:rsidRPr="00710547" w:rsidRDefault="00E72EBD" w:rsidP="00C167A0">
            <w:pPr>
              <w:spacing w:before="120" w:after="120"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eastAsia="es-ES"/>
              </w:rPr>
            </w:pPr>
            <w:r w:rsidRPr="00710547">
              <w:rPr>
                <w:rFonts w:eastAsia="Times New Roman" w:cs="Calibri"/>
                <w:b/>
                <w:bCs/>
                <w:color w:val="000000"/>
                <w:lang w:eastAsia="es-ES"/>
              </w:rPr>
              <w:t>Distribución por Turno</w:t>
            </w:r>
          </w:p>
        </w:tc>
        <w:tc>
          <w:tcPr>
            <w:tcW w:w="1847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92D050"/>
            <w:vAlign w:val="center"/>
            <w:hideMark/>
          </w:tcPr>
          <w:p w14:paraId="5BAC324B" w14:textId="77777777" w:rsidR="00E72EBD" w:rsidRPr="00450831" w:rsidRDefault="00E72EBD" w:rsidP="00C167A0">
            <w:pPr>
              <w:spacing w:before="120" w:after="120"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val="es-ES" w:eastAsia="es-ES"/>
              </w:rPr>
            </w:pPr>
            <w:r w:rsidRPr="00710547">
              <w:rPr>
                <w:rFonts w:eastAsia="Times New Roman" w:cs="Calibri"/>
                <w:b/>
                <w:bCs/>
                <w:color w:val="000000"/>
                <w:lang w:eastAsia="es-ES"/>
              </w:rPr>
              <w:t>Distribución por Género</w:t>
            </w:r>
          </w:p>
        </w:tc>
        <w:tc>
          <w:tcPr>
            <w:tcW w:w="339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92D050"/>
            <w:noWrap/>
            <w:vAlign w:val="center"/>
            <w:hideMark/>
          </w:tcPr>
          <w:p w14:paraId="78124055" w14:textId="77777777" w:rsidR="00E72EBD" w:rsidRPr="00450831" w:rsidRDefault="00E72EBD" w:rsidP="00C167A0">
            <w:pPr>
              <w:spacing w:before="120" w:after="120"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val="es-ES" w:eastAsia="es-ES"/>
              </w:rPr>
            </w:pPr>
            <w:r w:rsidRPr="00710547">
              <w:rPr>
                <w:rFonts w:eastAsia="Times New Roman" w:cs="Calibri"/>
                <w:b/>
                <w:bCs/>
                <w:color w:val="000000"/>
                <w:lang w:eastAsia="es-ES"/>
              </w:rPr>
              <w:t xml:space="preserve">Capacidad </w:t>
            </w:r>
            <w:r w:rsidRPr="00450831">
              <w:rPr>
                <w:rFonts w:eastAsia="Times New Roman" w:cs="Calibri"/>
                <w:b/>
                <w:bCs/>
                <w:color w:val="000000"/>
                <w:lang w:val="en-US" w:eastAsia="es-ES"/>
              </w:rPr>
              <w:t>Especial</w:t>
            </w:r>
          </w:p>
        </w:tc>
      </w:tr>
      <w:tr w:rsidR="00E72EBD" w:rsidRPr="00450831" w14:paraId="29736EE8" w14:textId="77777777" w:rsidTr="00E72EBD">
        <w:trPr>
          <w:trHeight w:val="495"/>
          <w:jc w:val="center"/>
        </w:trPr>
        <w:tc>
          <w:tcPr>
            <w:tcW w:w="15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92D050"/>
            <w:vAlign w:val="center"/>
            <w:hideMark/>
          </w:tcPr>
          <w:p w14:paraId="44E0C23E" w14:textId="77777777" w:rsidR="00E72EBD" w:rsidRPr="00450831" w:rsidRDefault="00E72EBD" w:rsidP="00E72EBD">
            <w:pPr>
              <w:spacing w:before="120" w:after="120"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val="es-ES" w:eastAsia="es-ES"/>
              </w:rPr>
            </w:pPr>
            <w:proofErr w:type="spellStart"/>
            <w:r w:rsidRPr="00450831">
              <w:rPr>
                <w:rFonts w:eastAsia="Times New Roman" w:cs="Calibri"/>
                <w:b/>
                <w:bCs/>
                <w:color w:val="000000"/>
                <w:lang w:val="en-US" w:eastAsia="es-ES"/>
              </w:rPr>
              <w:t>Área</w:t>
            </w:r>
            <w:proofErr w:type="spellEnd"/>
            <w:r w:rsidRPr="00450831">
              <w:rPr>
                <w:rFonts w:eastAsia="Times New Roman" w:cs="Calibri"/>
                <w:b/>
                <w:bCs/>
                <w:color w:val="000000"/>
                <w:lang w:val="en-US" w:eastAsia="es-ES"/>
              </w:rPr>
              <w:t>/ Lugar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7D888F13" w14:textId="77777777" w:rsidR="00E72EBD" w:rsidRPr="00450831" w:rsidRDefault="00E72EBD" w:rsidP="00C167A0">
            <w:pPr>
              <w:spacing w:before="120" w:after="120"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val="es-ES" w:eastAsia="es-ES"/>
              </w:rPr>
            </w:pPr>
            <w:r w:rsidRPr="00450831">
              <w:rPr>
                <w:rFonts w:eastAsia="Times New Roman" w:cs="Calibri"/>
                <w:b/>
                <w:bCs/>
                <w:color w:val="000000"/>
                <w:lang w:val="en-US" w:eastAsia="es-ES"/>
              </w:rPr>
              <w:t>I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</w:tcPr>
          <w:p w14:paraId="7AE5C1D6" w14:textId="77777777" w:rsidR="00E72EBD" w:rsidRPr="00450831" w:rsidRDefault="00E72EBD" w:rsidP="00C167A0">
            <w:pPr>
              <w:spacing w:before="120" w:after="120"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val="en-US" w:eastAsia="es-ES"/>
              </w:rPr>
            </w:pPr>
            <w:r>
              <w:rPr>
                <w:rFonts w:eastAsia="Times New Roman" w:cs="Calibri"/>
                <w:b/>
                <w:bCs/>
                <w:color w:val="000000"/>
                <w:lang w:val="en-US" w:eastAsia="es-ES"/>
              </w:rPr>
              <w:t>II</w:t>
            </w:r>
          </w:p>
        </w:tc>
        <w:tc>
          <w:tcPr>
            <w:tcW w:w="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</w:tcPr>
          <w:p w14:paraId="5B4A2B59" w14:textId="77777777" w:rsidR="00E72EBD" w:rsidRPr="00450831" w:rsidRDefault="00E72EBD" w:rsidP="00C167A0">
            <w:pPr>
              <w:spacing w:before="120" w:after="120"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val="en-US" w:eastAsia="es-ES"/>
              </w:rPr>
            </w:pPr>
            <w:r>
              <w:rPr>
                <w:rFonts w:eastAsia="Times New Roman" w:cs="Calibri"/>
                <w:b/>
                <w:bCs/>
                <w:color w:val="000000"/>
                <w:lang w:val="en-US" w:eastAsia="es-ES"/>
              </w:rPr>
              <w:t>III</w:t>
            </w:r>
          </w:p>
        </w:tc>
        <w:tc>
          <w:tcPr>
            <w:tcW w:w="98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000000"/>
            </w:tcBorders>
            <w:shd w:val="clear" w:color="000000" w:fill="92D050"/>
            <w:vAlign w:val="center"/>
            <w:hideMark/>
          </w:tcPr>
          <w:p w14:paraId="476DD1DE" w14:textId="77777777" w:rsidR="00E72EBD" w:rsidRPr="00450831" w:rsidRDefault="00E72EBD" w:rsidP="00C167A0">
            <w:pPr>
              <w:spacing w:before="120" w:after="120"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val="es-ES" w:eastAsia="es-ES"/>
              </w:rPr>
            </w:pPr>
            <w:r w:rsidRPr="00450831">
              <w:rPr>
                <w:rFonts w:eastAsia="Times New Roman" w:cs="Calibri"/>
                <w:b/>
                <w:bCs/>
                <w:color w:val="000000"/>
                <w:lang w:val="en-US" w:eastAsia="es-ES"/>
              </w:rPr>
              <w:t>HOMBRE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2D050"/>
            <w:vAlign w:val="center"/>
            <w:hideMark/>
          </w:tcPr>
          <w:p w14:paraId="5B191800" w14:textId="77777777" w:rsidR="00E72EBD" w:rsidRPr="00450831" w:rsidRDefault="00E72EBD" w:rsidP="00C167A0">
            <w:pPr>
              <w:spacing w:before="120" w:after="120"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val="es-ES" w:eastAsia="es-ES"/>
              </w:rPr>
            </w:pPr>
            <w:r w:rsidRPr="00450831">
              <w:rPr>
                <w:rFonts w:eastAsia="Times New Roman" w:cs="Calibri"/>
                <w:b/>
                <w:bCs/>
                <w:color w:val="000000"/>
                <w:lang w:val="en-US" w:eastAsia="es-ES"/>
              </w:rPr>
              <w:t>MUJER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2D050"/>
            <w:vAlign w:val="center"/>
            <w:hideMark/>
          </w:tcPr>
          <w:p w14:paraId="6CBA967B" w14:textId="77777777" w:rsidR="00E72EBD" w:rsidRPr="00450831" w:rsidRDefault="00E72EBD" w:rsidP="00C167A0">
            <w:pPr>
              <w:spacing w:before="120" w:after="120"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val="es-ES" w:eastAsia="es-ES"/>
              </w:rPr>
            </w:pPr>
            <w:r w:rsidRPr="00450831">
              <w:rPr>
                <w:rFonts w:eastAsia="Times New Roman" w:cs="Calibri"/>
                <w:b/>
                <w:bCs/>
                <w:color w:val="000000"/>
                <w:lang w:val="en-US" w:eastAsia="es-ES"/>
              </w:rPr>
              <w:t>EMBARAZADAS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2D050"/>
            <w:vAlign w:val="center"/>
            <w:hideMark/>
          </w:tcPr>
          <w:p w14:paraId="4D2BEEC2" w14:textId="77777777" w:rsidR="00E72EBD" w:rsidRPr="00450831" w:rsidRDefault="00E72EBD" w:rsidP="00C167A0">
            <w:pPr>
              <w:spacing w:before="120" w:after="120"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val="es-ES" w:eastAsia="es-ES"/>
              </w:rPr>
            </w:pPr>
            <w:r w:rsidRPr="00450831">
              <w:rPr>
                <w:rFonts w:eastAsia="Times New Roman" w:cs="Calibri"/>
                <w:b/>
                <w:bCs/>
                <w:color w:val="000000"/>
                <w:lang w:val="en-US" w:eastAsia="es-ES"/>
              </w:rPr>
              <w:t>DISCAPACITADOS</w:t>
            </w:r>
          </w:p>
        </w:tc>
      </w:tr>
      <w:tr w:rsidR="00E72EBD" w:rsidRPr="00450831" w14:paraId="754E9E18" w14:textId="77777777" w:rsidTr="00E72EBD">
        <w:trPr>
          <w:trHeight w:val="632"/>
          <w:jc w:val="center"/>
        </w:trPr>
        <w:tc>
          <w:tcPr>
            <w:tcW w:w="155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C72795F" w14:textId="77777777" w:rsidR="00E72EBD" w:rsidRPr="00450831" w:rsidRDefault="00E72EBD" w:rsidP="00C167A0">
            <w:pPr>
              <w:spacing w:before="120" w:after="120" w:line="240" w:lineRule="auto"/>
              <w:jc w:val="center"/>
              <w:rPr>
                <w:rFonts w:eastAsia="Times New Roman" w:cs="Calibri"/>
                <w:color w:val="000000"/>
                <w:lang w:val="es-ES" w:eastAsia="es-ES"/>
              </w:rPr>
            </w:pPr>
            <w:r>
              <w:rPr>
                <w:rFonts w:eastAsia="Times New Roman" w:cs="Calibri"/>
                <w:color w:val="000000"/>
                <w:lang w:val="es-ES" w:eastAsia="es-ES"/>
              </w:rPr>
              <w:t>Administración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A7091A" w14:textId="77777777" w:rsidR="00E72EBD" w:rsidRPr="00450831" w:rsidRDefault="007D2A60" w:rsidP="00E72EBD">
            <w:pPr>
              <w:spacing w:before="120" w:after="120" w:line="240" w:lineRule="auto"/>
              <w:jc w:val="center"/>
              <w:rPr>
                <w:rFonts w:eastAsia="Times New Roman" w:cs="Calibri"/>
                <w:color w:val="000000"/>
                <w:lang w:val="es-ES" w:eastAsia="es-ES"/>
              </w:rPr>
            </w:pPr>
            <w:r>
              <w:rPr>
                <w:rFonts w:eastAsia="Times New Roman" w:cs="Calibri"/>
                <w:color w:val="000000"/>
                <w:lang w:val="es-ES" w:eastAsia="es-ES"/>
              </w:rPr>
              <w:t>2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5113F" w14:textId="4D704EB6" w:rsidR="00E72EBD" w:rsidRPr="00DE7D56" w:rsidRDefault="00DB3391">
            <w:pPr>
              <w:spacing w:before="120" w:after="120" w:line="240" w:lineRule="auto"/>
              <w:jc w:val="center"/>
              <w:rPr>
                <w:rFonts w:eastAsia="Times New Roman" w:cs="Calibri"/>
                <w:color w:val="548DD4" w:themeColor="text2" w:themeTint="99"/>
                <w:lang w:val="en-US" w:eastAsia="es-ES"/>
              </w:rPr>
            </w:pPr>
            <w:r w:rsidRPr="00DE7D56">
              <w:rPr>
                <w:rFonts w:eastAsia="Times New Roman" w:cs="Calibri"/>
                <w:lang w:val="en-US" w:eastAsia="es-ES"/>
              </w:rPr>
              <w:t>30</w:t>
            </w:r>
          </w:p>
        </w:tc>
        <w:tc>
          <w:tcPr>
            <w:tcW w:w="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37FD1" w14:textId="77777777" w:rsidR="00E72EBD" w:rsidRPr="00450831" w:rsidRDefault="007D2A60" w:rsidP="00E72EBD">
            <w:pPr>
              <w:spacing w:before="120" w:after="120" w:line="240" w:lineRule="auto"/>
              <w:jc w:val="center"/>
              <w:rPr>
                <w:rFonts w:eastAsia="Times New Roman" w:cs="Calibri"/>
                <w:color w:val="000000"/>
                <w:lang w:val="es-ES" w:eastAsia="es-ES"/>
              </w:rPr>
            </w:pPr>
            <w:r>
              <w:rPr>
                <w:rFonts w:eastAsia="Times New Roman" w:cs="Calibri"/>
                <w:color w:val="000000"/>
                <w:lang w:val="es-ES" w:eastAsia="es-ES"/>
              </w:rPr>
              <w:t>2</w:t>
            </w:r>
          </w:p>
        </w:tc>
        <w:tc>
          <w:tcPr>
            <w:tcW w:w="98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14:paraId="608B5E46" w14:textId="68888AA2" w:rsidR="00E72EBD" w:rsidRPr="00DE7D56" w:rsidRDefault="00A83F89" w:rsidP="00E72EBD">
            <w:pPr>
              <w:spacing w:before="120" w:after="120" w:line="240" w:lineRule="auto"/>
              <w:jc w:val="center"/>
              <w:rPr>
                <w:rFonts w:eastAsia="Times New Roman" w:cs="Calibri"/>
                <w:lang w:val="en-US" w:eastAsia="es-ES"/>
              </w:rPr>
            </w:pPr>
            <w:r w:rsidRPr="00DE7D56">
              <w:rPr>
                <w:rFonts w:eastAsia="Times New Roman" w:cs="Calibri"/>
                <w:lang w:val="en-US" w:eastAsia="es-ES"/>
              </w:rPr>
              <w:t>2</w:t>
            </w:r>
            <w:r w:rsidR="00305E00" w:rsidRPr="00DE7D56">
              <w:rPr>
                <w:rFonts w:eastAsia="Times New Roman" w:cs="Calibri"/>
                <w:lang w:val="en-US" w:eastAsia="es-ES"/>
              </w:rPr>
              <w:t>4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DAC8C1A" w14:textId="56C4350F" w:rsidR="00E72EBD" w:rsidRPr="00DE7D56" w:rsidRDefault="009903C4" w:rsidP="00305E00">
            <w:pPr>
              <w:spacing w:before="120" w:after="120" w:line="240" w:lineRule="auto"/>
              <w:jc w:val="center"/>
              <w:rPr>
                <w:rFonts w:eastAsia="Times New Roman" w:cs="Calibri"/>
                <w:lang w:val="en-US" w:eastAsia="es-ES"/>
              </w:rPr>
            </w:pPr>
            <w:r w:rsidRPr="00DE7D56">
              <w:rPr>
                <w:rFonts w:eastAsia="Times New Roman" w:cs="Calibri"/>
                <w:lang w:val="en-US" w:eastAsia="es-ES"/>
              </w:rPr>
              <w:t>10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F87B822" w14:textId="77777777" w:rsidR="00E72EBD" w:rsidRPr="00450831" w:rsidRDefault="00E72EBD" w:rsidP="00E72EBD">
            <w:pPr>
              <w:spacing w:before="120" w:after="120" w:line="240" w:lineRule="auto"/>
              <w:jc w:val="center"/>
              <w:rPr>
                <w:rFonts w:eastAsia="Times New Roman" w:cs="Calibri"/>
                <w:color w:val="000000"/>
                <w:lang w:val="es-ES" w:eastAsia="es-ES"/>
              </w:rPr>
            </w:pPr>
            <w:r>
              <w:rPr>
                <w:rFonts w:eastAsia="Times New Roman" w:cs="Calibri"/>
                <w:color w:val="000000"/>
                <w:lang w:val="es-ES" w:eastAsia="es-ES"/>
              </w:rPr>
              <w:t>-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4AFBF66" w14:textId="77777777" w:rsidR="00E72EBD" w:rsidRPr="00450831" w:rsidRDefault="007D2A60" w:rsidP="00E72EBD">
            <w:pPr>
              <w:spacing w:before="120" w:after="120" w:line="240" w:lineRule="auto"/>
              <w:jc w:val="center"/>
              <w:rPr>
                <w:rFonts w:eastAsia="Times New Roman" w:cs="Calibri"/>
                <w:color w:val="000000"/>
                <w:lang w:val="es-ES" w:eastAsia="es-ES"/>
              </w:rPr>
            </w:pPr>
            <w:r>
              <w:rPr>
                <w:rFonts w:eastAsia="Times New Roman" w:cs="Calibri"/>
                <w:color w:val="000000"/>
                <w:lang w:val="es-ES" w:eastAsia="es-ES"/>
              </w:rPr>
              <w:t>-</w:t>
            </w:r>
          </w:p>
        </w:tc>
      </w:tr>
      <w:tr w:rsidR="00E72EBD" w:rsidRPr="00450831" w14:paraId="4E87F861" w14:textId="77777777" w:rsidTr="00E72EBD">
        <w:trPr>
          <w:trHeight w:val="681"/>
          <w:jc w:val="center"/>
        </w:trPr>
        <w:tc>
          <w:tcPr>
            <w:tcW w:w="155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413EA17" w14:textId="77777777" w:rsidR="00E72EBD" w:rsidRPr="00450831" w:rsidRDefault="00E72EBD" w:rsidP="00C167A0">
            <w:pPr>
              <w:spacing w:before="120" w:after="120" w:line="240" w:lineRule="auto"/>
              <w:jc w:val="center"/>
              <w:rPr>
                <w:rFonts w:eastAsia="Times New Roman" w:cs="Calibri"/>
                <w:color w:val="000000"/>
                <w:lang w:val="es-ES" w:eastAsia="es-ES"/>
              </w:rPr>
            </w:pPr>
            <w:r>
              <w:rPr>
                <w:rFonts w:eastAsia="Times New Roman" w:cs="Calibri"/>
                <w:color w:val="000000"/>
                <w:lang w:val="es-ES" w:eastAsia="es-ES"/>
              </w:rPr>
              <w:t>Operación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08596E" w14:textId="40346959" w:rsidR="00E72EBD" w:rsidRPr="00DE7D56" w:rsidRDefault="00A83F89" w:rsidP="00E72EBD">
            <w:pPr>
              <w:spacing w:before="120" w:after="120" w:line="240" w:lineRule="auto"/>
              <w:jc w:val="center"/>
              <w:rPr>
                <w:rFonts w:eastAsia="Times New Roman" w:cs="Calibri"/>
                <w:lang w:val="en-US" w:eastAsia="es-ES"/>
              </w:rPr>
            </w:pPr>
            <w:r w:rsidRPr="00DE7D56">
              <w:rPr>
                <w:rFonts w:eastAsia="Times New Roman" w:cs="Calibri"/>
                <w:lang w:val="en-US" w:eastAsia="es-ES"/>
              </w:rPr>
              <w:t>19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5BD270" w14:textId="35BA6090" w:rsidR="00E72EBD" w:rsidRPr="00DE7D56" w:rsidRDefault="00A83F89" w:rsidP="00E72EBD">
            <w:pPr>
              <w:spacing w:before="120" w:after="120" w:line="240" w:lineRule="auto"/>
              <w:jc w:val="center"/>
              <w:rPr>
                <w:rFonts w:eastAsia="Times New Roman" w:cs="Calibri"/>
                <w:lang w:val="es-ES" w:eastAsia="es-ES"/>
              </w:rPr>
            </w:pPr>
            <w:r w:rsidRPr="00DE7D56">
              <w:rPr>
                <w:rFonts w:eastAsia="Times New Roman" w:cs="Calibri"/>
                <w:lang w:val="es-ES" w:eastAsia="es-ES"/>
              </w:rPr>
              <w:t>62</w:t>
            </w:r>
          </w:p>
        </w:tc>
        <w:tc>
          <w:tcPr>
            <w:tcW w:w="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4E7BB" w14:textId="77777777" w:rsidR="00E72EBD" w:rsidRPr="00450831" w:rsidRDefault="007D2A60" w:rsidP="007D2A60">
            <w:pPr>
              <w:spacing w:before="120" w:after="120" w:line="240" w:lineRule="auto"/>
              <w:jc w:val="center"/>
              <w:rPr>
                <w:rFonts w:eastAsia="Times New Roman" w:cs="Calibri"/>
                <w:color w:val="000000"/>
                <w:lang w:val="es-ES" w:eastAsia="es-ES"/>
              </w:rPr>
            </w:pPr>
            <w:r>
              <w:rPr>
                <w:rFonts w:eastAsia="Times New Roman" w:cs="Calibri"/>
                <w:color w:val="000000"/>
                <w:lang w:val="es-ES" w:eastAsia="es-ES"/>
              </w:rPr>
              <w:t>40</w:t>
            </w:r>
          </w:p>
        </w:tc>
        <w:tc>
          <w:tcPr>
            <w:tcW w:w="98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14:paraId="245AD0FE" w14:textId="4A173700" w:rsidR="00E72EBD" w:rsidRPr="00F4577A" w:rsidRDefault="00305E00" w:rsidP="00305E00">
            <w:pPr>
              <w:spacing w:before="120" w:after="120" w:line="240" w:lineRule="auto"/>
              <w:jc w:val="center"/>
              <w:rPr>
                <w:rFonts w:eastAsia="Times New Roman" w:cs="Calibri"/>
                <w:color w:val="000000"/>
                <w:lang w:val="es-ES" w:eastAsia="es-ES"/>
              </w:rPr>
            </w:pPr>
            <w:r w:rsidRPr="00DE7D56">
              <w:rPr>
                <w:rFonts w:eastAsia="Times New Roman" w:cs="Calibri"/>
                <w:lang w:val="en-US" w:eastAsia="es-ES"/>
              </w:rPr>
              <w:t>121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B107504" w14:textId="77777777" w:rsidR="00E72EBD" w:rsidRPr="00450831" w:rsidRDefault="007D2A60" w:rsidP="00E72EBD">
            <w:pPr>
              <w:spacing w:before="120" w:after="120" w:line="240" w:lineRule="auto"/>
              <w:jc w:val="center"/>
              <w:rPr>
                <w:rFonts w:eastAsia="Times New Roman" w:cs="Calibri"/>
                <w:color w:val="000000"/>
                <w:lang w:val="es-ES" w:eastAsia="es-ES"/>
              </w:rPr>
            </w:pPr>
            <w:r>
              <w:rPr>
                <w:rFonts w:eastAsia="Times New Roman" w:cs="Calibri"/>
                <w:color w:val="000000"/>
                <w:lang w:val="es-ES" w:eastAsia="es-ES"/>
              </w:rPr>
              <w:t>0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1660500" w14:textId="77A5C7CC" w:rsidR="00E72EBD" w:rsidRPr="00DE7D56" w:rsidRDefault="00A83F89" w:rsidP="00E72EBD">
            <w:pPr>
              <w:spacing w:before="120" w:after="120" w:line="240" w:lineRule="auto"/>
              <w:jc w:val="center"/>
              <w:rPr>
                <w:rFonts w:eastAsia="Times New Roman" w:cs="Calibri"/>
                <w:i/>
                <w:color w:val="548DD4" w:themeColor="text2" w:themeTint="99"/>
                <w:lang w:val="en-US" w:eastAsia="es-ES"/>
              </w:rPr>
            </w:pPr>
            <w:r w:rsidRPr="00DE7D56">
              <w:rPr>
                <w:rFonts w:eastAsia="Times New Roman" w:cs="Calibri"/>
                <w:i/>
                <w:color w:val="548DD4" w:themeColor="text2" w:themeTint="99"/>
                <w:lang w:val="en-US" w:eastAsia="es-ES"/>
              </w:rPr>
              <w:t>-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1DAB614" w14:textId="2DEEE448" w:rsidR="00E72EBD" w:rsidRPr="00F4577A" w:rsidRDefault="007879B2" w:rsidP="00E72EBD">
            <w:pPr>
              <w:spacing w:before="120" w:after="120" w:line="240" w:lineRule="auto"/>
              <w:jc w:val="center"/>
              <w:rPr>
                <w:rFonts w:eastAsia="Times New Roman" w:cs="Calibri"/>
                <w:color w:val="000000"/>
                <w:lang w:val="es-ES" w:eastAsia="es-ES"/>
              </w:rPr>
            </w:pPr>
            <w:r w:rsidRPr="00DE7D56">
              <w:rPr>
                <w:rFonts w:eastAsia="Times New Roman" w:cs="Calibri"/>
                <w:lang w:val="es-ES" w:eastAsia="es-ES"/>
              </w:rPr>
              <w:t>7</w:t>
            </w:r>
          </w:p>
        </w:tc>
      </w:tr>
      <w:tr w:rsidR="00E72EBD" w:rsidRPr="00C52D81" w14:paraId="183B98F2" w14:textId="77777777" w:rsidTr="00E72EBD">
        <w:trPr>
          <w:trHeight w:val="495"/>
          <w:jc w:val="center"/>
        </w:trPr>
        <w:tc>
          <w:tcPr>
            <w:tcW w:w="155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1507648" w14:textId="77777777" w:rsidR="00E72EBD" w:rsidRPr="00C52D81" w:rsidRDefault="00E72EBD" w:rsidP="00C167A0">
            <w:pPr>
              <w:spacing w:before="120" w:after="120" w:line="240" w:lineRule="auto"/>
              <w:jc w:val="center"/>
              <w:rPr>
                <w:rFonts w:eastAsia="Times New Roman" w:cs="Calibri"/>
                <w:b/>
                <w:color w:val="000000"/>
                <w:lang w:val="es-ES" w:eastAsia="es-ES"/>
              </w:rPr>
            </w:pPr>
            <w:r w:rsidRPr="00C52D81">
              <w:rPr>
                <w:rFonts w:eastAsia="Times New Roman" w:cs="Calibri"/>
                <w:b/>
                <w:color w:val="000000"/>
                <w:lang w:val="es-ES" w:eastAsia="es-ES"/>
              </w:rPr>
              <w:t>TOTAL GENERAL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D68838" w14:textId="40B86BB5" w:rsidR="00E72EBD" w:rsidRPr="00DE7D56" w:rsidRDefault="00A83F89" w:rsidP="00E72EBD">
            <w:pPr>
              <w:spacing w:before="120" w:after="120" w:line="240" w:lineRule="auto"/>
              <w:jc w:val="center"/>
              <w:rPr>
                <w:rFonts w:eastAsia="Times New Roman" w:cs="Calibri"/>
                <w:b/>
                <w:lang w:val="en-US" w:eastAsia="es-ES"/>
              </w:rPr>
            </w:pPr>
            <w:r w:rsidRPr="00DE7D56">
              <w:rPr>
                <w:rFonts w:eastAsia="Times New Roman" w:cs="Calibri"/>
                <w:b/>
                <w:lang w:val="en-US" w:eastAsia="es-ES"/>
              </w:rPr>
              <w:t>21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347A93" w14:textId="7E08D884" w:rsidR="00E72EBD" w:rsidRPr="00DE7D56" w:rsidRDefault="00DB3391" w:rsidP="00E72EBD">
            <w:pPr>
              <w:spacing w:before="120" w:after="120" w:line="240" w:lineRule="auto"/>
              <w:jc w:val="center"/>
              <w:rPr>
                <w:rFonts w:eastAsia="Times New Roman" w:cs="Calibri"/>
                <w:b/>
                <w:lang w:val="en-US" w:eastAsia="es-ES"/>
              </w:rPr>
            </w:pPr>
            <w:r w:rsidRPr="00DE7D56">
              <w:rPr>
                <w:rFonts w:eastAsia="Times New Roman" w:cs="Calibri"/>
                <w:b/>
                <w:lang w:val="en-US" w:eastAsia="es-ES"/>
              </w:rPr>
              <w:t>92</w:t>
            </w:r>
          </w:p>
        </w:tc>
        <w:tc>
          <w:tcPr>
            <w:tcW w:w="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4F3603" w14:textId="77777777" w:rsidR="00E72EBD" w:rsidRPr="00C52D81" w:rsidRDefault="007D2A60" w:rsidP="00E72EBD">
            <w:pPr>
              <w:spacing w:before="120" w:after="120" w:line="240" w:lineRule="auto"/>
              <w:jc w:val="center"/>
              <w:rPr>
                <w:rFonts w:eastAsia="Times New Roman" w:cs="Calibri"/>
                <w:b/>
                <w:color w:val="000000"/>
                <w:lang w:val="es-ES" w:eastAsia="es-ES"/>
              </w:rPr>
            </w:pPr>
            <w:r>
              <w:rPr>
                <w:rFonts w:eastAsia="Times New Roman" w:cs="Calibri"/>
                <w:b/>
                <w:color w:val="000000"/>
                <w:lang w:val="es-ES" w:eastAsia="es-ES"/>
              </w:rPr>
              <w:t>42</w:t>
            </w:r>
          </w:p>
        </w:tc>
        <w:tc>
          <w:tcPr>
            <w:tcW w:w="98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14:paraId="08D7FE6A" w14:textId="0C9C487F" w:rsidR="00E72EBD" w:rsidRPr="00C52D81" w:rsidRDefault="00F4577A" w:rsidP="00E72EBD">
            <w:pPr>
              <w:spacing w:before="120" w:after="120" w:line="240" w:lineRule="auto"/>
              <w:jc w:val="center"/>
              <w:rPr>
                <w:rFonts w:eastAsia="Times New Roman" w:cs="Calibri"/>
                <w:b/>
                <w:color w:val="000000"/>
                <w:lang w:val="es-ES" w:eastAsia="es-ES"/>
              </w:rPr>
            </w:pPr>
            <w:r>
              <w:rPr>
                <w:rFonts w:eastAsia="Times New Roman" w:cs="Calibri"/>
                <w:b/>
                <w:color w:val="000000"/>
                <w:lang w:val="es-ES" w:eastAsia="es-ES"/>
              </w:rPr>
              <w:t>145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147DC82" w14:textId="6295F37F" w:rsidR="00E72EBD" w:rsidRPr="00C52D81" w:rsidRDefault="00F4577A" w:rsidP="00E72EBD">
            <w:pPr>
              <w:spacing w:before="120" w:after="120" w:line="240" w:lineRule="auto"/>
              <w:jc w:val="center"/>
              <w:rPr>
                <w:rFonts w:eastAsia="Times New Roman" w:cs="Calibri"/>
                <w:b/>
                <w:color w:val="000000"/>
                <w:lang w:val="es-ES" w:eastAsia="es-ES"/>
              </w:rPr>
            </w:pPr>
            <w:r>
              <w:rPr>
                <w:rFonts w:eastAsia="Times New Roman" w:cs="Calibri"/>
                <w:b/>
                <w:color w:val="000000"/>
                <w:lang w:val="es-ES" w:eastAsia="es-ES"/>
              </w:rPr>
              <w:t>10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CE34351" w14:textId="77777777" w:rsidR="00E72EBD" w:rsidRPr="00C52D81" w:rsidRDefault="00E72EBD" w:rsidP="00E72EBD">
            <w:pPr>
              <w:spacing w:before="120" w:after="120" w:line="240" w:lineRule="auto"/>
              <w:jc w:val="center"/>
              <w:rPr>
                <w:rFonts w:eastAsia="Times New Roman" w:cs="Calibri"/>
                <w:b/>
                <w:color w:val="000000"/>
                <w:lang w:val="es-ES" w:eastAsia="es-ES"/>
              </w:rPr>
            </w:pPr>
            <w:r>
              <w:rPr>
                <w:rFonts w:eastAsia="Times New Roman" w:cs="Calibri"/>
                <w:b/>
                <w:color w:val="000000"/>
                <w:lang w:val="es-ES" w:eastAsia="es-ES"/>
              </w:rPr>
              <w:t>-</w:t>
            </w:r>
          </w:p>
        </w:tc>
        <w:tc>
          <w:tcPr>
            <w:tcW w:w="18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59A36F8" w14:textId="2DAB344B" w:rsidR="00E72EBD" w:rsidRPr="00C52D81" w:rsidRDefault="00F4577A" w:rsidP="00E72EBD">
            <w:pPr>
              <w:spacing w:before="120" w:after="120" w:line="240" w:lineRule="auto"/>
              <w:jc w:val="center"/>
              <w:rPr>
                <w:rFonts w:eastAsia="Times New Roman" w:cs="Calibri"/>
                <w:b/>
                <w:color w:val="000000"/>
                <w:lang w:val="es-ES" w:eastAsia="es-ES"/>
              </w:rPr>
            </w:pPr>
            <w:r>
              <w:rPr>
                <w:rFonts w:eastAsia="Times New Roman" w:cs="Calibri"/>
                <w:b/>
                <w:color w:val="000000"/>
                <w:lang w:val="es-ES" w:eastAsia="es-ES"/>
              </w:rPr>
              <w:t>7</w:t>
            </w:r>
          </w:p>
        </w:tc>
      </w:tr>
    </w:tbl>
    <w:p w14:paraId="41672F04" w14:textId="77777777" w:rsidR="00C52D81" w:rsidRDefault="00C52D81" w:rsidP="00C167A0">
      <w:pPr>
        <w:spacing w:before="120" w:after="120" w:line="240" w:lineRule="auto"/>
        <w:rPr>
          <w:lang w:val="es-ES"/>
        </w:rPr>
      </w:pPr>
      <w:r>
        <w:rPr>
          <w:lang w:val="es-ES"/>
        </w:rPr>
        <w:tab/>
        <w:t>Person</w:t>
      </w:r>
      <w:r w:rsidR="00E72EBD">
        <w:rPr>
          <w:lang w:val="es-ES"/>
        </w:rPr>
        <w:t xml:space="preserve">al flotante entre contratistas y </w:t>
      </w:r>
      <w:r>
        <w:rPr>
          <w:lang w:val="es-ES"/>
        </w:rPr>
        <w:t>visitantes</w:t>
      </w:r>
      <w:r w:rsidR="00E72EBD">
        <w:rPr>
          <w:lang w:val="es-ES"/>
        </w:rPr>
        <w:t xml:space="preserve">: </w:t>
      </w:r>
      <w:r w:rsidR="007D2A60">
        <w:rPr>
          <w:lang w:val="es-ES"/>
        </w:rPr>
        <w:t>5</w:t>
      </w:r>
      <w:r>
        <w:rPr>
          <w:lang w:val="es-ES"/>
        </w:rPr>
        <w:t xml:space="preserve"> personas.</w:t>
      </w:r>
    </w:p>
    <w:p w14:paraId="2E8381A6" w14:textId="77777777" w:rsidR="00E72EBD" w:rsidRDefault="00E72EBD" w:rsidP="00C167A0">
      <w:pPr>
        <w:spacing w:before="120" w:after="120" w:line="240" w:lineRule="auto"/>
        <w:ind w:left="66"/>
        <w:jc w:val="both"/>
        <w:rPr>
          <w:rFonts w:cs="Arial"/>
          <w:b/>
          <w:u w:val="single"/>
          <w:lang w:val="es-ES"/>
        </w:rPr>
      </w:pPr>
    </w:p>
    <w:p w14:paraId="061184F1" w14:textId="77777777" w:rsidR="007D2A60" w:rsidRDefault="007D2A60" w:rsidP="00C167A0">
      <w:pPr>
        <w:spacing w:before="120" w:after="120" w:line="240" w:lineRule="auto"/>
        <w:ind w:left="66"/>
        <w:jc w:val="both"/>
        <w:rPr>
          <w:rFonts w:cs="Arial"/>
          <w:b/>
          <w:u w:val="single"/>
          <w:lang w:val="es-ES"/>
        </w:rPr>
      </w:pPr>
    </w:p>
    <w:p w14:paraId="6925B78A" w14:textId="77777777" w:rsidR="00C52D81" w:rsidRPr="00C52D81" w:rsidRDefault="00C52D81" w:rsidP="00C167A0">
      <w:pPr>
        <w:spacing w:before="120" w:after="120" w:line="240" w:lineRule="auto"/>
        <w:ind w:left="66"/>
        <w:jc w:val="both"/>
        <w:rPr>
          <w:rFonts w:cs="Arial"/>
          <w:b/>
          <w:u w:val="single"/>
          <w:lang w:val="es-ES"/>
        </w:rPr>
      </w:pPr>
      <w:r>
        <w:rPr>
          <w:rFonts w:cs="Arial"/>
          <w:b/>
          <w:u w:val="single"/>
          <w:lang w:val="es-ES"/>
        </w:rPr>
        <w:lastRenderedPageBreak/>
        <w:t>1.2</w:t>
      </w:r>
      <w:r>
        <w:rPr>
          <w:rFonts w:cs="Arial"/>
          <w:b/>
          <w:u w:val="single"/>
          <w:lang w:val="es-ES"/>
        </w:rPr>
        <w:tab/>
        <w:t>Situación frente a emergencias</w:t>
      </w:r>
    </w:p>
    <w:p w14:paraId="66FF067E" w14:textId="77777777" w:rsidR="00C52D81" w:rsidRDefault="00C52D81" w:rsidP="00C167A0">
      <w:pPr>
        <w:spacing w:before="120" w:after="120" w:line="240" w:lineRule="auto"/>
        <w:rPr>
          <w:lang w:val="es-ES"/>
        </w:rPr>
      </w:pPr>
    </w:p>
    <w:p w14:paraId="60A8F60D" w14:textId="77777777" w:rsidR="00C52D81" w:rsidRPr="00C52D81" w:rsidRDefault="00C52D81" w:rsidP="00C167A0">
      <w:pPr>
        <w:spacing w:before="120" w:after="120" w:line="240" w:lineRule="auto"/>
        <w:rPr>
          <w:b/>
          <w:lang w:val="es-ES"/>
        </w:rPr>
      </w:pPr>
      <w:r w:rsidRPr="00C52D81">
        <w:rPr>
          <w:b/>
          <w:lang w:val="es-ES"/>
        </w:rPr>
        <w:t>Antecedentes:</w:t>
      </w:r>
    </w:p>
    <w:p w14:paraId="4CF4283D" w14:textId="77777777" w:rsidR="00C52D81" w:rsidRDefault="00C52D81" w:rsidP="00C167A0">
      <w:pPr>
        <w:pStyle w:val="Prrafodelista"/>
        <w:spacing w:before="120" w:after="120" w:line="240" w:lineRule="auto"/>
        <w:ind w:left="0"/>
        <w:jc w:val="both"/>
        <w:rPr>
          <w:rFonts w:asciiTheme="minorHAnsi" w:hAnsiTheme="minorHAnsi" w:cs="Arial"/>
          <w:lang w:val="es-MX"/>
        </w:rPr>
      </w:pPr>
      <w:r>
        <w:rPr>
          <w:rFonts w:asciiTheme="minorHAnsi" w:hAnsiTheme="minorHAnsi" w:cs="Arial"/>
          <w:lang w:val="es-MX"/>
        </w:rPr>
        <w:t xml:space="preserve">Las instalaciones de </w:t>
      </w:r>
      <w:r w:rsidR="007D2A60">
        <w:rPr>
          <w:rFonts w:asciiTheme="minorHAnsi" w:hAnsiTheme="minorHAnsi" w:cs="Arial"/>
          <w:lang w:val="es-MX"/>
        </w:rPr>
        <w:t>Trilex</w:t>
      </w:r>
      <w:r>
        <w:rPr>
          <w:rFonts w:asciiTheme="minorHAnsi" w:hAnsiTheme="minorHAnsi" w:cs="Arial"/>
          <w:lang w:val="es-MX"/>
        </w:rPr>
        <w:t xml:space="preserve"> fueron inauguradas en el año</w:t>
      </w:r>
      <w:r w:rsidR="00E72EBD">
        <w:rPr>
          <w:rFonts w:asciiTheme="minorHAnsi" w:hAnsiTheme="minorHAnsi" w:cs="Arial"/>
          <w:lang w:val="es-MX"/>
        </w:rPr>
        <w:t xml:space="preserve"> </w:t>
      </w:r>
      <w:r w:rsidR="00247A73">
        <w:rPr>
          <w:rFonts w:asciiTheme="minorHAnsi" w:hAnsiTheme="minorHAnsi" w:cs="Arial"/>
          <w:lang w:val="es-MX"/>
        </w:rPr>
        <w:t>1969</w:t>
      </w:r>
      <w:r>
        <w:rPr>
          <w:rFonts w:asciiTheme="minorHAnsi" w:hAnsiTheme="minorHAnsi" w:cs="Arial"/>
          <w:lang w:val="es-MX"/>
        </w:rPr>
        <w:t xml:space="preserve"> como cent</w:t>
      </w:r>
      <w:r w:rsidR="00E72EBD">
        <w:rPr>
          <w:rFonts w:asciiTheme="minorHAnsi" w:hAnsiTheme="minorHAnsi" w:cs="Arial"/>
          <w:lang w:val="es-MX"/>
        </w:rPr>
        <w:t xml:space="preserve">ro de operaciones </w:t>
      </w:r>
      <w:r w:rsidR="007D2A60">
        <w:rPr>
          <w:rFonts w:asciiTheme="minorHAnsi" w:hAnsiTheme="minorHAnsi" w:cs="Arial"/>
          <w:lang w:val="es-MX"/>
        </w:rPr>
        <w:t>en la ciudad de Guayaquil</w:t>
      </w:r>
    </w:p>
    <w:p w14:paraId="4DB88BFE" w14:textId="77777777" w:rsidR="00C52D81" w:rsidRDefault="00C52D81" w:rsidP="00C167A0">
      <w:pPr>
        <w:pStyle w:val="Prrafodelista"/>
        <w:spacing w:before="120" w:after="120" w:line="240" w:lineRule="auto"/>
        <w:ind w:left="0"/>
        <w:jc w:val="both"/>
        <w:rPr>
          <w:rFonts w:asciiTheme="minorHAnsi" w:hAnsiTheme="minorHAnsi" w:cs="Arial"/>
          <w:lang w:val="es-MX"/>
        </w:rPr>
      </w:pPr>
      <w:r>
        <w:rPr>
          <w:rFonts w:asciiTheme="minorHAnsi" w:hAnsiTheme="minorHAnsi" w:cs="Arial"/>
          <w:lang w:val="es-MX"/>
        </w:rPr>
        <w:t xml:space="preserve">Los servicios que se realizan en este centro son de tipo </w:t>
      </w:r>
      <w:r w:rsidR="00E72EBD">
        <w:rPr>
          <w:rFonts w:asciiTheme="minorHAnsi" w:hAnsiTheme="minorHAnsi" w:cs="Arial"/>
          <w:lang w:val="es-MX"/>
        </w:rPr>
        <w:t xml:space="preserve">productivas, </w:t>
      </w:r>
      <w:r>
        <w:rPr>
          <w:rFonts w:asciiTheme="minorHAnsi" w:hAnsiTheme="minorHAnsi" w:cs="Arial"/>
          <w:lang w:val="es-MX"/>
        </w:rPr>
        <w:t xml:space="preserve">administrativos, almacenamiento, distribución y mantenimiento </w:t>
      </w:r>
      <w:r w:rsidR="00E72EBD">
        <w:rPr>
          <w:rFonts w:asciiTheme="minorHAnsi" w:hAnsiTheme="minorHAnsi" w:cs="Arial"/>
          <w:lang w:val="es-MX"/>
        </w:rPr>
        <w:t xml:space="preserve">para la planta de producción de </w:t>
      </w:r>
      <w:r w:rsidR="007D2A60">
        <w:rPr>
          <w:rFonts w:asciiTheme="minorHAnsi" w:hAnsiTheme="minorHAnsi" w:cs="Arial"/>
          <w:lang w:val="es-MX"/>
        </w:rPr>
        <w:t>fun</w:t>
      </w:r>
      <w:r w:rsidR="00247A73">
        <w:rPr>
          <w:rFonts w:asciiTheme="minorHAnsi" w:hAnsiTheme="minorHAnsi" w:cs="Arial"/>
          <w:lang w:val="es-MX"/>
        </w:rPr>
        <w:t>das e insumos para la industria</w:t>
      </w:r>
      <w:r w:rsidR="007D2A60">
        <w:rPr>
          <w:rFonts w:asciiTheme="minorHAnsi" w:hAnsiTheme="minorHAnsi" w:cs="Arial"/>
          <w:lang w:val="es-MX"/>
        </w:rPr>
        <w:t xml:space="preserve"> bananera</w:t>
      </w:r>
      <w:r w:rsidR="00247A73">
        <w:rPr>
          <w:rFonts w:asciiTheme="minorHAnsi" w:hAnsiTheme="minorHAnsi" w:cs="Arial"/>
          <w:lang w:val="es-MX"/>
        </w:rPr>
        <w:t>.</w:t>
      </w:r>
    </w:p>
    <w:p w14:paraId="3BDF7554" w14:textId="77777777" w:rsidR="00C52D81" w:rsidRPr="00450831" w:rsidRDefault="007D2A60" w:rsidP="00C167A0">
      <w:pPr>
        <w:pStyle w:val="Prrafodelista"/>
        <w:spacing w:before="120" w:after="120" w:line="240" w:lineRule="auto"/>
        <w:ind w:left="0"/>
        <w:jc w:val="both"/>
        <w:rPr>
          <w:rFonts w:asciiTheme="minorHAnsi" w:hAnsiTheme="minorHAnsi" w:cs="Arial"/>
          <w:lang w:val="es-MX"/>
        </w:rPr>
      </w:pPr>
      <w:r>
        <w:rPr>
          <w:rFonts w:asciiTheme="minorHAnsi" w:hAnsiTheme="minorHAnsi" w:cs="Arial"/>
          <w:lang w:val="es-MX"/>
        </w:rPr>
        <w:t>No hay habido historial de conatos de incendios mayores que dentro de las instalaciones.</w:t>
      </w:r>
    </w:p>
    <w:p w14:paraId="06A4DA21" w14:textId="77777777" w:rsidR="00C52D81" w:rsidRDefault="00C52D81" w:rsidP="00C167A0">
      <w:pPr>
        <w:spacing w:before="120" w:after="120" w:line="240" w:lineRule="auto"/>
        <w:rPr>
          <w:lang w:val="es-MX"/>
        </w:rPr>
      </w:pPr>
    </w:p>
    <w:p w14:paraId="7D50E9D1" w14:textId="77777777" w:rsidR="00C52D81" w:rsidRPr="00C52D81" w:rsidRDefault="00C52D81" w:rsidP="00C167A0">
      <w:pPr>
        <w:spacing w:before="120" w:after="120" w:line="240" w:lineRule="auto"/>
        <w:rPr>
          <w:b/>
          <w:lang w:val="es-MX"/>
        </w:rPr>
      </w:pPr>
      <w:r w:rsidRPr="00C52D81">
        <w:rPr>
          <w:b/>
          <w:lang w:val="es-MX"/>
        </w:rPr>
        <w:t>Justificación:</w:t>
      </w:r>
    </w:p>
    <w:p w14:paraId="24270238" w14:textId="77777777" w:rsidR="00C52D81" w:rsidRPr="00450831" w:rsidRDefault="00C52D81" w:rsidP="00C167A0">
      <w:pPr>
        <w:spacing w:before="120" w:after="120" w:line="240" w:lineRule="auto"/>
        <w:jc w:val="both"/>
        <w:rPr>
          <w:rFonts w:cs="Arial"/>
        </w:rPr>
      </w:pPr>
      <w:r w:rsidRPr="00450831">
        <w:rPr>
          <w:rFonts w:cs="Arial"/>
        </w:rPr>
        <w:t>El presente Plan se justifica plenamente considerando el ámbito legal, la aportación económica al Estado, el número de trabajadores y las actividades que se realiza durante la ejecución de los siguientes procesos:</w:t>
      </w:r>
    </w:p>
    <w:p w14:paraId="078CEB99" w14:textId="77777777" w:rsidR="00C52D81" w:rsidRDefault="00E72EBD" w:rsidP="00A3309D">
      <w:pPr>
        <w:widowControl w:val="0"/>
        <w:numPr>
          <w:ilvl w:val="0"/>
          <w:numId w:val="2"/>
        </w:numPr>
        <w:spacing w:before="120" w:after="120" w:line="240" w:lineRule="auto"/>
        <w:ind w:left="567" w:hanging="567"/>
        <w:jc w:val="both"/>
        <w:rPr>
          <w:rFonts w:cs="Arial"/>
        </w:rPr>
      </w:pPr>
      <w:r>
        <w:rPr>
          <w:rFonts w:cs="Arial"/>
        </w:rPr>
        <w:t xml:space="preserve">Planta de producción </w:t>
      </w:r>
    </w:p>
    <w:p w14:paraId="44370A79" w14:textId="77777777" w:rsidR="00C52D81" w:rsidRDefault="00E72EBD" w:rsidP="00A3309D">
      <w:pPr>
        <w:widowControl w:val="0"/>
        <w:numPr>
          <w:ilvl w:val="0"/>
          <w:numId w:val="2"/>
        </w:numPr>
        <w:spacing w:before="120" w:after="120" w:line="240" w:lineRule="auto"/>
        <w:ind w:left="567" w:hanging="567"/>
        <w:jc w:val="both"/>
        <w:rPr>
          <w:rFonts w:cs="Arial"/>
        </w:rPr>
      </w:pPr>
      <w:r>
        <w:rPr>
          <w:rFonts w:cs="Arial"/>
        </w:rPr>
        <w:t>Talleres de mantenimiento y servicios auxiliares de la planta</w:t>
      </w:r>
    </w:p>
    <w:p w14:paraId="0E999F26" w14:textId="77777777" w:rsidR="00E72EBD" w:rsidRDefault="007D2A60" w:rsidP="00A3309D">
      <w:pPr>
        <w:widowControl w:val="0"/>
        <w:numPr>
          <w:ilvl w:val="0"/>
          <w:numId w:val="2"/>
        </w:numPr>
        <w:spacing w:before="120" w:after="120" w:line="240" w:lineRule="auto"/>
        <w:ind w:left="567" w:hanging="567"/>
        <w:jc w:val="both"/>
        <w:rPr>
          <w:rFonts w:cs="Arial"/>
        </w:rPr>
      </w:pPr>
      <w:r>
        <w:rPr>
          <w:rFonts w:cs="Arial"/>
        </w:rPr>
        <w:t xml:space="preserve">Bodegas </w:t>
      </w:r>
      <w:r w:rsidR="00E72EBD">
        <w:rPr>
          <w:rFonts w:cs="Arial"/>
        </w:rPr>
        <w:t xml:space="preserve">de </w:t>
      </w:r>
      <w:r>
        <w:rPr>
          <w:rFonts w:cs="Arial"/>
        </w:rPr>
        <w:t>almacenamiento</w:t>
      </w:r>
      <w:r w:rsidR="00E72EBD">
        <w:rPr>
          <w:rFonts w:cs="Arial"/>
        </w:rPr>
        <w:t xml:space="preserve"> </w:t>
      </w:r>
    </w:p>
    <w:p w14:paraId="367B2A74" w14:textId="77777777" w:rsidR="00C52D81" w:rsidRPr="00450831" w:rsidRDefault="00C52D81" w:rsidP="00A3309D">
      <w:pPr>
        <w:widowControl w:val="0"/>
        <w:numPr>
          <w:ilvl w:val="0"/>
          <w:numId w:val="2"/>
        </w:numPr>
        <w:spacing w:before="120" w:after="120" w:line="240" w:lineRule="auto"/>
        <w:ind w:left="567" w:hanging="567"/>
        <w:jc w:val="both"/>
        <w:rPr>
          <w:rFonts w:cs="Arial"/>
        </w:rPr>
      </w:pPr>
      <w:r>
        <w:rPr>
          <w:rFonts w:cs="Arial"/>
        </w:rPr>
        <w:t>Oficinas administrativas</w:t>
      </w:r>
      <w:r w:rsidR="00E72EBD">
        <w:rPr>
          <w:rFonts w:cs="Arial"/>
        </w:rPr>
        <w:t xml:space="preserve"> de las instalaciones de planta.</w:t>
      </w:r>
    </w:p>
    <w:p w14:paraId="2E188014" w14:textId="77777777" w:rsidR="00C52D81" w:rsidRDefault="00C52D81" w:rsidP="00C167A0">
      <w:pPr>
        <w:spacing w:before="120" w:after="120" w:line="240" w:lineRule="auto"/>
        <w:jc w:val="both"/>
        <w:rPr>
          <w:rFonts w:cs="Arial"/>
        </w:rPr>
      </w:pPr>
      <w:r w:rsidRPr="00450831">
        <w:rPr>
          <w:rFonts w:cs="Arial"/>
        </w:rPr>
        <w:t>De igual manera al contar con un Plan de Emergencia, se trabaja en la prevención de incidentes y accidentes a fin de asegurar la integridad física de los trabajadores operativos y administrativos de la instalación, de la comunidad aledaña y de los bienes de la empresa; y así minimizar los impactos negativos sobre el ambiente que podrían ser ocasionados ante una situación de emergencia.</w:t>
      </w:r>
    </w:p>
    <w:p w14:paraId="7CF6543B" w14:textId="77777777" w:rsidR="00C52D81" w:rsidRDefault="00C52D81" w:rsidP="00C167A0">
      <w:pPr>
        <w:spacing w:before="120" w:after="120" w:line="240" w:lineRule="auto"/>
      </w:pPr>
    </w:p>
    <w:p w14:paraId="110A5AE4" w14:textId="77777777" w:rsidR="00C52D81" w:rsidRPr="00C52D81" w:rsidRDefault="00C52D81" w:rsidP="00C167A0">
      <w:pPr>
        <w:spacing w:before="120" w:after="120" w:line="240" w:lineRule="auto"/>
        <w:rPr>
          <w:b/>
        </w:rPr>
      </w:pPr>
      <w:r w:rsidRPr="00C52D81">
        <w:rPr>
          <w:b/>
        </w:rPr>
        <w:t>Objetivos del plan de emergencia:</w:t>
      </w:r>
    </w:p>
    <w:p w14:paraId="554D8F41" w14:textId="77777777" w:rsidR="00C52D81" w:rsidRDefault="00C52D81" w:rsidP="00A3309D">
      <w:pPr>
        <w:pStyle w:val="Prrafodelista"/>
        <w:numPr>
          <w:ilvl w:val="0"/>
          <w:numId w:val="3"/>
        </w:numPr>
        <w:spacing w:before="120" w:after="120" w:line="240" w:lineRule="auto"/>
        <w:ind w:hanging="720"/>
      </w:pPr>
      <w:r>
        <w:t>Determinar los protocolos de actuación en los casos de emergencia citados</w:t>
      </w:r>
    </w:p>
    <w:p w14:paraId="1B7D93D2" w14:textId="77777777" w:rsidR="00C52D81" w:rsidRDefault="00C52D81" w:rsidP="00A3309D">
      <w:pPr>
        <w:pStyle w:val="Prrafodelista"/>
        <w:numPr>
          <w:ilvl w:val="0"/>
          <w:numId w:val="3"/>
        </w:numPr>
        <w:spacing w:before="120" w:after="120" w:line="240" w:lineRule="auto"/>
        <w:ind w:hanging="720"/>
      </w:pPr>
      <w:r>
        <w:t>Determinar los protocolos a realizar para manejar la emergencia y volver a la normalidad</w:t>
      </w:r>
    </w:p>
    <w:p w14:paraId="3B9CA5A6" w14:textId="77777777" w:rsidR="00C52D81" w:rsidRDefault="00C52D81" w:rsidP="00A3309D">
      <w:pPr>
        <w:pStyle w:val="Prrafodelista"/>
        <w:numPr>
          <w:ilvl w:val="0"/>
          <w:numId w:val="3"/>
        </w:numPr>
        <w:spacing w:before="120" w:after="120" w:line="240" w:lineRule="auto"/>
        <w:ind w:hanging="720"/>
      </w:pPr>
      <w:r>
        <w:t>Determinar las normativas de comunicación y crisis en casos de emergencias mayores</w:t>
      </w:r>
    </w:p>
    <w:p w14:paraId="038B9A4A" w14:textId="77777777" w:rsidR="00C52D81" w:rsidRDefault="00C52D81" w:rsidP="00C167A0">
      <w:pPr>
        <w:spacing w:before="120" w:after="120" w:line="240" w:lineRule="auto"/>
      </w:pPr>
    </w:p>
    <w:p w14:paraId="1DAAB937" w14:textId="77777777" w:rsidR="00C52D81" w:rsidRPr="00C52D81" w:rsidRDefault="00C52D81" w:rsidP="00C167A0">
      <w:pPr>
        <w:spacing w:before="120" w:after="120" w:line="240" w:lineRule="auto"/>
        <w:rPr>
          <w:b/>
        </w:rPr>
      </w:pPr>
      <w:r w:rsidRPr="00C52D81">
        <w:rPr>
          <w:b/>
        </w:rPr>
        <w:t>Responsables:</w:t>
      </w:r>
    </w:p>
    <w:p w14:paraId="39902C87" w14:textId="31E0EA7C" w:rsidR="00C52D81" w:rsidRDefault="00C52D81" w:rsidP="00C167A0">
      <w:pPr>
        <w:spacing w:before="120" w:after="120" w:line="240" w:lineRule="auto"/>
      </w:pPr>
      <w:r>
        <w:t xml:space="preserve">El Vicepresidente </w:t>
      </w:r>
      <w:r w:rsidR="00E40513">
        <w:t xml:space="preserve">de Operaciones </w:t>
      </w:r>
      <w:r>
        <w:t>es responsable de la aprobación de los protocolos determinados en el plan de emergencia</w:t>
      </w:r>
      <w:r w:rsidR="00E40513">
        <w:t>.</w:t>
      </w:r>
    </w:p>
    <w:p w14:paraId="6B08FDB3" w14:textId="77777777" w:rsidR="00C52D81" w:rsidRDefault="00C52D81" w:rsidP="00C167A0">
      <w:pPr>
        <w:spacing w:before="120" w:after="120" w:line="240" w:lineRule="auto"/>
      </w:pPr>
      <w:r>
        <w:t>El Gerente de Seguridad, Salud y Ambiente es responsable de determinar y evaluar los protocolos de actuación en casos de emergencia</w:t>
      </w:r>
      <w:r w:rsidR="00E40513">
        <w:t>.</w:t>
      </w:r>
    </w:p>
    <w:p w14:paraId="52F9A0E1" w14:textId="75D06A66" w:rsidR="00C52D81" w:rsidRDefault="00C52D81" w:rsidP="00C167A0">
      <w:pPr>
        <w:spacing w:before="120" w:after="120" w:line="240" w:lineRule="auto"/>
      </w:pPr>
      <w:r>
        <w:t xml:space="preserve">El </w:t>
      </w:r>
      <w:r w:rsidR="00F4577A" w:rsidRPr="00DE7D56">
        <w:rPr>
          <w:i/>
          <w:color w:val="0000CC"/>
        </w:rPr>
        <w:t>Coordinador o</w:t>
      </w:r>
      <w:r w:rsidR="00F4577A">
        <w:t xml:space="preserve"> </w:t>
      </w:r>
      <w:r>
        <w:t xml:space="preserve">Jefe de </w:t>
      </w:r>
      <w:r w:rsidR="004077D0">
        <w:t xml:space="preserve">Seguridad Integral </w:t>
      </w:r>
      <w:r>
        <w:t>y el técnico de seguridad y salud es responsable de la implementación del plan de emergencia en cada sitio</w:t>
      </w:r>
      <w:r w:rsidR="00E40513">
        <w:t>.</w:t>
      </w:r>
    </w:p>
    <w:p w14:paraId="4D9DC475" w14:textId="77777777" w:rsidR="00E72EBD" w:rsidRDefault="00E72EBD" w:rsidP="00C167A0">
      <w:pPr>
        <w:spacing w:before="120" w:after="120" w:line="240" w:lineRule="auto"/>
      </w:pPr>
      <w:r>
        <w:t>El Gerente de Planta es responsable dentro de la emergencia de actuar como el puesto de mando unificado.</w:t>
      </w:r>
    </w:p>
    <w:p w14:paraId="2CF211CB" w14:textId="1B57DD51" w:rsidR="003609D2" w:rsidRPr="00DE7D56" w:rsidRDefault="003609D2" w:rsidP="00DE7D56">
      <w:pPr>
        <w:spacing w:before="120" w:after="120" w:line="240" w:lineRule="auto"/>
        <w:jc w:val="both"/>
      </w:pPr>
      <w:r w:rsidRPr="00F4577A">
        <w:lastRenderedPageBreak/>
        <w:t xml:space="preserve">El </w:t>
      </w:r>
      <w:r w:rsidR="004077D0" w:rsidRPr="00DE7D56">
        <w:t>J</w:t>
      </w:r>
      <w:r w:rsidRPr="00F4577A">
        <w:t xml:space="preserve">efe de </w:t>
      </w:r>
      <w:r w:rsidR="004077D0" w:rsidRPr="00DE7D56">
        <w:t>B</w:t>
      </w:r>
      <w:r w:rsidRPr="00F4577A">
        <w:t>rigada</w:t>
      </w:r>
      <w:r w:rsidRPr="00DE7D56">
        <w:t xml:space="preserve"> es responsable de</w:t>
      </w:r>
      <w:r w:rsidR="006C7D53" w:rsidRPr="00DE7D56">
        <w:t xml:space="preserve"> preparar a los brigadistas y definir estrategias para los diferentes escenarios mencionados en el plan de emergencias</w:t>
      </w:r>
      <w:r w:rsidRPr="00DE7D56">
        <w:t>.</w:t>
      </w:r>
    </w:p>
    <w:p w14:paraId="3886ABD9" w14:textId="77777777" w:rsidR="00C52D81" w:rsidRDefault="00C52D81" w:rsidP="00DE7D56">
      <w:pPr>
        <w:spacing w:before="120" w:after="120" w:line="240" w:lineRule="auto"/>
        <w:jc w:val="both"/>
      </w:pPr>
      <w:r>
        <w:t>Los brigadistas son responsables de seguir las indicaciones de los protocolos de actuación y actuar según su entrenamiento</w:t>
      </w:r>
      <w:r w:rsidR="00E40513">
        <w:t>.</w:t>
      </w:r>
    </w:p>
    <w:p w14:paraId="217B7A87" w14:textId="77777777" w:rsidR="00C52D81" w:rsidRDefault="00C52D81" w:rsidP="00C167A0">
      <w:pPr>
        <w:spacing w:before="120" w:after="120" w:line="240" w:lineRule="auto"/>
      </w:pPr>
      <w:r>
        <w:t>Todo el personal de la empresa es responsable de seguir las indicaciones correspondientes en este protocolo en los temas de comunicación y evacuación de darse el caso</w:t>
      </w:r>
      <w:r w:rsidR="00E40513">
        <w:t>.</w:t>
      </w:r>
    </w:p>
    <w:p w14:paraId="19184697" w14:textId="77777777" w:rsidR="00C52D81" w:rsidRDefault="00C52D81" w:rsidP="00C167A0">
      <w:pPr>
        <w:spacing w:before="120" w:after="120" w:line="240" w:lineRule="auto"/>
      </w:pPr>
    </w:p>
    <w:p w14:paraId="5358D583" w14:textId="77777777" w:rsidR="00C52D81" w:rsidRPr="00C52D81" w:rsidRDefault="00C52D81" w:rsidP="00C167A0">
      <w:pPr>
        <w:numPr>
          <w:ilvl w:val="0"/>
          <w:numId w:val="1"/>
        </w:numPr>
        <w:spacing w:before="120" w:after="120" w:line="240" w:lineRule="auto"/>
        <w:jc w:val="both"/>
        <w:rPr>
          <w:rFonts w:cs="Arial"/>
          <w:b/>
          <w:sz w:val="28"/>
          <w:szCs w:val="28"/>
          <w:u w:val="single"/>
          <w:lang w:val="es-ES"/>
        </w:rPr>
      </w:pPr>
      <w:r>
        <w:rPr>
          <w:rFonts w:cs="Arial"/>
          <w:b/>
          <w:sz w:val="28"/>
          <w:szCs w:val="28"/>
          <w:u w:val="single"/>
          <w:lang w:val="es-ES"/>
        </w:rPr>
        <w:t>Identificación de factores de riesgo - Emergencias</w:t>
      </w:r>
    </w:p>
    <w:p w14:paraId="1203E772" w14:textId="77777777" w:rsidR="00C52D81" w:rsidRDefault="00C52D81" w:rsidP="00C167A0">
      <w:pPr>
        <w:spacing w:before="120" w:after="120" w:line="240" w:lineRule="auto"/>
      </w:pPr>
    </w:p>
    <w:p w14:paraId="3AD2C69F" w14:textId="77777777" w:rsidR="00C52D81" w:rsidRPr="00C52D81" w:rsidRDefault="00C52D81" w:rsidP="00C167A0">
      <w:pPr>
        <w:spacing w:before="120" w:after="120" w:line="240" w:lineRule="auto"/>
        <w:rPr>
          <w:b/>
        </w:rPr>
      </w:pPr>
      <w:r w:rsidRPr="00C52D81">
        <w:rPr>
          <w:b/>
        </w:rPr>
        <w:t>Descripción de áreas:</w:t>
      </w:r>
    </w:p>
    <w:tbl>
      <w:tblPr>
        <w:tblW w:w="8629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34"/>
        <w:gridCol w:w="1377"/>
        <w:gridCol w:w="5118"/>
      </w:tblGrid>
      <w:tr w:rsidR="00C52D81" w:rsidRPr="00450831" w14:paraId="344C3A3D" w14:textId="77777777" w:rsidTr="00247A73">
        <w:trPr>
          <w:trHeight w:val="495"/>
          <w:jc w:val="center"/>
        </w:trPr>
        <w:tc>
          <w:tcPr>
            <w:tcW w:w="2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92D050"/>
            <w:vAlign w:val="center"/>
            <w:hideMark/>
          </w:tcPr>
          <w:p w14:paraId="431AA32B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 w:cs="Calibri"/>
                <w:b/>
                <w:bCs/>
                <w:color w:val="000000"/>
                <w:lang w:val="es-ES" w:eastAsia="es-ES"/>
              </w:rPr>
            </w:pPr>
            <w:proofErr w:type="spellStart"/>
            <w:r w:rsidRPr="00450831">
              <w:rPr>
                <w:rFonts w:eastAsia="Times New Roman" w:cs="Calibri"/>
                <w:b/>
                <w:bCs/>
                <w:color w:val="000000"/>
                <w:lang w:val="en-US" w:eastAsia="es-ES"/>
              </w:rPr>
              <w:t>Área</w:t>
            </w:r>
            <w:proofErr w:type="spellEnd"/>
            <w:r w:rsidRPr="00450831">
              <w:rPr>
                <w:rFonts w:eastAsia="Times New Roman" w:cs="Calibri"/>
                <w:b/>
                <w:bCs/>
                <w:color w:val="000000"/>
                <w:lang w:val="en-US" w:eastAsia="es-ES"/>
              </w:rPr>
              <w:t>/ Lugar</w:t>
            </w:r>
          </w:p>
        </w:tc>
        <w:tc>
          <w:tcPr>
            <w:tcW w:w="1377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92D050"/>
            <w:vAlign w:val="center"/>
            <w:hideMark/>
          </w:tcPr>
          <w:p w14:paraId="6FF2878D" w14:textId="77777777" w:rsidR="00C52D81" w:rsidRPr="00450831" w:rsidRDefault="00C52D81" w:rsidP="00C167A0">
            <w:pPr>
              <w:spacing w:before="120" w:after="120"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val="es-ES" w:eastAsia="es-ES"/>
              </w:rPr>
            </w:pPr>
            <w:r>
              <w:rPr>
                <w:rFonts w:eastAsia="Times New Roman" w:cs="Calibri"/>
                <w:b/>
                <w:bCs/>
                <w:color w:val="000000"/>
                <w:lang w:val="en-US" w:eastAsia="es-ES"/>
              </w:rPr>
              <w:t>Personas</w:t>
            </w:r>
          </w:p>
        </w:tc>
        <w:tc>
          <w:tcPr>
            <w:tcW w:w="51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92D050"/>
            <w:vAlign w:val="center"/>
            <w:hideMark/>
          </w:tcPr>
          <w:p w14:paraId="464731BF" w14:textId="77777777" w:rsidR="00C52D81" w:rsidRPr="00450831" w:rsidRDefault="00C52D81" w:rsidP="00C167A0">
            <w:pPr>
              <w:spacing w:before="120" w:after="120" w:line="240" w:lineRule="auto"/>
              <w:jc w:val="center"/>
              <w:rPr>
                <w:rFonts w:eastAsia="Times New Roman" w:cs="Calibri"/>
                <w:b/>
                <w:bCs/>
                <w:color w:val="000000"/>
                <w:lang w:val="es-ES" w:eastAsia="es-ES"/>
              </w:rPr>
            </w:pPr>
            <w:proofErr w:type="spellStart"/>
            <w:r>
              <w:rPr>
                <w:rFonts w:eastAsia="Times New Roman" w:cs="Calibri"/>
                <w:b/>
                <w:bCs/>
                <w:color w:val="000000"/>
                <w:lang w:val="en-US" w:eastAsia="es-ES"/>
              </w:rPr>
              <w:t>Descripción</w:t>
            </w:r>
            <w:proofErr w:type="spellEnd"/>
          </w:p>
        </w:tc>
      </w:tr>
      <w:tr w:rsidR="00C52D81" w:rsidRPr="00450831" w14:paraId="32973EE2" w14:textId="77777777" w:rsidTr="00C52D81">
        <w:trPr>
          <w:trHeight w:val="461"/>
          <w:jc w:val="center"/>
        </w:trPr>
        <w:tc>
          <w:tcPr>
            <w:tcW w:w="21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B63056F" w14:textId="77777777" w:rsidR="00C52D81" w:rsidRPr="00450831" w:rsidRDefault="00C52D81" w:rsidP="00C167A0">
            <w:pPr>
              <w:spacing w:before="120" w:after="120" w:line="240" w:lineRule="auto"/>
              <w:jc w:val="center"/>
              <w:rPr>
                <w:rFonts w:eastAsia="Times New Roman" w:cs="Calibri"/>
                <w:color w:val="000000"/>
                <w:lang w:val="es-ES" w:eastAsia="es-ES"/>
              </w:rPr>
            </w:pPr>
            <w:r>
              <w:rPr>
                <w:rFonts w:eastAsia="Times New Roman" w:cs="Calibri"/>
                <w:color w:val="000000"/>
                <w:lang w:val="es-ES" w:eastAsia="es-ES"/>
              </w:rPr>
              <w:t>Administración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0D453E8" w14:textId="5D2FC64D" w:rsidR="00C52D81" w:rsidRPr="00DE7D56" w:rsidRDefault="009903C4" w:rsidP="00C167A0">
            <w:pPr>
              <w:spacing w:before="120" w:after="120" w:line="240" w:lineRule="auto"/>
              <w:jc w:val="center"/>
              <w:rPr>
                <w:rFonts w:eastAsia="Times New Roman" w:cs="Calibri"/>
                <w:lang w:val="es-ES" w:eastAsia="es-ES"/>
              </w:rPr>
            </w:pPr>
            <w:r w:rsidRPr="00DE7D56">
              <w:rPr>
                <w:rFonts w:eastAsia="Times New Roman" w:cs="Calibri"/>
                <w:lang w:val="en-US" w:eastAsia="es-ES"/>
              </w:rPr>
              <w:t>3</w:t>
            </w:r>
            <w:r w:rsidR="003E243D" w:rsidRPr="00DE7D56">
              <w:rPr>
                <w:rFonts w:eastAsia="Times New Roman" w:cs="Calibri"/>
                <w:lang w:val="en-US" w:eastAsia="es-ES"/>
              </w:rPr>
              <w:t>4</w:t>
            </w:r>
          </w:p>
        </w:tc>
        <w:tc>
          <w:tcPr>
            <w:tcW w:w="511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14:paraId="7CA3CA5D" w14:textId="77777777" w:rsidR="00C52D81" w:rsidRPr="00450831" w:rsidRDefault="00C52D81" w:rsidP="00C167A0">
            <w:pPr>
              <w:spacing w:before="120" w:after="120" w:line="240" w:lineRule="auto"/>
              <w:ind w:right="-197"/>
              <w:jc w:val="both"/>
              <w:rPr>
                <w:rFonts w:eastAsia="Times New Roman" w:cs="Calibri"/>
                <w:color w:val="000000"/>
                <w:lang w:val="es-ES" w:eastAsia="es-ES"/>
              </w:rPr>
            </w:pPr>
            <w:r>
              <w:rPr>
                <w:rFonts w:eastAsia="Times New Roman" w:cs="Calibri"/>
                <w:color w:val="000000"/>
                <w:lang w:val="es-ES" w:eastAsia="es-ES"/>
              </w:rPr>
              <w:t>Área de oficinas destinada al procesamiento de datos y gestión administrativa del sitio.</w:t>
            </w:r>
          </w:p>
        </w:tc>
      </w:tr>
      <w:tr w:rsidR="00C52D81" w:rsidRPr="00450831" w14:paraId="2BCA41E6" w14:textId="77777777" w:rsidTr="00C52D81">
        <w:trPr>
          <w:trHeight w:val="396"/>
          <w:jc w:val="center"/>
        </w:trPr>
        <w:tc>
          <w:tcPr>
            <w:tcW w:w="21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F54298F" w14:textId="77777777" w:rsidR="00C52D81" w:rsidRPr="00450831" w:rsidRDefault="00C52D81" w:rsidP="00C167A0">
            <w:pPr>
              <w:spacing w:before="120" w:after="120" w:line="240" w:lineRule="auto"/>
              <w:jc w:val="center"/>
              <w:rPr>
                <w:rFonts w:eastAsia="Times New Roman" w:cs="Calibri"/>
                <w:color w:val="000000"/>
                <w:lang w:val="es-ES" w:eastAsia="es-ES"/>
              </w:rPr>
            </w:pPr>
            <w:r>
              <w:rPr>
                <w:rFonts w:eastAsia="Times New Roman" w:cs="Calibri"/>
                <w:color w:val="000000"/>
                <w:lang w:val="es-ES" w:eastAsia="es-ES"/>
              </w:rPr>
              <w:t>Operación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ACB3B67" w14:textId="3FEB1660" w:rsidR="00C52D81" w:rsidRPr="00DE7D56" w:rsidRDefault="009903C4" w:rsidP="00C167A0">
            <w:pPr>
              <w:spacing w:before="120" w:after="120" w:line="240" w:lineRule="auto"/>
              <w:jc w:val="center"/>
              <w:rPr>
                <w:rFonts w:eastAsia="Times New Roman" w:cs="Calibri"/>
                <w:lang w:val="en-US" w:eastAsia="es-ES"/>
              </w:rPr>
            </w:pPr>
            <w:r w:rsidRPr="00DE7D56">
              <w:rPr>
                <w:rFonts w:eastAsia="Times New Roman" w:cs="Calibri"/>
                <w:lang w:val="en-US" w:eastAsia="es-ES"/>
              </w:rPr>
              <w:t>121</w:t>
            </w:r>
          </w:p>
        </w:tc>
        <w:tc>
          <w:tcPr>
            <w:tcW w:w="511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</w:tcPr>
          <w:p w14:paraId="31B299FD" w14:textId="77777777" w:rsidR="00C52D81" w:rsidRPr="00450831" w:rsidRDefault="00C52D81" w:rsidP="007D2A60">
            <w:pPr>
              <w:spacing w:before="120" w:after="120" w:line="240" w:lineRule="auto"/>
              <w:jc w:val="both"/>
              <w:rPr>
                <w:rFonts w:eastAsia="Times New Roman" w:cs="Calibri"/>
                <w:color w:val="000000"/>
                <w:lang w:val="es-ES" w:eastAsia="es-ES"/>
              </w:rPr>
            </w:pPr>
            <w:r>
              <w:rPr>
                <w:rFonts w:eastAsia="Times New Roman" w:cs="Calibri"/>
                <w:color w:val="000000"/>
                <w:lang w:val="es-ES" w:eastAsia="es-ES"/>
              </w:rPr>
              <w:t xml:space="preserve">Área destinada a la </w:t>
            </w:r>
            <w:r w:rsidR="00E72EBD">
              <w:rPr>
                <w:rFonts w:eastAsia="Times New Roman" w:cs="Calibri"/>
                <w:color w:val="000000"/>
                <w:lang w:val="es-ES" w:eastAsia="es-ES"/>
              </w:rPr>
              <w:t xml:space="preserve">operación de producción, calidad, almacenamiento y despacho de </w:t>
            </w:r>
            <w:r w:rsidR="007D2A60">
              <w:rPr>
                <w:rFonts w:eastAsia="Times New Roman" w:cs="Calibri"/>
                <w:color w:val="000000"/>
                <w:lang w:val="es-ES" w:eastAsia="es-ES"/>
              </w:rPr>
              <w:t>fundas plásticas e insumos para la industria bananera.</w:t>
            </w:r>
          </w:p>
        </w:tc>
      </w:tr>
    </w:tbl>
    <w:p w14:paraId="094ED6DF" w14:textId="77777777" w:rsidR="00C52D81" w:rsidRPr="00C52D81" w:rsidRDefault="00C52D81" w:rsidP="00C167A0">
      <w:pPr>
        <w:spacing w:before="120" w:after="120" w:line="240" w:lineRule="auto"/>
      </w:pPr>
    </w:p>
    <w:p w14:paraId="3095D2F9" w14:textId="77777777" w:rsidR="00C52D81" w:rsidRDefault="00C52D81" w:rsidP="00C167A0">
      <w:pPr>
        <w:spacing w:before="120" w:after="120" w:line="240" w:lineRule="auto"/>
      </w:pPr>
      <w:r>
        <w:t xml:space="preserve">Toda la construcción es de </w:t>
      </w:r>
      <w:r w:rsidR="00FE61E4">
        <w:t>cemento.</w:t>
      </w:r>
    </w:p>
    <w:p w14:paraId="7ECB6981" w14:textId="77777777" w:rsidR="00C52D81" w:rsidRDefault="00E33A29" w:rsidP="00C167A0">
      <w:pPr>
        <w:spacing w:before="120" w:after="120" w:line="240" w:lineRule="auto"/>
      </w:pPr>
      <w:r>
        <w:t>Dentro del proceso de producción que se genera en el sitio, se puede describir según el mapa de proceso que se describe a continuación:</w:t>
      </w:r>
    </w:p>
    <w:p w14:paraId="5C9B6BE7" w14:textId="77777777" w:rsidR="007D2A60" w:rsidRDefault="007D2A60" w:rsidP="00C167A0">
      <w:pPr>
        <w:spacing w:before="120" w:after="120" w:line="240" w:lineRule="auto"/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0D5E8A18" wp14:editId="7EE461C1">
            <wp:extent cx="5612130" cy="3390265"/>
            <wp:effectExtent l="0" t="0" r="7620" b="635"/>
            <wp:docPr id="14348" name="Imagen 14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83A0" w14:textId="77777777" w:rsidR="00E33A29" w:rsidRDefault="00E33A29" w:rsidP="00DE7D56">
      <w:pPr>
        <w:spacing w:before="120" w:after="120" w:line="240" w:lineRule="auto"/>
        <w:jc w:val="both"/>
      </w:pPr>
      <w:r>
        <w:lastRenderedPageBreak/>
        <w:t xml:space="preserve">Dentro </w:t>
      </w:r>
      <w:r w:rsidR="007D2A60">
        <w:t>del proceso de fabricación de fundas</w:t>
      </w:r>
      <w:r>
        <w:t>, se pueden determinar en los siguientes subprocesos:</w:t>
      </w:r>
    </w:p>
    <w:p w14:paraId="71CC8363" w14:textId="77777777" w:rsidR="00E33A29" w:rsidRDefault="007D2A60" w:rsidP="00E33A29">
      <w:pPr>
        <w:pStyle w:val="Prrafodelista"/>
        <w:numPr>
          <w:ilvl w:val="0"/>
          <w:numId w:val="29"/>
        </w:numPr>
        <w:spacing w:before="120" w:after="120" w:line="240" w:lineRule="auto"/>
      </w:pPr>
      <w:r>
        <w:t>Extrusión</w:t>
      </w:r>
    </w:p>
    <w:p w14:paraId="4DD96D3E" w14:textId="77777777" w:rsidR="007D2A60" w:rsidRDefault="007D2A60" w:rsidP="00E33A29">
      <w:pPr>
        <w:pStyle w:val="Prrafodelista"/>
        <w:numPr>
          <w:ilvl w:val="0"/>
          <w:numId w:val="29"/>
        </w:numPr>
        <w:spacing w:before="120" w:after="120" w:line="240" w:lineRule="auto"/>
      </w:pPr>
      <w:r>
        <w:t>Conversión</w:t>
      </w:r>
    </w:p>
    <w:p w14:paraId="2940BC2A" w14:textId="77777777" w:rsidR="007D2A60" w:rsidRDefault="007D2A60" w:rsidP="00E33A29">
      <w:pPr>
        <w:pStyle w:val="Prrafodelista"/>
        <w:numPr>
          <w:ilvl w:val="0"/>
          <w:numId w:val="29"/>
        </w:numPr>
        <w:spacing w:before="120" w:after="120" w:line="240" w:lineRule="auto"/>
      </w:pPr>
      <w:r>
        <w:t>Corbatines</w:t>
      </w:r>
    </w:p>
    <w:p w14:paraId="337F6C87" w14:textId="77777777" w:rsidR="007D2A60" w:rsidRDefault="007D2A60" w:rsidP="00E33A29">
      <w:pPr>
        <w:pStyle w:val="Prrafodelista"/>
        <w:numPr>
          <w:ilvl w:val="0"/>
          <w:numId w:val="29"/>
        </w:numPr>
        <w:spacing w:before="120" w:after="120" w:line="240" w:lineRule="auto"/>
      </w:pPr>
      <w:r>
        <w:t>Impresión</w:t>
      </w:r>
      <w:r w:rsidR="00FE61E4">
        <w:t xml:space="preserve"> de Película</w:t>
      </w:r>
    </w:p>
    <w:p w14:paraId="3A7345A5" w14:textId="77777777" w:rsidR="007D2A60" w:rsidRDefault="00FE61E4" w:rsidP="007D2A60">
      <w:pPr>
        <w:pStyle w:val="Prrafodelista"/>
        <w:numPr>
          <w:ilvl w:val="0"/>
          <w:numId w:val="29"/>
        </w:numPr>
        <w:spacing w:before="120" w:after="120" w:line="240" w:lineRule="auto"/>
      </w:pPr>
      <w:r>
        <w:t xml:space="preserve">Impresión de </w:t>
      </w:r>
      <w:r w:rsidR="007D2A60">
        <w:t>Etiquetas</w:t>
      </w:r>
    </w:p>
    <w:p w14:paraId="7343932B" w14:textId="77777777" w:rsidR="00C52D81" w:rsidRDefault="00C52D81" w:rsidP="00DE7D56">
      <w:pPr>
        <w:spacing w:before="120" w:after="120" w:line="240" w:lineRule="auto"/>
        <w:jc w:val="both"/>
      </w:pPr>
      <w:r>
        <w:t>Materiales peligrosos que se manejen en el sitio se dan principalmente por:</w:t>
      </w:r>
    </w:p>
    <w:p w14:paraId="0271DCB9" w14:textId="77777777" w:rsidR="00C52D81" w:rsidRDefault="007D2A60" w:rsidP="00DE7D56">
      <w:pPr>
        <w:pStyle w:val="Prrafodelista"/>
        <w:numPr>
          <w:ilvl w:val="0"/>
          <w:numId w:val="4"/>
        </w:numPr>
        <w:spacing w:before="120" w:after="120" w:line="240" w:lineRule="auto"/>
        <w:jc w:val="both"/>
      </w:pPr>
      <w:r>
        <w:t>Insecticidas como materia prima para las fundas plásticas impregnadas y corbatines.</w:t>
      </w:r>
    </w:p>
    <w:p w14:paraId="652D61AC" w14:textId="77777777" w:rsidR="00C52D81" w:rsidRDefault="00C52D81" w:rsidP="00DE7D56">
      <w:pPr>
        <w:pStyle w:val="Prrafodelista"/>
        <w:numPr>
          <w:ilvl w:val="0"/>
          <w:numId w:val="4"/>
        </w:numPr>
        <w:spacing w:before="120" w:after="120" w:line="240" w:lineRule="auto"/>
        <w:jc w:val="both"/>
      </w:pPr>
      <w:r>
        <w:t>Químicos de limpieza y lubricantes para mantenimiento</w:t>
      </w:r>
    </w:p>
    <w:p w14:paraId="1908F3BB" w14:textId="77777777" w:rsidR="00C52D81" w:rsidRDefault="00C52D81" w:rsidP="00DE7D56">
      <w:pPr>
        <w:pStyle w:val="Prrafodelista"/>
        <w:numPr>
          <w:ilvl w:val="0"/>
          <w:numId w:val="4"/>
        </w:numPr>
        <w:spacing w:before="120" w:after="120" w:line="240" w:lineRule="auto"/>
        <w:jc w:val="both"/>
      </w:pPr>
      <w:r>
        <w:t>Químicos de limpieza en general</w:t>
      </w:r>
    </w:p>
    <w:p w14:paraId="077B1B2A" w14:textId="77777777" w:rsidR="00E33A29" w:rsidRDefault="00E33A29" w:rsidP="00DE7D56">
      <w:pPr>
        <w:spacing w:before="120" w:after="120" w:line="240" w:lineRule="auto"/>
        <w:jc w:val="both"/>
      </w:pPr>
      <w:r>
        <w:t>Todos los químicos que se utilizan en el sitio tienen sus respectiva MSDS y están resguardadas en el sitio de uso.</w:t>
      </w:r>
    </w:p>
    <w:p w14:paraId="18CDBFA6" w14:textId="77777777" w:rsidR="00C52D81" w:rsidRDefault="00C52D81" w:rsidP="00DE7D56">
      <w:pPr>
        <w:spacing w:before="120" w:after="120" w:line="240" w:lineRule="auto"/>
        <w:jc w:val="both"/>
      </w:pPr>
      <w:r>
        <w:t>Los procesos descritos pueden generar las siguientes emergencias internas:</w:t>
      </w:r>
    </w:p>
    <w:p w14:paraId="283E0F49" w14:textId="77777777" w:rsidR="00C52D81" w:rsidRDefault="00C52D81" w:rsidP="00A3309D">
      <w:pPr>
        <w:pStyle w:val="Prrafodelista"/>
        <w:numPr>
          <w:ilvl w:val="0"/>
          <w:numId w:val="5"/>
        </w:numPr>
        <w:spacing w:before="120" w:after="120" w:line="240" w:lineRule="auto"/>
      </w:pPr>
      <w:r>
        <w:t>Incendios y explosiones</w:t>
      </w:r>
    </w:p>
    <w:p w14:paraId="6FDD1E09" w14:textId="77777777" w:rsidR="00C52D81" w:rsidRDefault="00C52D81" w:rsidP="00A3309D">
      <w:pPr>
        <w:pStyle w:val="Prrafodelista"/>
        <w:numPr>
          <w:ilvl w:val="0"/>
          <w:numId w:val="5"/>
        </w:numPr>
        <w:spacing w:before="120" w:after="120" w:line="240" w:lineRule="auto"/>
      </w:pPr>
      <w:r>
        <w:t>Emergencias médicas</w:t>
      </w:r>
    </w:p>
    <w:p w14:paraId="10D63A28" w14:textId="77777777" w:rsidR="00C52D81" w:rsidRDefault="00C52D81" w:rsidP="00A3309D">
      <w:pPr>
        <w:pStyle w:val="Prrafodelista"/>
        <w:numPr>
          <w:ilvl w:val="0"/>
          <w:numId w:val="5"/>
        </w:numPr>
        <w:spacing w:before="120" w:after="120" w:line="240" w:lineRule="auto"/>
      </w:pPr>
      <w:r>
        <w:t>Derrames de químicos</w:t>
      </w:r>
    </w:p>
    <w:p w14:paraId="0581BFD1" w14:textId="77777777" w:rsidR="00C52D81" w:rsidRDefault="00C52D81" w:rsidP="00C167A0">
      <w:pPr>
        <w:spacing w:before="120" w:after="120" w:line="240" w:lineRule="auto"/>
      </w:pPr>
    </w:p>
    <w:p w14:paraId="5DA859A4" w14:textId="77777777" w:rsidR="00C52D81" w:rsidRPr="00C52D81" w:rsidRDefault="00C52D81" w:rsidP="00DE7D56">
      <w:pPr>
        <w:spacing w:before="120" w:after="120" w:line="240" w:lineRule="auto"/>
        <w:jc w:val="both"/>
        <w:rPr>
          <w:b/>
        </w:rPr>
      </w:pPr>
      <w:r w:rsidRPr="00C52D81">
        <w:rPr>
          <w:b/>
        </w:rPr>
        <w:t>Factores externos que generen posibles amenazas</w:t>
      </w:r>
    </w:p>
    <w:p w14:paraId="1E83C292" w14:textId="77777777" w:rsidR="00C52D81" w:rsidRDefault="00C52D81" w:rsidP="00DE7D56">
      <w:pPr>
        <w:spacing w:before="120" w:after="120" w:line="240" w:lineRule="auto"/>
        <w:jc w:val="both"/>
      </w:pPr>
      <w:r>
        <w:t>Entre los factores externos que podrían generar ciertas emergencias son.</w:t>
      </w:r>
    </w:p>
    <w:p w14:paraId="3FCC1449" w14:textId="77777777" w:rsidR="00C52D81" w:rsidRDefault="00C52D81" w:rsidP="00A3309D">
      <w:pPr>
        <w:pStyle w:val="Prrafodelista"/>
        <w:numPr>
          <w:ilvl w:val="0"/>
          <w:numId w:val="6"/>
        </w:numPr>
        <w:spacing w:before="120" w:after="120" w:line="240" w:lineRule="auto"/>
      </w:pPr>
      <w:r>
        <w:t>Emergencias de tipo natural</w:t>
      </w:r>
    </w:p>
    <w:p w14:paraId="133305AC" w14:textId="77777777" w:rsidR="00C52D81" w:rsidRDefault="00C52D81" w:rsidP="00A3309D">
      <w:pPr>
        <w:pStyle w:val="Prrafodelista"/>
        <w:numPr>
          <w:ilvl w:val="1"/>
          <w:numId w:val="6"/>
        </w:numPr>
        <w:spacing w:before="120" w:after="120" w:line="240" w:lineRule="auto"/>
      </w:pPr>
      <w:r>
        <w:t>Terremotos</w:t>
      </w:r>
    </w:p>
    <w:p w14:paraId="276D4019" w14:textId="77777777" w:rsidR="00C52D81" w:rsidRDefault="00C52D81" w:rsidP="00A3309D">
      <w:pPr>
        <w:pStyle w:val="Prrafodelista"/>
        <w:numPr>
          <w:ilvl w:val="1"/>
          <w:numId w:val="6"/>
        </w:numPr>
        <w:spacing w:before="120" w:after="120" w:line="240" w:lineRule="auto"/>
      </w:pPr>
      <w:r>
        <w:t>Inundaciones</w:t>
      </w:r>
    </w:p>
    <w:p w14:paraId="2540C3CB" w14:textId="77777777" w:rsidR="00C52D81" w:rsidRDefault="00C52D81" w:rsidP="00A3309D">
      <w:pPr>
        <w:pStyle w:val="Prrafodelista"/>
        <w:numPr>
          <w:ilvl w:val="0"/>
          <w:numId w:val="6"/>
        </w:numPr>
        <w:spacing w:before="120" w:after="120" w:line="240" w:lineRule="auto"/>
      </w:pPr>
      <w:r>
        <w:t>Emergencias de tipo civil</w:t>
      </w:r>
    </w:p>
    <w:p w14:paraId="40A40BE0" w14:textId="77777777" w:rsidR="00C52D81" w:rsidRDefault="00C52D81" w:rsidP="00A3309D">
      <w:pPr>
        <w:pStyle w:val="Prrafodelista"/>
        <w:numPr>
          <w:ilvl w:val="1"/>
          <w:numId w:val="6"/>
        </w:numPr>
        <w:spacing w:before="120" w:after="120" w:line="240" w:lineRule="auto"/>
      </w:pPr>
      <w:r>
        <w:t>Desórdenes civiles</w:t>
      </w:r>
    </w:p>
    <w:p w14:paraId="70687500" w14:textId="77777777" w:rsidR="00E33A29" w:rsidRDefault="00E33A29" w:rsidP="00E33A29">
      <w:pPr>
        <w:pStyle w:val="Prrafodelista"/>
        <w:spacing w:before="120" w:after="120" w:line="240" w:lineRule="auto"/>
        <w:ind w:left="1440"/>
      </w:pPr>
    </w:p>
    <w:p w14:paraId="725D7F07" w14:textId="77777777" w:rsidR="00C52D81" w:rsidRPr="00C52D81" w:rsidRDefault="00C52D81" w:rsidP="00A3309D">
      <w:pPr>
        <w:numPr>
          <w:ilvl w:val="0"/>
          <w:numId w:val="6"/>
        </w:numPr>
        <w:spacing w:before="120" w:after="120" w:line="240" w:lineRule="auto"/>
        <w:jc w:val="both"/>
        <w:rPr>
          <w:rFonts w:cs="Arial"/>
          <w:b/>
          <w:sz w:val="28"/>
          <w:szCs w:val="28"/>
          <w:u w:val="single"/>
          <w:lang w:val="es-ES"/>
        </w:rPr>
      </w:pPr>
      <w:r>
        <w:rPr>
          <w:rFonts w:cs="Arial"/>
          <w:b/>
          <w:sz w:val="28"/>
          <w:szCs w:val="28"/>
          <w:u w:val="single"/>
          <w:lang w:val="es-ES"/>
        </w:rPr>
        <w:t>Evaluación de factores de riesgo detectados</w:t>
      </w:r>
    </w:p>
    <w:p w14:paraId="07DF1D77" w14:textId="1C90631A" w:rsidR="00C52D81" w:rsidRDefault="00C52D81" w:rsidP="00C167A0">
      <w:pPr>
        <w:spacing w:before="120" w:after="120" w:line="240" w:lineRule="auto"/>
        <w:jc w:val="both"/>
      </w:pPr>
      <w:r>
        <w:t>Para</w:t>
      </w:r>
      <w:r w:rsidR="00E40513">
        <w:t xml:space="preserve"> </w:t>
      </w:r>
      <w:r>
        <w:t>analizar el riesgo de incendio se ha u</w:t>
      </w:r>
      <w:r w:rsidR="00E33A29">
        <w:t xml:space="preserve">tilizado la metodología </w:t>
      </w:r>
      <w:proofErr w:type="spellStart"/>
      <w:r w:rsidR="00E33A29">
        <w:t>Frame</w:t>
      </w:r>
      <w:proofErr w:type="spellEnd"/>
      <w:r>
        <w:t xml:space="preserve"> basado en un método </w:t>
      </w:r>
      <w:r w:rsidR="00E33A29">
        <w:t>para instalaciones industriales</w:t>
      </w:r>
      <w:r w:rsidR="00E40513">
        <w:t>.</w:t>
      </w:r>
    </w:p>
    <w:p w14:paraId="157A23B1" w14:textId="6A369DEE" w:rsidR="00C52D81" w:rsidRDefault="00C52D81" w:rsidP="00C167A0">
      <w:pPr>
        <w:spacing w:before="120" w:after="120" w:line="240" w:lineRule="auto"/>
        <w:jc w:val="both"/>
        <w:rPr>
          <w:rFonts w:cs="Arial"/>
          <w:b/>
        </w:rPr>
      </w:pPr>
      <w:r w:rsidRPr="00450831">
        <w:rPr>
          <w:rFonts w:cs="Arial"/>
          <w:b/>
        </w:rPr>
        <w:t>Estimación de daños y pérdidas</w:t>
      </w:r>
    </w:p>
    <w:p w14:paraId="09B7FF64" w14:textId="77777777" w:rsidR="00C52D81" w:rsidRDefault="00C52D81" w:rsidP="00DE7D56">
      <w:pPr>
        <w:spacing w:before="120" w:after="120" w:line="240" w:lineRule="auto"/>
        <w:jc w:val="both"/>
      </w:pPr>
      <w:r>
        <w:t xml:space="preserve">Bajo la metodología descrita se evaluaron </w:t>
      </w:r>
      <w:r w:rsidR="007D2A60">
        <w:t>3</w:t>
      </w:r>
      <w:r>
        <w:t xml:space="preserve"> áreas dentro de instalaciones en </w:t>
      </w:r>
      <w:r w:rsidR="007D2A60">
        <w:t xml:space="preserve">Trilex </w:t>
      </w:r>
      <w:r w:rsidR="00E33A29">
        <w:t>Planta</w:t>
      </w:r>
      <w:r>
        <w:t xml:space="preserve"> con las siguientes evaluaciones:</w:t>
      </w:r>
    </w:p>
    <w:p w14:paraId="72CD5ABE" w14:textId="77777777" w:rsidR="00E33A29" w:rsidRDefault="00E33A29" w:rsidP="00E33A29">
      <w:pPr>
        <w:pStyle w:val="Prrafodelista"/>
        <w:numPr>
          <w:ilvl w:val="0"/>
          <w:numId w:val="7"/>
        </w:numPr>
        <w:spacing w:before="120" w:after="120" w:line="240" w:lineRule="auto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Planta de producción </w:t>
      </w:r>
      <w:r w:rsidR="007D2A60">
        <w:rPr>
          <w:rFonts w:asciiTheme="minorHAnsi" w:hAnsiTheme="minorHAnsi"/>
        </w:rPr>
        <w:t>Trilex</w:t>
      </w:r>
    </w:p>
    <w:p w14:paraId="4B1F2CCD" w14:textId="77777777" w:rsidR="00E33A29" w:rsidRDefault="007D2A60" w:rsidP="00E33A29">
      <w:pPr>
        <w:pStyle w:val="Prrafodelista"/>
        <w:numPr>
          <w:ilvl w:val="0"/>
          <w:numId w:val="7"/>
        </w:numPr>
        <w:spacing w:before="120" w:after="120" w:line="240" w:lineRule="auto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Almacenamiento de químicos </w:t>
      </w:r>
    </w:p>
    <w:p w14:paraId="06067F08" w14:textId="77777777" w:rsidR="00E33A29" w:rsidRPr="00E33A29" w:rsidRDefault="007D2A60" w:rsidP="00E33A29">
      <w:pPr>
        <w:pStyle w:val="Prrafodelista"/>
        <w:numPr>
          <w:ilvl w:val="0"/>
          <w:numId w:val="7"/>
        </w:numPr>
        <w:spacing w:before="120" w:after="120" w:line="240" w:lineRule="auto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Bodegas</w:t>
      </w:r>
    </w:p>
    <w:p w14:paraId="459EF7FE" w14:textId="77777777" w:rsidR="00E33A29" w:rsidRPr="00713B12" w:rsidRDefault="00E33A29" w:rsidP="00E33A29">
      <w:pPr>
        <w:spacing w:before="120" w:after="120" w:line="240" w:lineRule="auto"/>
        <w:jc w:val="both"/>
        <w:rPr>
          <w:rFonts w:eastAsia="Times New Roman" w:cs="Arial"/>
          <w:color w:val="000000"/>
        </w:rPr>
      </w:pPr>
      <w:r w:rsidRPr="00713B12">
        <w:rPr>
          <w:rFonts w:eastAsia="Times New Roman" w:cs="Arial"/>
          <w:color w:val="000000"/>
        </w:rPr>
        <w:t>En todos los escenarios se concluye que los riesgos por patrimonio y por actividades están dentro de los parámetros de protección contra incendios recomendados.</w:t>
      </w:r>
    </w:p>
    <w:p w14:paraId="7E9C99CB" w14:textId="77777777" w:rsidR="00E33A29" w:rsidRPr="00713B12" w:rsidRDefault="00E33A29" w:rsidP="00E33A29">
      <w:pPr>
        <w:spacing w:before="120" w:after="120" w:line="240" w:lineRule="auto"/>
        <w:jc w:val="both"/>
        <w:rPr>
          <w:rFonts w:eastAsia="Times New Roman" w:cs="Arial"/>
          <w:color w:val="000000"/>
        </w:rPr>
      </w:pPr>
      <w:r w:rsidRPr="00713B12">
        <w:rPr>
          <w:rFonts w:eastAsia="Times New Roman" w:cs="Arial"/>
          <w:color w:val="000000"/>
        </w:rPr>
        <w:t>Los riesgos a personas se encuentran a un nivel mejorable</w:t>
      </w:r>
      <w:r w:rsidR="00E40513">
        <w:rPr>
          <w:rFonts w:eastAsia="Times New Roman" w:cs="Arial"/>
          <w:color w:val="000000"/>
        </w:rPr>
        <w:t>.</w:t>
      </w:r>
    </w:p>
    <w:p w14:paraId="58C50EBC" w14:textId="77777777" w:rsidR="00E33A29" w:rsidRPr="00E33A29" w:rsidRDefault="00E33A29" w:rsidP="00E33A29">
      <w:pPr>
        <w:spacing w:before="120" w:after="120" w:line="240" w:lineRule="auto"/>
        <w:jc w:val="both"/>
        <w:rPr>
          <w:rFonts w:eastAsia="Times New Roman" w:cs="Arial"/>
          <w:color w:val="000000"/>
        </w:rPr>
      </w:pPr>
      <w:r w:rsidRPr="00713B12">
        <w:rPr>
          <w:rFonts w:eastAsia="Times New Roman" w:cs="Arial"/>
          <w:color w:val="000000"/>
        </w:rPr>
        <w:t>Dentro de los riesgos iniciales se valida la utilización de sistemas automáticos de detección que ya se encuentran en funcionamiento.</w:t>
      </w:r>
    </w:p>
    <w:p w14:paraId="3121AE6C" w14:textId="4C55AA39" w:rsidR="00C52D81" w:rsidRPr="00450831" w:rsidRDefault="00C52D81" w:rsidP="00C167A0">
      <w:pPr>
        <w:spacing w:before="120" w:after="120" w:line="240" w:lineRule="auto"/>
        <w:jc w:val="both"/>
        <w:rPr>
          <w:rFonts w:eastAsia="Times New Roman" w:cs="Arial"/>
          <w:b/>
          <w:color w:val="000000"/>
        </w:rPr>
      </w:pPr>
      <w:r w:rsidRPr="00450831">
        <w:rPr>
          <w:rFonts w:eastAsia="Times New Roman" w:cs="Arial"/>
          <w:b/>
          <w:color w:val="000000"/>
        </w:rPr>
        <w:lastRenderedPageBreak/>
        <w:t>Priorización de las áreas</w:t>
      </w:r>
    </w:p>
    <w:p w14:paraId="742D278B" w14:textId="77777777" w:rsidR="00C52D81" w:rsidRDefault="00C52D81" w:rsidP="00C167A0">
      <w:pPr>
        <w:spacing w:before="120" w:after="120" w:line="240" w:lineRule="auto"/>
        <w:jc w:val="both"/>
        <w:rPr>
          <w:rFonts w:cs="Arial"/>
        </w:rPr>
      </w:pPr>
      <w:r>
        <w:rPr>
          <w:rFonts w:cs="Arial"/>
        </w:rPr>
        <w:t>Según la evaluación de riesgos, la priorización de áreas será:</w:t>
      </w:r>
    </w:p>
    <w:p w14:paraId="0352F630" w14:textId="77777777" w:rsidR="00C4474E" w:rsidRDefault="00C4474E" w:rsidP="00C167A0">
      <w:pPr>
        <w:spacing w:before="120" w:after="120" w:line="240" w:lineRule="auto"/>
        <w:jc w:val="center"/>
      </w:pPr>
    </w:p>
    <w:p w14:paraId="20BB3820" w14:textId="77777777" w:rsidR="00C4474E" w:rsidRDefault="00C4474E" w:rsidP="00C4474E">
      <w:pPr>
        <w:spacing w:before="120" w:after="120" w:line="240" w:lineRule="auto"/>
        <w:jc w:val="center"/>
      </w:pPr>
      <w:r>
        <w:rPr>
          <w:rFonts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A871B4E" wp14:editId="4C2F5248">
                <wp:simplePos x="0" y="0"/>
                <wp:positionH relativeFrom="column">
                  <wp:posOffset>339090</wp:posOffset>
                </wp:positionH>
                <wp:positionV relativeFrom="paragraph">
                  <wp:posOffset>1020445</wp:posOffset>
                </wp:positionV>
                <wp:extent cx="981075" cy="1143000"/>
                <wp:effectExtent l="0" t="0" r="9525" b="0"/>
                <wp:wrapNone/>
                <wp:docPr id="16" name="1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1143000"/>
                        </a:xfrm>
                        <a:prstGeom prst="ellipse">
                          <a:avLst/>
                        </a:prstGeom>
                        <a:solidFill>
                          <a:srgbClr val="92D050">
                            <a:alpha val="4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55C47E" id="16 Elipse" o:spid="_x0000_s1026" style="position:absolute;margin-left:26.7pt;margin-top:80.35pt;width:77.25pt;height:90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" fillcolor="#92d050" stroked="f" strokeweight="2pt">
                <v:fill opacity="26214f"/>
              </v:oval>
            </w:pict>
          </mc:Fallback>
        </mc:AlternateContent>
      </w:r>
      <w:r>
        <w:rPr>
          <w:rFonts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E7470EB" wp14:editId="641CBC43">
                <wp:simplePos x="0" y="0"/>
                <wp:positionH relativeFrom="column">
                  <wp:posOffset>3910965</wp:posOffset>
                </wp:positionH>
                <wp:positionV relativeFrom="paragraph">
                  <wp:posOffset>328930</wp:posOffset>
                </wp:positionV>
                <wp:extent cx="1362075" cy="2943225"/>
                <wp:effectExtent l="0" t="0" r="9525" b="9525"/>
                <wp:wrapNone/>
                <wp:docPr id="12" name="12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2943225"/>
                        </a:xfrm>
                        <a:prstGeom prst="ellipse">
                          <a:avLst/>
                        </a:prstGeom>
                        <a:solidFill>
                          <a:srgbClr val="92D050">
                            <a:alpha val="4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C688E4" id="12 Elipse" o:spid="_x0000_s1026" style="position:absolute;margin-left:307.95pt;margin-top:25.9pt;width:107.25pt;height:231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" fillcolor="#92d050" stroked="f" strokeweight="2pt">
                <v:fill opacity="26214f"/>
              </v:oval>
            </w:pict>
          </mc:Fallback>
        </mc:AlternateContent>
      </w:r>
      <w:r>
        <w:rPr>
          <w:rFonts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D6F4ED3" wp14:editId="722FD17C">
                <wp:simplePos x="0" y="0"/>
                <wp:positionH relativeFrom="column">
                  <wp:posOffset>2234565</wp:posOffset>
                </wp:positionH>
                <wp:positionV relativeFrom="paragraph">
                  <wp:posOffset>1024255</wp:posOffset>
                </wp:positionV>
                <wp:extent cx="876300" cy="1219200"/>
                <wp:effectExtent l="0" t="0" r="0" b="0"/>
                <wp:wrapNone/>
                <wp:docPr id="13" name="13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219200"/>
                        </a:xfrm>
                        <a:prstGeom prst="ellipse">
                          <a:avLst/>
                        </a:prstGeom>
                        <a:solidFill>
                          <a:srgbClr val="92D050">
                            <a:alpha val="4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C57F8C" id="13 Elipse" o:spid="_x0000_s1026" style="position:absolute;margin-left:175.95pt;margin-top:80.65pt;width:69pt;height:9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" fillcolor="#92d050" stroked="f" strokeweight="2pt">
                <v:fill opacity="26214f"/>
              </v:oval>
            </w:pict>
          </mc:Fallback>
        </mc:AlternateContent>
      </w:r>
      <w:r>
        <w:rPr>
          <w:rFonts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F848446" wp14:editId="09D33F95">
                <wp:simplePos x="0" y="0"/>
                <wp:positionH relativeFrom="column">
                  <wp:posOffset>1348740</wp:posOffset>
                </wp:positionH>
                <wp:positionV relativeFrom="paragraph">
                  <wp:posOffset>967105</wp:posOffset>
                </wp:positionV>
                <wp:extent cx="590550" cy="1009650"/>
                <wp:effectExtent l="0" t="0" r="0" b="0"/>
                <wp:wrapNone/>
                <wp:docPr id="15" name="15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009650"/>
                        </a:xfrm>
                        <a:prstGeom prst="ellipse">
                          <a:avLst/>
                        </a:prstGeom>
                        <a:solidFill>
                          <a:srgbClr val="FFFF00">
                            <a:alpha val="4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C88752" id="15 Elipse" o:spid="_x0000_s1026" style="position:absolute;margin-left:106.2pt;margin-top:76.15pt;width:46.5pt;height:7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" fillcolor="yellow" stroked="f" strokeweight="2pt">
                <v:fill opacity="26214f"/>
              </v:oval>
            </w:pict>
          </mc:Fallback>
        </mc:AlternateContent>
      </w:r>
      <w:r>
        <w:rPr>
          <w:rFonts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83AFBEB" wp14:editId="59DF101B">
                <wp:simplePos x="0" y="0"/>
                <wp:positionH relativeFrom="column">
                  <wp:posOffset>3044190</wp:posOffset>
                </wp:positionH>
                <wp:positionV relativeFrom="paragraph">
                  <wp:posOffset>2247265</wp:posOffset>
                </wp:positionV>
                <wp:extent cx="314325" cy="742950"/>
                <wp:effectExtent l="0" t="0" r="9525" b="0"/>
                <wp:wrapNone/>
                <wp:docPr id="14" name="14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742950"/>
                        </a:xfrm>
                        <a:prstGeom prst="ellipse">
                          <a:avLst/>
                        </a:prstGeom>
                        <a:solidFill>
                          <a:srgbClr val="FFFF00">
                            <a:alpha val="4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80A690" id="14 Elipse" o:spid="_x0000_s1026" style="position:absolute;margin-left:239.7pt;margin-top:176.95pt;width:24.75pt;height:58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" fillcolor="yellow" stroked="f" strokeweight="2pt">
                <v:fill opacity="26214f"/>
              </v:oval>
            </w:pict>
          </mc:Fallback>
        </mc:AlternateContent>
      </w:r>
      <w:r>
        <w:rPr>
          <w:noProof/>
          <w:lang w:eastAsia="es-EC"/>
        </w:rPr>
        <w:drawing>
          <wp:inline distT="0" distB="0" distL="0" distR="0" wp14:anchorId="5D79BC51" wp14:editId="223A4778">
            <wp:extent cx="5270943" cy="3617844"/>
            <wp:effectExtent l="0" t="0" r="635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0963" t="19147" r="23938" b="13588"/>
                    <a:stretch/>
                  </pic:blipFill>
                  <pic:spPr bwMode="auto">
                    <a:xfrm>
                      <a:off x="0" y="0"/>
                      <a:ext cx="5269542" cy="361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4EF4E" w14:textId="77777777" w:rsidR="00C52D81" w:rsidRPr="00450831" w:rsidRDefault="00C52D81" w:rsidP="00C167A0">
      <w:pPr>
        <w:spacing w:before="120" w:after="120" w:line="240" w:lineRule="auto"/>
        <w:jc w:val="center"/>
      </w:pPr>
      <w:r>
        <w:t>Mapa</w:t>
      </w:r>
      <w:r w:rsidR="00C4474E">
        <w:t xml:space="preserve"> de riesgo de incendio – Trilex</w:t>
      </w:r>
    </w:p>
    <w:p w14:paraId="403D5F59" w14:textId="77777777" w:rsidR="00C52D81" w:rsidRDefault="00C52D81" w:rsidP="00C167A0">
      <w:pPr>
        <w:spacing w:before="120" w:after="120" w:line="240" w:lineRule="auto"/>
        <w:rPr>
          <w:lang w:val="es-ES"/>
        </w:rPr>
      </w:pPr>
      <w:r>
        <w:rPr>
          <w:lang w:val="es-ES"/>
        </w:rPr>
        <w:t>Otros riesgos identificados se evaluarán según las metodologías que apli</w:t>
      </w:r>
      <w:r w:rsidR="00E33A29">
        <w:rPr>
          <w:lang w:val="es-ES"/>
        </w:rPr>
        <w:t>quen a cada uno de los riesgos.</w:t>
      </w:r>
      <w:r w:rsidR="007D2A60" w:rsidRPr="007D2A60">
        <w:rPr>
          <w:rFonts w:cs="Arial"/>
          <w:noProof/>
          <w:lang w:eastAsia="es-EC"/>
        </w:rPr>
        <w:t xml:space="preserve"> </w:t>
      </w:r>
    </w:p>
    <w:p w14:paraId="0D7FB546" w14:textId="77777777" w:rsidR="00E33A29" w:rsidRDefault="00E33A29" w:rsidP="00C167A0">
      <w:pPr>
        <w:spacing w:before="120" w:after="120" w:line="240" w:lineRule="auto"/>
        <w:rPr>
          <w:lang w:val="es-ES"/>
        </w:rPr>
      </w:pPr>
    </w:p>
    <w:p w14:paraId="7759ED08" w14:textId="77777777" w:rsidR="00C52D81" w:rsidRPr="00C52D81" w:rsidRDefault="00C52D81" w:rsidP="00A3309D">
      <w:pPr>
        <w:numPr>
          <w:ilvl w:val="0"/>
          <w:numId w:val="6"/>
        </w:numPr>
        <w:spacing w:before="120" w:after="120" w:line="240" w:lineRule="auto"/>
        <w:jc w:val="both"/>
        <w:rPr>
          <w:rFonts w:cs="Arial"/>
          <w:b/>
          <w:sz w:val="28"/>
          <w:szCs w:val="28"/>
          <w:u w:val="single"/>
          <w:lang w:val="es-ES"/>
        </w:rPr>
      </w:pPr>
      <w:r>
        <w:rPr>
          <w:rFonts w:cs="Arial"/>
          <w:b/>
          <w:sz w:val="28"/>
          <w:szCs w:val="28"/>
          <w:u w:val="single"/>
          <w:lang w:val="es-ES"/>
        </w:rPr>
        <w:t>Prevención y control de Riesgos</w:t>
      </w:r>
    </w:p>
    <w:p w14:paraId="4FE74B5C" w14:textId="77777777" w:rsidR="00C52D81" w:rsidRDefault="00C52D81" w:rsidP="00C167A0">
      <w:pPr>
        <w:spacing w:before="120" w:after="120" w:line="240" w:lineRule="auto"/>
        <w:rPr>
          <w:lang w:val="es-ES"/>
        </w:rPr>
      </w:pPr>
    </w:p>
    <w:p w14:paraId="7742E135" w14:textId="77777777" w:rsidR="00C52D81" w:rsidRPr="00C52D81" w:rsidRDefault="00C52D81" w:rsidP="00C167A0">
      <w:pPr>
        <w:spacing w:before="120" w:after="120" w:line="240" w:lineRule="auto"/>
        <w:rPr>
          <w:b/>
          <w:lang w:val="es-ES"/>
        </w:rPr>
      </w:pPr>
      <w:r w:rsidRPr="00C52D81">
        <w:rPr>
          <w:b/>
          <w:lang w:val="es-ES"/>
        </w:rPr>
        <w:t>Acciones preventivas y de Control:</w:t>
      </w:r>
    </w:p>
    <w:p w14:paraId="5BC6B7D2" w14:textId="0D7022BA" w:rsidR="00C52D81" w:rsidRDefault="00C52D81" w:rsidP="00C167A0">
      <w:pPr>
        <w:spacing w:before="120" w:after="120" w:line="240" w:lineRule="auto"/>
        <w:jc w:val="both"/>
        <w:rPr>
          <w:lang w:val="es-ES"/>
        </w:rPr>
      </w:pPr>
      <w:r>
        <w:rPr>
          <w:lang w:val="es-ES"/>
        </w:rPr>
        <w:t>Las acciones preventivas para evitar las emergencias y dar seguimiento a los equipos y recursos que nos ayudarán a la actuación en caso de darse la emergencia es un factor fundamental para</w:t>
      </w:r>
      <w:r w:rsidR="00E40513">
        <w:rPr>
          <w:lang w:val="es-ES"/>
        </w:rPr>
        <w:t xml:space="preserve"> </w:t>
      </w:r>
      <w:r>
        <w:rPr>
          <w:lang w:val="es-ES"/>
        </w:rPr>
        <w:t>el éxito de este manual.</w:t>
      </w:r>
    </w:p>
    <w:p w14:paraId="7186E002" w14:textId="77777777" w:rsidR="00C52D81" w:rsidRDefault="00C52D81" w:rsidP="00C167A0">
      <w:pPr>
        <w:spacing w:before="120" w:after="120" w:line="240" w:lineRule="auto"/>
        <w:jc w:val="both"/>
        <w:rPr>
          <w:lang w:val="es-ES"/>
        </w:rPr>
      </w:pPr>
      <w:r>
        <w:rPr>
          <w:lang w:val="es-ES"/>
        </w:rPr>
        <w:t>Para ello se llevan a cabo inspecciones y auditorias de nuestro sistema de gestión de seguridad y salud.</w:t>
      </w:r>
    </w:p>
    <w:p w14:paraId="5E4C9C12" w14:textId="77777777" w:rsidR="00C52D81" w:rsidRDefault="00C52D81" w:rsidP="00C167A0">
      <w:pPr>
        <w:spacing w:before="120" w:after="120" w:line="240" w:lineRule="auto"/>
        <w:jc w:val="both"/>
        <w:rPr>
          <w:lang w:val="es-ES"/>
        </w:rPr>
      </w:pPr>
    </w:p>
    <w:p w14:paraId="3C0C3562" w14:textId="77777777" w:rsidR="00FE61E4" w:rsidRDefault="00FE61E4" w:rsidP="00C167A0">
      <w:pPr>
        <w:spacing w:before="120" w:after="120" w:line="240" w:lineRule="auto"/>
        <w:jc w:val="both"/>
        <w:rPr>
          <w:b/>
          <w:lang w:val="es-ES"/>
        </w:rPr>
      </w:pPr>
    </w:p>
    <w:p w14:paraId="3B68B815" w14:textId="77777777" w:rsidR="00C52D81" w:rsidRPr="00C52D81" w:rsidRDefault="00C52D81" w:rsidP="00C167A0">
      <w:pPr>
        <w:spacing w:before="120" w:after="120" w:line="240" w:lineRule="auto"/>
        <w:jc w:val="both"/>
        <w:rPr>
          <w:b/>
          <w:lang w:val="es-ES"/>
        </w:rPr>
      </w:pPr>
      <w:r w:rsidRPr="00C52D81">
        <w:rPr>
          <w:b/>
          <w:lang w:val="es-ES"/>
        </w:rPr>
        <w:t>Equipos de emergencias del sitio de trabajo</w:t>
      </w:r>
    </w:p>
    <w:p w14:paraId="3B6AE268" w14:textId="77777777" w:rsidR="00C52D81" w:rsidRDefault="00C52D81" w:rsidP="00C167A0">
      <w:pPr>
        <w:spacing w:before="120" w:after="120" w:line="240" w:lineRule="auto"/>
        <w:jc w:val="both"/>
        <w:rPr>
          <w:lang w:val="es-ES"/>
        </w:rPr>
      </w:pPr>
      <w:r>
        <w:rPr>
          <w:lang w:val="es-ES"/>
        </w:rPr>
        <w:t xml:space="preserve">La instalación de </w:t>
      </w:r>
      <w:r w:rsidR="00FE61E4">
        <w:rPr>
          <w:lang w:val="es-ES"/>
        </w:rPr>
        <w:t>Trilex</w:t>
      </w:r>
      <w:r>
        <w:rPr>
          <w:lang w:val="es-ES"/>
        </w:rPr>
        <w:t xml:space="preserve"> cuenta con el siguiente equipamiento:</w:t>
      </w:r>
    </w:p>
    <w:p w14:paraId="5C7BB621" w14:textId="77777777" w:rsidR="00C52D81" w:rsidRDefault="00C52D81" w:rsidP="00C167A0">
      <w:pPr>
        <w:spacing w:before="120" w:after="120" w:line="240" w:lineRule="auto"/>
        <w:jc w:val="both"/>
        <w:rPr>
          <w:lang w:val="es-ES"/>
        </w:rPr>
      </w:pPr>
      <w:r>
        <w:rPr>
          <w:lang w:val="es-ES"/>
        </w:rPr>
        <w:lastRenderedPageBreak/>
        <w:t>Red de extintores</w:t>
      </w:r>
    </w:p>
    <w:p w14:paraId="1106EE8D" w14:textId="1D8C06D8" w:rsidR="00C52D81" w:rsidRDefault="009903C4" w:rsidP="00A3309D">
      <w:pPr>
        <w:pStyle w:val="Prrafodelista"/>
        <w:numPr>
          <w:ilvl w:val="0"/>
          <w:numId w:val="8"/>
        </w:numPr>
        <w:spacing w:before="120" w:after="120" w:line="240" w:lineRule="auto"/>
        <w:ind w:left="1134"/>
        <w:jc w:val="both"/>
        <w:rPr>
          <w:rFonts w:asciiTheme="minorHAnsi" w:hAnsiTheme="minorHAnsi" w:cs="Arial"/>
        </w:rPr>
      </w:pPr>
      <w:r w:rsidRPr="00DE7D56">
        <w:rPr>
          <w:rFonts w:asciiTheme="minorHAnsi" w:eastAsia="Times New Roman" w:hAnsiTheme="minorHAnsi" w:cs="Calibri"/>
          <w:lang w:val="en-US" w:eastAsia="es-ES"/>
        </w:rPr>
        <w:t>4</w:t>
      </w:r>
      <w:r w:rsidR="00034E4C" w:rsidRPr="00DE7D56">
        <w:rPr>
          <w:rFonts w:asciiTheme="minorHAnsi" w:eastAsia="Times New Roman" w:hAnsiTheme="minorHAnsi" w:cs="Calibri"/>
          <w:lang w:val="en-US" w:eastAsia="es-ES"/>
        </w:rPr>
        <w:t>7</w:t>
      </w:r>
      <w:r w:rsidR="00C52D81" w:rsidRPr="00DE7D56">
        <w:rPr>
          <w:rFonts w:asciiTheme="minorHAnsi" w:eastAsia="Times New Roman" w:hAnsiTheme="minorHAnsi" w:cs="Calibri"/>
          <w:i/>
          <w:color w:val="548DD4" w:themeColor="text2" w:themeTint="99"/>
          <w:lang w:val="en-US" w:eastAsia="es-ES"/>
        </w:rPr>
        <w:t xml:space="preserve"> </w:t>
      </w:r>
      <w:r w:rsidR="00C52D81">
        <w:rPr>
          <w:rFonts w:asciiTheme="minorHAnsi" w:hAnsiTheme="minorHAnsi" w:cs="Arial"/>
        </w:rPr>
        <w:t>Extintores de PQS</w:t>
      </w:r>
    </w:p>
    <w:p w14:paraId="51FA538A" w14:textId="77777777" w:rsidR="00C52D81" w:rsidRDefault="00C809AE" w:rsidP="00A3309D">
      <w:pPr>
        <w:pStyle w:val="Prrafodelista"/>
        <w:numPr>
          <w:ilvl w:val="0"/>
          <w:numId w:val="8"/>
        </w:numPr>
        <w:spacing w:before="120" w:after="120" w:line="240" w:lineRule="auto"/>
        <w:ind w:left="1134"/>
        <w:jc w:val="both"/>
        <w:rPr>
          <w:rFonts w:asciiTheme="minorHAnsi" w:hAnsiTheme="minorHAnsi" w:cs="Arial"/>
        </w:rPr>
      </w:pPr>
      <w:r>
        <w:rPr>
          <w:rFonts w:asciiTheme="minorHAnsi" w:hAnsiTheme="minorHAnsi" w:cs="Arial"/>
        </w:rPr>
        <w:t>13</w:t>
      </w:r>
      <w:r w:rsidR="00C52D81">
        <w:rPr>
          <w:rFonts w:asciiTheme="minorHAnsi" w:hAnsiTheme="minorHAnsi" w:cs="Arial"/>
        </w:rPr>
        <w:t xml:space="preserve"> Extintores de CO2</w:t>
      </w:r>
    </w:p>
    <w:p w14:paraId="0B63B771" w14:textId="77777777" w:rsidR="00E33A29" w:rsidRDefault="00713B12" w:rsidP="00A3309D">
      <w:pPr>
        <w:pStyle w:val="Prrafodelista"/>
        <w:numPr>
          <w:ilvl w:val="0"/>
          <w:numId w:val="8"/>
        </w:numPr>
        <w:spacing w:before="120" w:after="120" w:line="240" w:lineRule="auto"/>
        <w:ind w:left="1134"/>
        <w:jc w:val="both"/>
        <w:rPr>
          <w:rFonts w:asciiTheme="minorHAnsi" w:hAnsiTheme="minorHAnsi" w:cs="Arial"/>
        </w:rPr>
      </w:pPr>
      <w:r>
        <w:rPr>
          <w:rFonts w:asciiTheme="minorHAnsi" w:hAnsiTheme="minorHAnsi" w:cs="Arial"/>
        </w:rPr>
        <w:t>3</w:t>
      </w:r>
      <w:r w:rsidR="00E33A29">
        <w:rPr>
          <w:rFonts w:asciiTheme="minorHAnsi" w:hAnsiTheme="minorHAnsi" w:cs="Arial"/>
        </w:rPr>
        <w:t xml:space="preserve"> </w:t>
      </w:r>
      <w:r>
        <w:rPr>
          <w:rFonts w:asciiTheme="minorHAnsi" w:hAnsiTheme="minorHAnsi" w:cs="Arial"/>
        </w:rPr>
        <w:t>Espuma</w:t>
      </w:r>
    </w:p>
    <w:p w14:paraId="0B812985" w14:textId="77777777" w:rsidR="00E33A29" w:rsidRDefault="00E33A29" w:rsidP="00E33A29">
      <w:pPr>
        <w:pStyle w:val="Prrafodelista"/>
        <w:spacing w:before="120" w:after="120" w:line="240" w:lineRule="auto"/>
        <w:ind w:left="1134"/>
        <w:jc w:val="both"/>
        <w:rPr>
          <w:rFonts w:asciiTheme="minorHAnsi" w:hAnsiTheme="minorHAnsi" w:cs="Arial"/>
        </w:rPr>
      </w:pPr>
    </w:p>
    <w:p w14:paraId="75228105" w14:textId="21F10121" w:rsidR="00E33A29" w:rsidRPr="00E33A29" w:rsidRDefault="00E33A29" w:rsidP="00E33A29">
      <w:pPr>
        <w:spacing w:before="120" w:after="120" w:line="240" w:lineRule="auto"/>
        <w:jc w:val="both"/>
        <w:rPr>
          <w:rFonts w:cs="Arial"/>
        </w:rPr>
      </w:pPr>
      <w:r w:rsidRPr="00E33A29">
        <w:rPr>
          <w:rFonts w:cs="Arial"/>
        </w:rPr>
        <w:t xml:space="preserve">El sistema </w:t>
      </w:r>
      <w:r>
        <w:rPr>
          <w:rFonts w:cs="Arial"/>
        </w:rPr>
        <w:t xml:space="preserve">hidráulico </w:t>
      </w:r>
      <w:r w:rsidRPr="00E33A29">
        <w:rPr>
          <w:rFonts w:cs="Arial"/>
        </w:rPr>
        <w:t xml:space="preserve">está compuesto por </w:t>
      </w:r>
      <w:r w:rsidR="00FE61E4">
        <w:rPr>
          <w:rFonts w:cs="Arial"/>
        </w:rPr>
        <w:t>una cisterna de agua con una capacidad de 5</w:t>
      </w:r>
      <w:r w:rsidRPr="00E33A29">
        <w:rPr>
          <w:rFonts w:cs="Arial"/>
        </w:rPr>
        <w:t>0 m</w:t>
      </w:r>
      <w:r w:rsidRPr="00E33A29">
        <w:rPr>
          <w:rFonts w:cs="Arial"/>
          <w:vertAlign w:val="superscript"/>
        </w:rPr>
        <w:t>3</w:t>
      </w:r>
      <w:r w:rsidRPr="00E33A29">
        <w:rPr>
          <w:rFonts w:cs="Arial"/>
        </w:rPr>
        <w:t>, las cuales se utilizan los servicios y contra incendios, por lo que no existe una reserva única de incendio, el tiempo de llenado desde la</w:t>
      </w:r>
      <w:r w:rsidR="00E40513">
        <w:rPr>
          <w:rFonts w:cs="Arial"/>
        </w:rPr>
        <w:t xml:space="preserve"> </w:t>
      </w:r>
      <w:r w:rsidRPr="00E33A29">
        <w:rPr>
          <w:rFonts w:cs="Arial"/>
        </w:rPr>
        <w:t>fuente exterior es de aproximadamente</w:t>
      </w:r>
      <w:r w:rsidR="00790C85">
        <w:rPr>
          <w:rFonts w:cs="Arial"/>
        </w:rPr>
        <w:t xml:space="preserve"> 8 horas.</w:t>
      </w:r>
    </w:p>
    <w:p w14:paraId="47BC9560" w14:textId="1FEF46FD" w:rsidR="00E33A29" w:rsidRPr="00E33A29" w:rsidRDefault="00E33A29" w:rsidP="00E33A29">
      <w:pPr>
        <w:spacing w:before="120" w:after="120" w:line="240" w:lineRule="auto"/>
        <w:jc w:val="both"/>
        <w:rPr>
          <w:rFonts w:cs="Arial"/>
        </w:rPr>
      </w:pPr>
      <w:r w:rsidRPr="00E33A29">
        <w:rPr>
          <w:rFonts w:cs="Arial"/>
        </w:rPr>
        <w:t xml:space="preserve">Posee una bomba eléctrica que mantiene presurizada la línea de agua contra incendios regulada a </w:t>
      </w:r>
      <w:r w:rsidR="00713B12">
        <w:rPr>
          <w:rFonts w:cs="Arial"/>
        </w:rPr>
        <w:t>80psi.</w:t>
      </w:r>
      <w:r w:rsidR="00E40513">
        <w:rPr>
          <w:rFonts w:cs="Arial"/>
        </w:rPr>
        <w:t xml:space="preserve"> </w:t>
      </w:r>
      <w:r w:rsidRPr="00E33A29">
        <w:rPr>
          <w:rFonts w:cs="Arial"/>
        </w:rPr>
        <w:t xml:space="preserve">Una red de agua con </w:t>
      </w:r>
      <w:r w:rsidR="00713B12">
        <w:rPr>
          <w:rFonts w:cs="Arial"/>
        </w:rPr>
        <w:t xml:space="preserve">12 </w:t>
      </w:r>
      <w:r w:rsidRPr="00E33A29">
        <w:rPr>
          <w:rFonts w:cs="Arial"/>
        </w:rPr>
        <w:t xml:space="preserve">tomas de agua y gabinetes porta mangueras exteriores, </w:t>
      </w:r>
      <w:r w:rsidR="00E32E98">
        <w:rPr>
          <w:rFonts w:cs="Arial"/>
        </w:rPr>
        <w:t>con 18</w:t>
      </w:r>
      <w:r w:rsidR="00713B12">
        <w:rPr>
          <w:rFonts w:cs="Arial"/>
        </w:rPr>
        <w:t xml:space="preserve"> mangueras de 15 </w:t>
      </w:r>
      <w:proofErr w:type="spellStart"/>
      <w:r w:rsidR="00713B12">
        <w:rPr>
          <w:rFonts w:cs="Arial"/>
        </w:rPr>
        <w:t>mts</w:t>
      </w:r>
      <w:proofErr w:type="spellEnd"/>
      <w:r w:rsidR="00713B12">
        <w:rPr>
          <w:rFonts w:cs="Arial"/>
        </w:rPr>
        <w:t xml:space="preserve"> </w:t>
      </w:r>
      <w:r w:rsidR="00713B12" w:rsidRPr="00F4577A">
        <w:rPr>
          <w:rFonts w:cs="Arial"/>
        </w:rPr>
        <w:t xml:space="preserve">y </w:t>
      </w:r>
      <w:r w:rsidR="00034E4C" w:rsidRPr="00F4577A">
        <w:rPr>
          <w:rFonts w:cs="Arial"/>
        </w:rPr>
        <w:t>4</w:t>
      </w:r>
      <w:r w:rsidR="00713B12">
        <w:rPr>
          <w:rFonts w:cs="Arial"/>
        </w:rPr>
        <w:t xml:space="preserve"> mangueras de 30 </w:t>
      </w:r>
      <w:proofErr w:type="spellStart"/>
      <w:r w:rsidR="00713B12">
        <w:rPr>
          <w:rFonts w:cs="Arial"/>
        </w:rPr>
        <w:t>mts</w:t>
      </w:r>
      <w:proofErr w:type="spellEnd"/>
      <w:r w:rsidRPr="00E33A29">
        <w:rPr>
          <w:rFonts w:cs="Arial"/>
        </w:rPr>
        <w:t xml:space="preserve">. </w:t>
      </w:r>
    </w:p>
    <w:p w14:paraId="28BB67C2" w14:textId="77777777" w:rsidR="00E40513" w:rsidRDefault="00E40513" w:rsidP="00C167A0">
      <w:pPr>
        <w:spacing w:before="120" w:after="120" w:line="240" w:lineRule="auto"/>
        <w:jc w:val="both"/>
        <w:rPr>
          <w:rFonts w:ascii="Arial" w:hAnsi="Arial" w:cs="Arial"/>
          <w:sz w:val="24"/>
          <w:szCs w:val="24"/>
        </w:rPr>
      </w:pPr>
    </w:p>
    <w:p w14:paraId="5C85A9E8" w14:textId="77777777" w:rsidR="00C52D81" w:rsidRPr="00C52D81" w:rsidRDefault="00C52D81" w:rsidP="00C167A0">
      <w:pPr>
        <w:spacing w:before="120" w:after="120" w:line="240" w:lineRule="auto"/>
        <w:jc w:val="both"/>
        <w:rPr>
          <w:rFonts w:cs="Arial"/>
        </w:rPr>
      </w:pPr>
      <w:r>
        <w:rPr>
          <w:rFonts w:cs="Arial"/>
        </w:rPr>
        <w:t>Sistema de detección de incendios y comunicación</w:t>
      </w:r>
    </w:p>
    <w:p w14:paraId="0ED40359" w14:textId="784C4D9A" w:rsidR="00C52D81" w:rsidRDefault="003757CC" w:rsidP="00A3309D">
      <w:pPr>
        <w:pStyle w:val="Prrafodelista"/>
        <w:numPr>
          <w:ilvl w:val="0"/>
          <w:numId w:val="8"/>
        </w:numPr>
        <w:spacing w:before="120" w:after="120" w:line="240" w:lineRule="auto"/>
        <w:ind w:left="1134"/>
        <w:jc w:val="both"/>
        <w:rPr>
          <w:rFonts w:asciiTheme="minorHAnsi" w:hAnsiTheme="minorHAnsi" w:cs="Arial"/>
        </w:rPr>
      </w:pPr>
      <w:r w:rsidRPr="00DE7D56">
        <w:rPr>
          <w:rFonts w:asciiTheme="minorHAnsi" w:eastAsiaTheme="minorHAnsi" w:hAnsiTheme="minorHAnsi" w:cs="Arial"/>
        </w:rPr>
        <w:t>3</w:t>
      </w:r>
      <w:r w:rsidR="00C74814" w:rsidRPr="00DE7D56">
        <w:rPr>
          <w:rFonts w:asciiTheme="minorHAnsi" w:eastAsiaTheme="minorHAnsi" w:hAnsiTheme="minorHAnsi" w:cs="Arial"/>
        </w:rPr>
        <w:t>5</w:t>
      </w:r>
      <w:r w:rsidRPr="00F4577A">
        <w:rPr>
          <w:rFonts w:asciiTheme="minorHAnsi" w:hAnsiTheme="minorHAnsi" w:cs="Arial"/>
        </w:rPr>
        <w:t xml:space="preserve"> </w:t>
      </w:r>
      <w:proofErr w:type="gramStart"/>
      <w:r w:rsidR="00C52D81">
        <w:rPr>
          <w:rFonts w:asciiTheme="minorHAnsi" w:hAnsiTheme="minorHAnsi" w:cs="Arial"/>
        </w:rPr>
        <w:t>Detectores</w:t>
      </w:r>
      <w:proofErr w:type="gramEnd"/>
      <w:r w:rsidR="00C52D81">
        <w:rPr>
          <w:rFonts w:asciiTheme="minorHAnsi" w:hAnsiTheme="minorHAnsi" w:cs="Arial"/>
        </w:rPr>
        <w:t xml:space="preserve"> de Humo</w:t>
      </w:r>
    </w:p>
    <w:p w14:paraId="52CB6F4C" w14:textId="12593E6A" w:rsidR="00C74814" w:rsidRPr="00F4577A" w:rsidRDefault="00C74814" w:rsidP="00A3309D">
      <w:pPr>
        <w:pStyle w:val="Prrafodelista"/>
        <w:numPr>
          <w:ilvl w:val="0"/>
          <w:numId w:val="8"/>
        </w:numPr>
        <w:spacing w:before="120" w:after="120" w:line="240" w:lineRule="auto"/>
        <w:ind w:left="1134"/>
        <w:jc w:val="both"/>
        <w:rPr>
          <w:rFonts w:asciiTheme="minorHAnsi" w:hAnsiTheme="minorHAnsi" w:cs="Arial"/>
        </w:rPr>
      </w:pPr>
      <w:r w:rsidRPr="00DE7D56">
        <w:rPr>
          <w:rFonts w:asciiTheme="minorHAnsi" w:eastAsiaTheme="minorHAnsi" w:hAnsiTheme="minorHAnsi" w:cs="Arial"/>
        </w:rPr>
        <w:t>3 Detectores Térmicos</w:t>
      </w:r>
    </w:p>
    <w:p w14:paraId="76912D8B" w14:textId="77777777" w:rsidR="00C52D81" w:rsidRDefault="00713B12" w:rsidP="00A3309D">
      <w:pPr>
        <w:pStyle w:val="Prrafodelista"/>
        <w:numPr>
          <w:ilvl w:val="0"/>
          <w:numId w:val="8"/>
        </w:numPr>
        <w:spacing w:before="120" w:after="120" w:line="240" w:lineRule="auto"/>
        <w:ind w:left="1134"/>
        <w:jc w:val="both"/>
        <w:rPr>
          <w:rFonts w:asciiTheme="minorHAnsi" w:hAnsiTheme="minorHAnsi" w:cs="Arial"/>
        </w:rPr>
      </w:pPr>
      <w:r>
        <w:rPr>
          <w:rFonts w:asciiTheme="minorHAnsi" w:hAnsiTheme="minorHAnsi" w:cs="Arial"/>
        </w:rPr>
        <w:t>6</w:t>
      </w:r>
      <w:r w:rsidR="00E33A29">
        <w:rPr>
          <w:rFonts w:asciiTheme="minorHAnsi" w:hAnsiTheme="minorHAnsi" w:cs="Arial"/>
        </w:rPr>
        <w:t xml:space="preserve"> </w:t>
      </w:r>
      <w:r w:rsidR="00C52D81">
        <w:rPr>
          <w:rFonts w:asciiTheme="minorHAnsi" w:hAnsiTheme="minorHAnsi" w:cs="Arial"/>
        </w:rPr>
        <w:t>Pulsadores de emergencias</w:t>
      </w:r>
    </w:p>
    <w:p w14:paraId="3A8D20E3" w14:textId="77777777" w:rsidR="00C52D81" w:rsidRDefault="00713B12" w:rsidP="00A3309D">
      <w:pPr>
        <w:pStyle w:val="Prrafodelista"/>
        <w:numPr>
          <w:ilvl w:val="0"/>
          <w:numId w:val="8"/>
        </w:numPr>
        <w:spacing w:before="120" w:after="120" w:line="240" w:lineRule="auto"/>
        <w:ind w:left="1134"/>
        <w:jc w:val="both"/>
        <w:rPr>
          <w:rFonts w:asciiTheme="minorHAnsi" w:hAnsiTheme="minorHAnsi" w:cs="Arial"/>
        </w:rPr>
      </w:pPr>
      <w:r>
        <w:rPr>
          <w:rFonts w:asciiTheme="minorHAnsi" w:hAnsiTheme="minorHAnsi" w:cs="Arial"/>
        </w:rPr>
        <w:t>2</w:t>
      </w:r>
      <w:r w:rsidR="00C52D81">
        <w:rPr>
          <w:rFonts w:asciiTheme="minorHAnsi" w:hAnsiTheme="minorHAnsi" w:cs="Arial"/>
        </w:rPr>
        <w:t xml:space="preserve"> Sirenas de emergencias</w:t>
      </w:r>
    </w:p>
    <w:p w14:paraId="533373D0" w14:textId="77777777" w:rsidR="00C52D81" w:rsidRPr="008575AB" w:rsidRDefault="00713B12" w:rsidP="00A3309D">
      <w:pPr>
        <w:pStyle w:val="Prrafodelista"/>
        <w:numPr>
          <w:ilvl w:val="0"/>
          <w:numId w:val="8"/>
        </w:numPr>
        <w:spacing w:before="120" w:after="120" w:line="240" w:lineRule="auto"/>
        <w:ind w:left="1134"/>
        <w:jc w:val="both"/>
        <w:rPr>
          <w:rFonts w:asciiTheme="minorHAnsi" w:hAnsiTheme="minorHAnsi" w:cs="Arial"/>
        </w:rPr>
      </w:pPr>
      <w:r>
        <w:rPr>
          <w:rFonts w:asciiTheme="minorHAnsi" w:hAnsiTheme="minorHAnsi" w:cs="Arial"/>
        </w:rPr>
        <w:t>1</w:t>
      </w:r>
      <w:r w:rsidR="00C52D81">
        <w:rPr>
          <w:rFonts w:asciiTheme="minorHAnsi" w:hAnsiTheme="minorHAnsi" w:cs="Arial"/>
        </w:rPr>
        <w:t xml:space="preserve"> Panel de control </w:t>
      </w:r>
    </w:p>
    <w:p w14:paraId="77EEDA1C" w14:textId="77777777" w:rsidR="00C52D81" w:rsidRDefault="00C52D81" w:rsidP="00C167A0">
      <w:pPr>
        <w:spacing w:before="120" w:after="120" w:line="240" w:lineRule="auto"/>
        <w:jc w:val="both"/>
        <w:rPr>
          <w:lang w:val="es-ES"/>
        </w:rPr>
      </w:pPr>
    </w:p>
    <w:p w14:paraId="2132656D" w14:textId="77777777" w:rsidR="00C52D81" w:rsidRPr="00FE61E4" w:rsidRDefault="00C52D81" w:rsidP="00C167A0">
      <w:pPr>
        <w:spacing w:before="120" w:after="120" w:line="240" w:lineRule="auto"/>
        <w:jc w:val="both"/>
        <w:rPr>
          <w:lang w:val="es-ES"/>
        </w:rPr>
      </w:pPr>
      <w:r w:rsidRPr="00FE61E4">
        <w:rPr>
          <w:lang w:val="es-ES"/>
        </w:rPr>
        <w:t>Botiquines de emergencias</w:t>
      </w:r>
    </w:p>
    <w:p w14:paraId="2569C6D0" w14:textId="77777777" w:rsidR="00C52D81" w:rsidRPr="00FE61E4" w:rsidRDefault="00B704C2" w:rsidP="00A3309D">
      <w:pPr>
        <w:pStyle w:val="Prrafodelista"/>
        <w:numPr>
          <w:ilvl w:val="0"/>
          <w:numId w:val="9"/>
        </w:numPr>
        <w:tabs>
          <w:tab w:val="left" w:pos="1080"/>
        </w:tabs>
        <w:spacing w:before="120" w:after="120" w:line="240" w:lineRule="auto"/>
        <w:ind w:left="1134"/>
        <w:jc w:val="both"/>
        <w:rPr>
          <w:rFonts w:asciiTheme="minorHAnsi" w:hAnsiTheme="minorHAnsi" w:cs="Arial"/>
        </w:rPr>
      </w:pPr>
      <w:r>
        <w:rPr>
          <w:rFonts w:asciiTheme="minorHAnsi" w:hAnsiTheme="minorHAnsi" w:cs="Arial"/>
          <w:lang w:val="es-ES"/>
        </w:rPr>
        <w:t>3</w:t>
      </w:r>
      <w:r w:rsidR="00C74E89">
        <w:rPr>
          <w:rFonts w:asciiTheme="minorHAnsi" w:hAnsiTheme="minorHAnsi" w:cs="Arial"/>
        </w:rPr>
        <w:t xml:space="preserve"> botiquines:</w:t>
      </w:r>
      <w:r>
        <w:rPr>
          <w:rFonts w:asciiTheme="minorHAnsi" w:hAnsiTheme="minorHAnsi" w:cs="Arial"/>
        </w:rPr>
        <w:t xml:space="preserve"> D</w:t>
      </w:r>
      <w:r w:rsidR="00FE61E4" w:rsidRPr="00FE61E4">
        <w:rPr>
          <w:rFonts w:asciiTheme="minorHAnsi" w:hAnsiTheme="minorHAnsi" w:cs="Arial"/>
        </w:rPr>
        <w:t>ispensario médico</w:t>
      </w:r>
      <w:r>
        <w:rPr>
          <w:rFonts w:asciiTheme="minorHAnsi" w:hAnsiTheme="minorHAnsi" w:cs="Arial"/>
        </w:rPr>
        <w:t>, Oficinas Administrativas y O</w:t>
      </w:r>
      <w:r w:rsidR="00FE61E4" w:rsidRPr="00FE61E4">
        <w:rPr>
          <w:rFonts w:asciiTheme="minorHAnsi" w:hAnsiTheme="minorHAnsi" w:cs="Arial"/>
        </w:rPr>
        <w:t>ficina de supervisión</w:t>
      </w:r>
    </w:p>
    <w:p w14:paraId="1F1B2778" w14:textId="77777777" w:rsidR="00B05DB9" w:rsidRDefault="00B05DB9" w:rsidP="00C167A0">
      <w:pPr>
        <w:spacing w:before="120" w:after="120" w:line="240" w:lineRule="auto"/>
        <w:jc w:val="both"/>
        <w:rPr>
          <w:lang w:val="es-ES"/>
        </w:rPr>
      </w:pPr>
    </w:p>
    <w:p w14:paraId="3226FE35" w14:textId="77777777" w:rsidR="00C52D81" w:rsidRPr="00800C2A" w:rsidRDefault="00C52D81" w:rsidP="00C167A0">
      <w:pPr>
        <w:spacing w:before="120" w:after="120" w:line="240" w:lineRule="auto"/>
        <w:jc w:val="both"/>
        <w:rPr>
          <w:lang w:val="es-ES"/>
        </w:rPr>
      </w:pPr>
      <w:r w:rsidRPr="00800C2A">
        <w:rPr>
          <w:lang w:val="es-ES"/>
        </w:rPr>
        <w:t>Equipos de derrame</w:t>
      </w:r>
    </w:p>
    <w:p w14:paraId="1CF2F872" w14:textId="023B9E15" w:rsidR="00C52D81" w:rsidRPr="00800C2A" w:rsidRDefault="00AB6C40" w:rsidP="00A3309D">
      <w:pPr>
        <w:pStyle w:val="Prrafodelista"/>
        <w:numPr>
          <w:ilvl w:val="0"/>
          <w:numId w:val="10"/>
        </w:numPr>
        <w:spacing w:before="120" w:after="120" w:line="240" w:lineRule="auto"/>
        <w:ind w:left="1134"/>
        <w:jc w:val="both"/>
        <w:rPr>
          <w:lang w:val="es-ES"/>
        </w:rPr>
      </w:pPr>
      <w:r w:rsidRPr="00DE7D56">
        <w:rPr>
          <w:rFonts w:asciiTheme="minorHAnsi" w:eastAsiaTheme="minorHAnsi" w:hAnsiTheme="minorHAnsi" w:cs="Arial"/>
        </w:rPr>
        <w:t>11</w:t>
      </w:r>
      <w:r w:rsidRPr="00800C2A">
        <w:rPr>
          <w:lang w:val="es-ES"/>
        </w:rPr>
        <w:t xml:space="preserve"> </w:t>
      </w:r>
      <w:r w:rsidR="00800C2A" w:rsidRPr="00800C2A">
        <w:rPr>
          <w:lang w:val="es-ES"/>
        </w:rPr>
        <w:t>equipos:</w:t>
      </w:r>
      <w:r w:rsidR="00E40513">
        <w:rPr>
          <w:lang w:val="es-ES"/>
        </w:rPr>
        <w:t xml:space="preserve"> </w:t>
      </w:r>
      <w:r w:rsidR="00F977F5">
        <w:rPr>
          <w:lang w:val="es-ES"/>
        </w:rPr>
        <w:t>B</w:t>
      </w:r>
      <w:r w:rsidR="00800C2A" w:rsidRPr="00800C2A">
        <w:rPr>
          <w:lang w:val="es-ES"/>
        </w:rPr>
        <w:t xml:space="preserve">odega de </w:t>
      </w:r>
      <w:r w:rsidR="00F977F5">
        <w:rPr>
          <w:lang w:val="es-ES"/>
        </w:rPr>
        <w:t>T</w:t>
      </w:r>
      <w:r w:rsidR="00800C2A" w:rsidRPr="00800C2A">
        <w:rPr>
          <w:lang w:val="es-ES"/>
        </w:rPr>
        <w:t xml:space="preserve">intas base </w:t>
      </w:r>
      <w:r w:rsidR="00F977F5">
        <w:rPr>
          <w:lang w:val="es-ES"/>
        </w:rPr>
        <w:t>S</w:t>
      </w:r>
      <w:r w:rsidR="00800C2A" w:rsidRPr="00800C2A">
        <w:rPr>
          <w:lang w:val="es-ES"/>
        </w:rPr>
        <w:t xml:space="preserve">olvente, Percha de Solventes, </w:t>
      </w:r>
      <w:r w:rsidR="00F977F5">
        <w:rPr>
          <w:lang w:val="es-ES"/>
        </w:rPr>
        <w:t>T</w:t>
      </w:r>
      <w:r w:rsidR="00800C2A" w:rsidRPr="00800C2A">
        <w:rPr>
          <w:lang w:val="es-ES"/>
        </w:rPr>
        <w:t xml:space="preserve">anque </w:t>
      </w:r>
      <w:r w:rsidR="001A5564" w:rsidRPr="00DE7D56">
        <w:rPr>
          <w:rFonts w:asciiTheme="minorHAnsi" w:eastAsiaTheme="minorHAnsi" w:hAnsiTheme="minorHAnsi" w:cs="Arial"/>
        </w:rPr>
        <w:t>Diésel</w:t>
      </w:r>
      <w:r w:rsidR="00800C2A" w:rsidRPr="00F4577A">
        <w:rPr>
          <w:lang w:val="es-ES"/>
        </w:rPr>
        <w:t xml:space="preserve">, </w:t>
      </w:r>
      <w:r w:rsidR="00800C2A" w:rsidRPr="00DE7D56">
        <w:rPr>
          <w:rFonts w:asciiTheme="minorHAnsi" w:eastAsiaTheme="minorHAnsi" w:hAnsiTheme="minorHAnsi" w:cs="Arial"/>
        </w:rPr>
        <w:t>Extrusión</w:t>
      </w:r>
      <w:r w:rsidRPr="00DE7D56">
        <w:rPr>
          <w:rFonts w:asciiTheme="minorHAnsi" w:eastAsiaTheme="minorHAnsi" w:hAnsiTheme="minorHAnsi" w:cs="Arial"/>
        </w:rPr>
        <w:t xml:space="preserve"> Orgánico</w:t>
      </w:r>
      <w:r w:rsidRPr="00F4577A">
        <w:rPr>
          <w:lang w:val="es-ES"/>
        </w:rPr>
        <w:t xml:space="preserve">, </w:t>
      </w:r>
      <w:r w:rsidRPr="00DE7D56">
        <w:rPr>
          <w:rFonts w:asciiTheme="minorHAnsi" w:eastAsiaTheme="minorHAnsi" w:hAnsiTheme="minorHAnsi" w:cs="Arial"/>
        </w:rPr>
        <w:t>Extrusión Insecticidas</w:t>
      </w:r>
      <w:r w:rsidR="00800C2A" w:rsidRPr="00800C2A">
        <w:rPr>
          <w:lang w:val="es-ES"/>
        </w:rPr>
        <w:t>, Impresión de</w:t>
      </w:r>
      <w:r w:rsidR="00E40513">
        <w:rPr>
          <w:lang w:val="es-ES"/>
        </w:rPr>
        <w:t xml:space="preserve"> </w:t>
      </w:r>
      <w:r w:rsidR="00800C2A" w:rsidRPr="00800C2A">
        <w:rPr>
          <w:lang w:val="es-ES"/>
        </w:rPr>
        <w:t xml:space="preserve">Película, Taller de Mantenimiento, Impresión de Etiquetas, Bodega de </w:t>
      </w:r>
      <w:r w:rsidR="00F977F5" w:rsidRPr="00DE7D56">
        <w:rPr>
          <w:rFonts w:asciiTheme="minorHAnsi" w:eastAsiaTheme="minorHAnsi" w:hAnsiTheme="minorHAnsi" w:cs="Arial"/>
        </w:rPr>
        <w:t>T</w:t>
      </w:r>
      <w:proofErr w:type="spellStart"/>
      <w:r w:rsidR="00800C2A" w:rsidRPr="00F4577A">
        <w:rPr>
          <w:lang w:val="es-ES"/>
        </w:rPr>
        <w:t>i</w:t>
      </w:r>
      <w:r w:rsidR="00800C2A" w:rsidRPr="00800C2A">
        <w:rPr>
          <w:lang w:val="es-ES"/>
        </w:rPr>
        <w:t>ntas</w:t>
      </w:r>
      <w:proofErr w:type="spellEnd"/>
      <w:r w:rsidR="00800C2A" w:rsidRPr="00800C2A">
        <w:rPr>
          <w:lang w:val="es-ES"/>
        </w:rPr>
        <w:t xml:space="preserve"> </w:t>
      </w:r>
      <w:r w:rsidR="00F977F5">
        <w:rPr>
          <w:lang w:val="es-ES"/>
        </w:rPr>
        <w:t>b</w:t>
      </w:r>
      <w:r w:rsidR="00800C2A" w:rsidRPr="00800C2A">
        <w:rPr>
          <w:lang w:val="es-ES"/>
        </w:rPr>
        <w:t xml:space="preserve">ase </w:t>
      </w:r>
      <w:r w:rsidR="00F977F5" w:rsidRPr="00DE7D56">
        <w:rPr>
          <w:rFonts w:asciiTheme="minorHAnsi" w:eastAsiaTheme="minorHAnsi" w:hAnsiTheme="minorHAnsi" w:cs="Arial"/>
        </w:rPr>
        <w:t>A</w:t>
      </w:r>
      <w:r w:rsidR="00800C2A" w:rsidRPr="00800C2A">
        <w:rPr>
          <w:lang w:val="es-ES"/>
        </w:rPr>
        <w:t xml:space="preserve">gua y Centro de Acopio de </w:t>
      </w:r>
      <w:r w:rsidR="00F977F5" w:rsidRPr="00F4577A">
        <w:rPr>
          <w:lang w:val="es-ES"/>
        </w:rPr>
        <w:t>D</w:t>
      </w:r>
      <w:r w:rsidR="00800C2A" w:rsidRPr="00800C2A">
        <w:rPr>
          <w:lang w:val="es-ES"/>
        </w:rPr>
        <w:t>esechos</w:t>
      </w:r>
      <w:r w:rsidR="00F37101">
        <w:rPr>
          <w:lang w:val="es-ES"/>
        </w:rPr>
        <w:t>.</w:t>
      </w:r>
    </w:p>
    <w:p w14:paraId="3031E1F1" w14:textId="60F2E589" w:rsidR="00C52D81" w:rsidRDefault="00C877CE" w:rsidP="00C167A0">
      <w:pPr>
        <w:spacing w:before="120" w:after="120" w:line="240" w:lineRule="auto"/>
        <w:jc w:val="both"/>
        <w:rPr>
          <w:lang w:val="es-ES"/>
        </w:rPr>
      </w:pPr>
      <w:r>
        <w:rPr>
          <w:noProof/>
          <w:lang w:eastAsia="es-EC"/>
        </w:rPr>
        <w:drawing>
          <wp:anchor distT="0" distB="0" distL="114300" distR="114300" simplePos="0" relativeHeight="251740160" behindDoc="0" locked="0" layoutInCell="1" allowOverlap="1" wp14:anchorId="648EA5B0" wp14:editId="615C99F3">
            <wp:simplePos x="0" y="0"/>
            <wp:positionH relativeFrom="column">
              <wp:posOffset>4890135</wp:posOffset>
            </wp:positionH>
            <wp:positionV relativeFrom="paragraph">
              <wp:posOffset>238760</wp:posOffset>
            </wp:positionV>
            <wp:extent cx="720725" cy="1022350"/>
            <wp:effectExtent l="1588" t="0" r="4762" b="4763"/>
            <wp:wrapSquare wrapText="bothSides"/>
            <wp:docPr id="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0903_165627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61" t="6914" r="19505"/>
                    <a:stretch/>
                  </pic:blipFill>
                  <pic:spPr bwMode="auto">
                    <a:xfrm rot="5400000">
                      <a:off x="0" y="0"/>
                      <a:ext cx="720725" cy="102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B59AB1" w14:textId="699DAC96" w:rsidR="00E33A29" w:rsidRDefault="00E33A29" w:rsidP="00C167A0">
      <w:pPr>
        <w:spacing w:before="120" w:after="120" w:line="240" w:lineRule="auto"/>
        <w:jc w:val="both"/>
        <w:rPr>
          <w:lang w:val="es-ES"/>
        </w:rPr>
      </w:pPr>
      <w:r>
        <w:rPr>
          <w:lang w:val="es-ES"/>
        </w:rPr>
        <w:t>Puntos de apagado general de planta:</w:t>
      </w:r>
    </w:p>
    <w:p w14:paraId="450B7CE7" w14:textId="77777777" w:rsidR="00C877CE" w:rsidRDefault="00C877CE" w:rsidP="00C167A0">
      <w:pPr>
        <w:spacing w:before="120" w:after="120" w:line="240" w:lineRule="auto"/>
        <w:jc w:val="both"/>
        <w:rPr>
          <w:lang w:val="es-ES"/>
        </w:rPr>
      </w:pPr>
    </w:p>
    <w:p w14:paraId="43666F8F" w14:textId="1D945C69" w:rsidR="000702CB" w:rsidRPr="00DE7D56" w:rsidRDefault="004D2A2B" w:rsidP="00DE7D56">
      <w:pPr>
        <w:pStyle w:val="Prrafodelista"/>
        <w:numPr>
          <w:ilvl w:val="0"/>
          <w:numId w:val="8"/>
        </w:numPr>
        <w:spacing w:before="120" w:after="120" w:line="240" w:lineRule="auto"/>
        <w:ind w:left="1134"/>
        <w:jc w:val="both"/>
        <w:rPr>
          <w:rFonts w:asciiTheme="minorHAnsi" w:hAnsiTheme="minorHAnsi" w:cs="Arial"/>
        </w:rPr>
      </w:pPr>
      <w:r w:rsidRPr="00DE7D56">
        <w:rPr>
          <w:rFonts w:asciiTheme="minorHAnsi" w:hAnsiTheme="minorHAnsi" w:cs="Arial"/>
        </w:rPr>
        <w:t>Botón</w:t>
      </w:r>
      <w:r w:rsidR="000702CB" w:rsidRPr="00DE7D56">
        <w:rPr>
          <w:rFonts w:asciiTheme="minorHAnsi" w:hAnsiTheme="minorHAnsi" w:cs="Arial"/>
        </w:rPr>
        <w:t xml:space="preserve"> de Corte General de Energía Eléctrica (Junto a cuarto de</w:t>
      </w:r>
      <w:r w:rsidRPr="00DE7D56">
        <w:rPr>
          <w:rFonts w:asciiTheme="minorHAnsi" w:hAnsiTheme="minorHAnsi" w:cs="Arial"/>
        </w:rPr>
        <w:t xml:space="preserve"> tableros de distribución eléctrica</w:t>
      </w:r>
      <w:r w:rsidR="000702CB" w:rsidRPr="00DE7D56">
        <w:rPr>
          <w:rFonts w:asciiTheme="minorHAnsi" w:hAnsiTheme="minorHAnsi" w:cs="Arial"/>
        </w:rPr>
        <w:t>)</w:t>
      </w:r>
    </w:p>
    <w:p w14:paraId="32946508" w14:textId="77777777" w:rsidR="00C877CE" w:rsidRPr="00DE7D56" w:rsidRDefault="00C877CE" w:rsidP="00DE7D56">
      <w:pPr>
        <w:pStyle w:val="Prrafodelista"/>
        <w:spacing w:before="120" w:after="120" w:line="240" w:lineRule="auto"/>
        <w:ind w:left="1134"/>
        <w:jc w:val="both"/>
        <w:rPr>
          <w:rFonts w:asciiTheme="minorHAnsi" w:hAnsiTheme="minorHAnsi" w:cs="Arial"/>
        </w:rPr>
      </w:pPr>
    </w:p>
    <w:p w14:paraId="01F4BCDA" w14:textId="77777777" w:rsidR="00C877CE" w:rsidRPr="00DE7D56" w:rsidRDefault="00C877CE" w:rsidP="00DE7D56">
      <w:pPr>
        <w:pStyle w:val="Prrafodelista"/>
        <w:spacing w:before="120" w:after="120" w:line="240" w:lineRule="auto"/>
        <w:ind w:left="1134"/>
        <w:jc w:val="both"/>
        <w:rPr>
          <w:rFonts w:asciiTheme="minorHAnsi" w:hAnsiTheme="minorHAnsi" w:cs="Arial"/>
        </w:rPr>
      </w:pPr>
    </w:p>
    <w:p w14:paraId="4C27D711" w14:textId="6BE0331B" w:rsidR="00844911" w:rsidRPr="00DE7D56" w:rsidRDefault="00C877CE" w:rsidP="00DE7D56">
      <w:pPr>
        <w:pStyle w:val="Prrafodelista"/>
        <w:numPr>
          <w:ilvl w:val="0"/>
          <w:numId w:val="8"/>
        </w:numPr>
        <w:spacing w:before="120" w:after="120" w:line="240" w:lineRule="auto"/>
        <w:ind w:left="1134"/>
        <w:jc w:val="both"/>
        <w:rPr>
          <w:rFonts w:asciiTheme="minorHAnsi" w:hAnsiTheme="minorHAnsi" w:cs="Arial"/>
        </w:rPr>
      </w:pPr>
      <w:r w:rsidRPr="00305C83">
        <w:rPr>
          <w:noProof/>
          <w:lang w:eastAsia="es-EC"/>
        </w:rPr>
        <w:drawing>
          <wp:anchor distT="0" distB="0" distL="114300" distR="114300" simplePos="0" relativeHeight="251761664" behindDoc="0" locked="0" layoutInCell="1" allowOverlap="1" wp14:anchorId="40E64CD6" wp14:editId="26F73638">
            <wp:simplePos x="0" y="0"/>
            <wp:positionH relativeFrom="column">
              <wp:posOffset>4647565</wp:posOffset>
            </wp:positionH>
            <wp:positionV relativeFrom="paragraph">
              <wp:posOffset>204470</wp:posOffset>
            </wp:positionV>
            <wp:extent cx="1226820" cy="475615"/>
            <wp:effectExtent l="0" t="5398" r="6033" b="6032"/>
            <wp:wrapSquare wrapText="bothSides"/>
            <wp:docPr id="2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1022_103434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68" t="27163" b="25872"/>
                    <a:stretch/>
                  </pic:blipFill>
                  <pic:spPr bwMode="auto">
                    <a:xfrm rot="5400000">
                      <a:off x="0" y="0"/>
                      <a:ext cx="1226820" cy="47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4911" w:rsidRPr="00DE7D56">
        <w:rPr>
          <w:rFonts w:asciiTheme="minorHAnsi" w:hAnsiTheme="minorHAnsi" w:cs="Arial"/>
        </w:rPr>
        <w:t>Botón de Corte de Energía Eléctrica para Extrusora #15</w:t>
      </w:r>
      <w:r w:rsidR="00B05DB9" w:rsidRPr="00DE7D56">
        <w:rPr>
          <w:rFonts w:asciiTheme="minorHAnsi" w:hAnsiTheme="minorHAnsi" w:cs="Arial"/>
        </w:rPr>
        <w:t xml:space="preserve"> (Junto a cuarto de transformadores</w:t>
      </w:r>
      <w:r w:rsidR="00A62614" w:rsidRPr="00DE7D56">
        <w:rPr>
          <w:rFonts w:asciiTheme="minorHAnsi" w:hAnsiTheme="minorHAnsi" w:cs="Arial"/>
        </w:rPr>
        <w:t>)</w:t>
      </w:r>
    </w:p>
    <w:p w14:paraId="79AC5BC4" w14:textId="59F35E4F" w:rsidR="004D2A2B" w:rsidRDefault="004D2A2B" w:rsidP="00DE7D56">
      <w:pPr>
        <w:pStyle w:val="Prrafodelista"/>
        <w:spacing w:before="120" w:after="120" w:line="240" w:lineRule="auto"/>
        <w:ind w:left="1134"/>
        <w:jc w:val="both"/>
        <w:rPr>
          <w:rFonts w:asciiTheme="minorHAnsi" w:hAnsiTheme="minorHAnsi" w:cs="Arial"/>
          <w:i/>
          <w:color w:val="548DD4" w:themeColor="text2" w:themeTint="99"/>
        </w:rPr>
      </w:pPr>
    </w:p>
    <w:p w14:paraId="6449760C" w14:textId="257B4737" w:rsidR="004D2A2B" w:rsidRDefault="004D2A2B" w:rsidP="00DE7D56">
      <w:pPr>
        <w:pStyle w:val="Prrafodelista"/>
        <w:spacing w:before="120" w:after="120" w:line="240" w:lineRule="auto"/>
        <w:ind w:left="1134"/>
        <w:jc w:val="both"/>
        <w:rPr>
          <w:rFonts w:asciiTheme="minorHAnsi" w:hAnsiTheme="minorHAnsi" w:cs="Arial"/>
          <w:i/>
          <w:color w:val="548DD4" w:themeColor="text2" w:themeTint="99"/>
        </w:rPr>
      </w:pPr>
    </w:p>
    <w:p w14:paraId="71429056" w14:textId="75BBF662" w:rsidR="004D2A2B" w:rsidRPr="00DE7D56" w:rsidRDefault="004D2A2B" w:rsidP="00DE7D56">
      <w:pPr>
        <w:pStyle w:val="Prrafodelista"/>
        <w:spacing w:before="120" w:after="120" w:line="240" w:lineRule="auto"/>
        <w:ind w:left="1134"/>
        <w:jc w:val="both"/>
        <w:rPr>
          <w:rFonts w:asciiTheme="minorHAnsi" w:hAnsiTheme="minorHAnsi" w:cs="Arial"/>
          <w:i/>
          <w:color w:val="548DD4" w:themeColor="text2" w:themeTint="99"/>
        </w:rPr>
      </w:pPr>
    </w:p>
    <w:p w14:paraId="514040D9" w14:textId="77777777" w:rsidR="00C52D81" w:rsidRPr="00C52D81" w:rsidRDefault="00C52D81" w:rsidP="00A3309D">
      <w:pPr>
        <w:numPr>
          <w:ilvl w:val="0"/>
          <w:numId w:val="6"/>
        </w:numPr>
        <w:spacing w:before="120" w:after="120" w:line="240" w:lineRule="auto"/>
        <w:jc w:val="both"/>
        <w:rPr>
          <w:rFonts w:cs="Arial"/>
          <w:b/>
          <w:sz w:val="28"/>
          <w:szCs w:val="28"/>
          <w:u w:val="single"/>
          <w:lang w:val="es-ES"/>
        </w:rPr>
      </w:pPr>
      <w:r>
        <w:rPr>
          <w:rFonts w:cs="Arial"/>
          <w:b/>
          <w:sz w:val="28"/>
          <w:szCs w:val="28"/>
          <w:u w:val="single"/>
          <w:lang w:val="es-ES"/>
        </w:rPr>
        <w:lastRenderedPageBreak/>
        <w:t>Mantenimiento</w:t>
      </w:r>
    </w:p>
    <w:p w14:paraId="2904A08C" w14:textId="77777777" w:rsidR="00C52D81" w:rsidRDefault="00C52D81" w:rsidP="00C167A0">
      <w:pPr>
        <w:spacing w:before="120" w:after="120" w:line="240" w:lineRule="auto"/>
        <w:jc w:val="both"/>
        <w:rPr>
          <w:lang w:val="es-ES"/>
        </w:rPr>
      </w:pPr>
      <w:r>
        <w:rPr>
          <w:lang w:val="es-ES"/>
        </w:rPr>
        <w:t>El proceso de mantenimiento de equipos críticos de emergencia será dado por:</w:t>
      </w:r>
    </w:p>
    <w:p w14:paraId="318FDAED" w14:textId="77777777" w:rsidR="00C52D81" w:rsidRDefault="00C52D81" w:rsidP="00C167A0">
      <w:pPr>
        <w:spacing w:before="120" w:after="120" w:line="240" w:lineRule="auto"/>
        <w:jc w:val="both"/>
        <w:rPr>
          <w:lang w:val="es-ES"/>
        </w:rPr>
      </w:pPr>
    </w:p>
    <w:tbl>
      <w:tblPr>
        <w:tblStyle w:val="Listaclara-nfasis1"/>
        <w:tblW w:w="0" w:type="auto"/>
        <w:tblLook w:val="04A0" w:firstRow="1" w:lastRow="0" w:firstColumn="1" w:lastColumn="0" w:noHBand="0" w:noVBand="1"/>
      </w:tblPr>
      <w:tblGrid>
        <w:gridCol w:w="2992"/>
        <w:gridCol w:w="277"/>
        <w:gridCol w:w="2716"/>
        <w:gridCol w:w="2993"/>
      </w:tblGrid>
      <w:tr w:rsidR="009903C4" w14:paraId="521092C5" w14:textId="77777777" w:rsidTr="009903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2" w:type="dxa"/>
          </w:tcPr>
          <w:p w14:paraId="76CE752F" w14:textId="77777777" w:rsidR="009903C4" w:rsidRDefault="009903C4" w:rsidP="00C167A0">
            <w:pPr>
              <w:spacing w:before="120" w:after="120"/>
              <w:jc w:val="both"/>
              <w:rPr>
                <w:lang w:val="es-ES"/>
              </w:rPr>
            </w:pPr>
          </w:p>
        </w:tc>
        <w:tc>
          <w:tcPr>
            <w:tcW w:w="277" w:type="dxa"/>
            <w:tcBorders>
              <w:right w:val="single" w:sz="4" w:space="0" w:color="auto"/>
            </w:tcBorders>
          </w:tcPr>
          <w:p w14:paraId="69728A07" w14:textId="2BECBEDD" w:rsidR="009903C4" w:rsidRPr="00DE7D56" w:rsidRDefault="009903C4" w:rsidP="009903C4">
            <w:pPr>
              <w:spacing w:before="120" w:after="12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  <w:tc>
          <w:tcPr>
            <w:tcW w:w="2716" w:type="dxa"/>
            <w:tcBorders>
              <w:left w:val="single" w:sz="4" w:space="0" w:color="auto"/>
              <w:right w:val="single" w:sz="4" w:space="0" w:color="auto"/>
            </w:tcBorders>
          </w:tcPr>
          <w:p w14:paraId="4862D40C" w14:textId="6916D4C0" w:rsidR="009903C4" w:rsidRPr="009903C4" w:rsidRDefault="009903C4" w:rsidP="00C167A0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s-ES"/>
              </w:rPr>
            </w:pPr>
            <w:r w:rsidRPr="009903C4">
              <w:rPr>
                <w:lang w:val="es-ES"/>
              </w:rPr>
              <w:t>Inspección</w:t>
            </w:r>
          </w:p>
        </w:tc>
        <w:tc>
          <w:tcPr>
            <w:tcW w:w="2993" w:type="dxa"/>
            <w:tcBorders>
              <w:left w:val="single" w:sz="4" w:space="0" w:color="auto"/>
            </w:tcBorders>
          </w:tcPr>
          <w:p w14:paraId="6A26156B" w14:textId="164DF954" w:rsidR="009903C4" w:rsidRPr="00DE7D56" w:rsidRDefault="009903C4" w:rsidP="00C167A0">
            <w:pPr>
              <w:spacing w:before="120" w:after="12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9903C4">
              <w:rPr>
                <w:lang w:val="es-ES"/>
              </w:rPr>
              <w:t>Mantenimiento</w:t>
            </w:r>
          </w:p>
        </w:tc>
      </w:tr>
      <w:tr w:rsidR="009903C4" w14:paraId="5AD72973" w14:textId="77777777" w:rsidTr="009903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2" w:type="dxa"/>
          </w:tcPr>
          <w:p w14:paraId="60DB74CB" w14:textId="77777777" w:rsidR="009903C4" w:rsidRPr="00C52D81" w:rsidRDefault="009903C4" w:rsidP="00C167A0">
            <w:pPr>
              <w:spacing w:before="120" w:after="120"/>
              <w:rPr>
                <w:b w:val="0"/>
                <w:lang w:val="es-ES"/>
              </w:rPr>
            </w:pPr>
            <w:r w:rsidRPr="00C52D81">
              <w:rPr>
                <w:b w:val="0"/>
                <w:lang w:val="es-ES"/>
              </w:rPr>
              <w:t>Extintores</w:t>
            </w:r>
          </w:p>
        </w:tc>
        <w:tc>
          <w:tcPr>
            <w:tcW w:w="277" w:type="dxa"/>
            <w:tcBorders>
              <w:right w:val="single" w:sz="4" w:space="0" w:color="auto"/>
            </w:tcBorders>
          </w:tcPr>
          <w:p w14:paraId="5E1C78CB" w14:textId="4FA54701" w:rsidR="009903C4" w:rsidRDefault="009903C4" w:rsidP="009903C4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  <w:tc>
          <w:tcPr>
            <w:tcW w:w="2716" w:type="dxa"/>
            <w:tcBorders>
              <w:left w:val="single" w:sz="4" w:space="0" w:color="auto"/>
              <w:right w:val="single" w:sz="4" w:space="0" w:color="auto"/>
            </w:tcBorders>
          </w:tcPr>
          <w:p w14:paraId="2F9F11CE" w14:textId="760F9A74" w:rsidR="009903C4" w:rsidRDefault="009903C4" w:rsidP="00C167A0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Mensual</w:t>
            </w:r>
          </w:p>
        </w:tc>
        <w:tc>
          <w:tcPr>
            <w:tcW w:w="2993" w:type="dxa"/>
            <w:tcBorders>
              <w:left w:val="single" w:sz="4" w:space="0" w:color="auto"/>
            </w:tcBorders>
          </w:tcPr>
          <w:p w14:paraId="0552F6EA" w14:textId="0DCDEA38" w:rsidR="009903C4" w:rsidRDefault="009903C4" w:rsidP="00C167A0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Anual</w:t>
            </w:r>
          </w:p>
        </w:tc>
      </w:tr>
      <w:tr w:rsidR="009903C4" w14:paraId="6F7833A5" w14:textId="77777777" w:rsidTr="009903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2" w:type="dxa"/>
          </w:tcPr>
          <w:p w14:paraId="64D0DC79" w14:textId="716220FF" w:rsidR="009903C4" w:rsidRPr="00DE7D56" w:rsidRDefault="009903C4">
            <w:pPr>
              <w:spacing w:before="120" w:after="120" w:line="276" w:lineRule="auto"/>
              <w:rPr>
                <w:b w:val="0"/>
                <w:color w:val="548DD4" w:themeColor="text2" w:themeTint="99"/>
                <w:lang w:val="es-ES"/>
              </w:rPr>
            </w:pPr>
            <w:r w:rsidRPr="00F4577A">
              <w:rPr>
                <w:lang w:val="es-ES"/>
              </w:rPr>
              <w:t>Armarios contra Incendio</w:t>
            </w:r>
          </w:p>
        </w:tc>
        <w:tc>
          <w:tcPr>
            <w:tcW w:w="277" w:type="dxa"/>
            <w:tcBorders>
              <w:right w:val="single" w:sz="4" w:space="0" w:color="auto"/>
            </w:tcBorders>
          </w:tcPr>
          <w:p w14:paraId="3BA6F309" w14:textId="43339E13" w:rsidR="009903C4" w:rsidRPr="00DE7D56" w:rsidRDefault="009903C4" w:rsidP="009903C4">
            <w:pPr>
              <w:spacing w:before="120" w:after="12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548DD4" w:themeColor="text2" w:themeTint="99"/>
                <w:lang w:val="es-ES"/>
              </w:rPr>
            </w:pPr>
          </w:p>
        </w:tc>
        <w:tc>
          <w:tcPr>
            <w:tcW w:w="2716" w:type="dxa"/>
            <w:tcBorders>
              <w:left w:val="single" w:sz="4" w:space="0" w:color="auto"/>
              <w:right w:val="single" w:sz="4" w:space="0" w:color="auto"/>
            </w:tcBorders>
          </w:tcPr>
          <w:p w14:paraId="75B5C477" w14:textId="5F405CC3" w:rsidR="009903C4" w:rsidRPr="00DE7D56" w:rsidRDefault="009903C4" w:rsidP="009903C4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4577A">
              <w:rPr>
                <w:lang w:val="es-ES"/>
              </w:rPr>
              <w:t>Trimestral</w:t>
            </w:r>
          </w:p>
        </w:tc>
        <w:tc>
          <w:tcPr>
            <w:tcW w:w="2993" w:type="dxa"/>
            <w:tcBorders>
              <w:left w:val="single" w:sz="4" w:space="0" w:color="auto"/>
            </w:tcBorders>
          </w:tcPr>
          <w:p w14:paraId="0EC67B63" w14:textId="6D306C40" w:rsidR="009903C4" w:rsidRPr="00F4577A" w:rsidRDefault="009903C4">
            <w:pPr>
              <w:spacing w:before="120" w:after="12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4577A">
              <w:rPr>
                <w:lang w:val="es-ES"/>
              </w:rPr>
              <w:t>Trimestral</w:t>
            </w:r>
          </w:p>
        </w:tc>
      </w:tr>
      <w:tr w:rsidR="009903C4" w14:paraId="6EC5973F" w14:textId="77777777" w:rsidTr="009903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2" w:type="dxa"/>
          </w:tcPr>
          <w:p w14:paraId="0B5E14B2" w14:textId="77777777" w:rsidR="009903C4" w:rsidRPr="00C52D81" w:rsidRDefault="009903C4" w:rsidP="00C167A0">
            <w:pPr>
              <w:spacing w:before="120" w:after="120"/>
              <w:rPr>
                <w:b w:val="0"/>
                <w:lang w:val="es-ES"/>
              </w:rPr>
            </w:pPr>
            <w:r w:rsidRPr="00C52D81">
              <w:rPr>
                <w:b w:val="0"/>
                <w:lang w:val="es-ES"/>
              </w:rPr>
              <w:t>Elementos detectores de incendios</w:t>
            </w:r>
          </w:p>
        </w:tc>
        <w:tc>
          <w:tcPr>
            <w:tcW w:w="277" w:type="dxa"/>
            <w:tcBorders>
              <w:right w:val="single" w:sz="4" w:space="0" w:color="auto"/>
            </w:tcBorders>
          </w:tcPr>
          <w:p w14:paraId="334CA411" w14:textId="7EA281AA" w:rsidR="009903C4" w:rsidRPr="00DE7D56" w:rsidRDefault="009903C4" w:rsidP="009903C4">
            <w:pPr>
              <w:spacing w:before="120" w:after="12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lang w:val="es-ES"/>
              </w:rPr>
            </w:pPr>
          </w:p>
        </w:tc>
        <w:tc>
          <w:tcPr>
            <w:tcW w:w="2716" w:type="dxa"/>
            <w:tcBorders>
              <w:left w:val="single" w:sz="4" w:space="0" w:color="auto"/>
              <w:right w:val="single" w:sz="4" w:space="0" w:color="auto"/>
            </w:tcBorders>
          </w:tcPr>
          <w:p w14:paraId="50E94A75" w14:textId="5F18F5A0" w:rsidR="009903C4" w:rsidRPr="00DE7D56" w:rsidRDefault="009903C4" w:rsidP="00C167A0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F4577A">
              <w:rPr>
                <w:lang w:val="es-ES"/>
              </w:rPr>
              <w:t>Semestral</w:t>
            </w:r>
          </w:p>
        </w:tc>
        <w:tc>
          <w:tcPr>
            <w:tcW w:w="2993" w:type="dxa"/>
            <w:tcBorders>
              <w:left w:val="single" w:sz="4" w:space="0" w:color="auto"/>
            </w:tcBorders>
          </w:tcPr>
          <w:p w14:paraId="1E3EEAE2" w14:textId="5B93E213" w:rsidR="009903C4" w:rsidRPr="00F4577A" w:rsidRDefault="009903C4" w:rsidP="00C167A0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DE7D56">
              <w:rPr>
                <w:lang w:val="es-ES"/>
              </w:rPr>
              <w:t>Semestral</w:t>
            </w:r>
          </w:p>
        </w:tc>
      </w:tr>
      <w:tr w:rsidR="009903C4" w14:paraId="5D91F97F" w14:textId="77777777" w:rsidTr="009903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2" w:type="dxa"/>
          </w:tcPr>
          <w:p w14:paraId="2D48401A" w14:textId="77777777" w:rsidR="009903C4" w:rsidRPr="00C52D81" w:rsidRDefault="009903C4" w:rsidP="00C167A0">
            <w:pPr>
              <w:spacing w:before="120" w:after="120"/>
              <w:rPr>
                <w:b w:val="0"/>
                <w:lang w:val="es-ES"/>
              </w:rPr>
            </w:pPr>
            <w:r w:rsidRPr="00C52D81">
              <w:rPr>
                <w:b w:val="0"/>
                <w:lang w:val="es-ES"/>
              </w:rPr>
              <w:t>Botiquines de emergencias</w:t>
            </w:r>
          </w:p>
        </w:tc>
        <w:tc>
          <w:tcPr>
            <w:tcW w:w="277" w:type="dxa"/>
            <w:tcBorders>
              <w:right w:val="single" w:sz="4" w:space="0" w:color="auto"/>
            </w:tcBorders>
          </w:tcPr>
          <w:p w14:paraId="47CFF4CB" w14:textId="7F5A7910" w:rsidR="009903C4" w:rsidRDefault="009903C4" w:rsidP="009903C4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  <w:tc>
          <w:tcPr>
            <w:tcW w:w="2716" w:type="dxa"/>
            <w:tcBorders>
              <w:left w:val="single" w:sz="4" w:space="0" w:color="auto"/>
              <w:right w:val="single" w:sz="4" w:space="0" w:color="auto"/>
            </w:tcBorders>
          </w:tcPr>
          <w:p w14:paraId="5F9BE448" w14:textId="3C616488" w:rsidR="009903C4" w:rsidRDefault="009903C4" w:rsidP="00C167A0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Mensual</w:t>
            </w:r>
          </w:p>
        </w:tc>
        <w:tc>
          <w:tcPr>
            <w:tcW w:w="2993" w:type="dxa"/>
            <w:tcBorders>
              <w:left w:val="single" w:sz="4" w:space="0" w:color="auto"/>
            </w:tcBorders>
          </w:tcPr>
          <w:p w14:paraId="0FEEF74D" w14:textId="13131F13" w:rsidR="009903C4" w:rsidRDefault="009903C4" w:rsidP="00C167A0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Mensual</w:t>
            </w:r>
          </w:p>
        </w:tc>
      </w:tr>
    </w:tbl>
    <w:p w14:paraId="441D63A4" w14:textId="77777777" w:rsidR="00C52D81" w:rsidRDefault="00C52D81" w:rsidP="00C167A0">
      <w:pPr>
        <w:spacing w:before="120" w:after="120" w:line="240" w:lineRule="auto"/>
        <w:jc w:val="both"/>
        <w:rPr>
          <w:lang w:val="es-ES"/>
        </w:rPr>
      </w:pPr>
    </w:p>
    <w:p w14:paraId="0D1650B0" w14:textId="77777777" w:rsidR="00C52D81" w:rsidRPr="00C52D81" w:rsidRDefault="00C52D81" w:rsidP="00A3309D">
      <w:pPr>
        <w:pStyle w:val="Prrafodelista"/>
        <w:numPr>
          <w:ilvl w:val="0"/>
          <w:numId w:val="6"/>
        </w:numPr>
        <w:spacing w:before="120" w:after="120" w:line="240" w:lineRule="auto"/>
        <w:jc w:val="both"/>
        <w:rPr>
          <w:rFonts w:cs="Arial"/>
          <w:b/>
          <w:sz w:val="28"/>
          <w:szCs w:val="28"/>
          <w:u w:val="single"/>
          <w:lang w:val="es-ES"/>
        </w:rPr>
      </w:pPr>
      <w:r>
        <w:rPr>
          <w:rFonts w:cs="Arial"/>
          <w:b/>
          <w:sz w:val="28"/>
          <w:szCs w:val="28"/>
          <w:u w:val="single"/>
          <w:lang w:val="es-ES"/>
        </w:rPr>
        <w:t>Protocolo de alarma y comunicación</w:t>
      </w:r>
    </w:p>
    <w:p w14:paraId="36B51429" w14:textId="2A6A1E3F" w:rsidR="00C52D81" w:rsidRPr="00C52D81" w:rsidRDefault="00B171B6" w:rsidP="00C167A0">
      <w:pPr>
        <w:spacing w:before="120" w:after="120" w:line="240" w:lineRule="auto"/>
        <w:jc w:val="both"/>
        <w:rPr>
          <w:b/>
          <w:lang w:val="es-ES"/>
        </w:rPr>
      </w:pPr>
      <w:r>
        <w:rPr>
          <w:b/>
          <w:lang w:val="es-ES"/>
        </w:rPr>
        <w:t>D</w:t>
      </w:r>
      <w:r w:rsidR="00C52D81" w:rsidRPr="00C52D81">
        <w:rPr>
          <w:b/>
          <w:lang w:val="es-ES"/>
        </w:rPr>
        <w:t>etección de la emergencia:</w:t>
      </w:r>
    </w:p>
    <w:p w14:paraId="5BD33DA3" w14:textId="77777777" w:rsidR="00C52D81" w:rsidRDefault="00C52D81" w:rsidP="00C167A0">
      <w:pPr>
        <w:spacing w:before="120" w:after="120" w:line="240" w:lineRule="auto"/>
        <w:jc w:val="both"/>
        <w:rPr>
          <w:lang w:val="es-ES"/>
        </w:rPr>
      </w:pPr>
      <w:r>
        <w:rPr>
          <w:lang w:val="es-ES"/>
        </w:rPr>
        <w:t>Las emergencias pueden ser detectadas por factores humanos en forma general o automáticamente por medio de los detectores de humo.</w:t>
      </w:r>
    </w:p>
    <w:p w14:paraId="51F080C3" w14:textId="77777777" w:rsidR="00C52D81" w:rsidRDefault="00C52D81" w:rsidP="00C167A0">
      <w:pPr>
        <w:spacing w:before="120" w:after="120" w:line="240" w:lineRule="auto"/>
        <w:jc w:val="both"/>
        <w:rPr>
          <w:lang w:val="es-ES"/>
        </w:rPr>
      </w:pPr>
      <w:r>
        <w:rPr>
          <w:lang w:val="es-ES"/>
        </w:rPr>
        <w:t>En el caso de la detección humana, el personal podrá dar aviso por diversas vías de comunicación:</w:t>
      </w:r>
    </w:p>
    <w:p w14:paraId="12889DEC" w14:textId="77777777" w:rsidR="00C52D81" w:rsidRDefault="00C52D81" w:rsidP="00A3309D">
      <w:pPr>
        <w:pStyle w:val="Prrafodelista"/>
        <w:numPr>
          <w:ilvl w:val="0"/>
          <w:numId w:val="10"/>
        </w:numPr>
        <w:spacing w:before="120" w:after="120" w:line="240" w:lineRule="auto"/>
        <w:jc w:val="both"/>
        <w:rPr>
          <w:lang w:val="es-ES"/>
        </w:rPr>
      </w:pPr>
      <w:r>
        <w:rPr>
          <w:lang w:val="es-ES"/>
        </w:rPr>
        <w:t>Pulsadores de emergencia</w:t>
      </w:r>
    </w:p>
    <w:p w14:paraId="1E1F1B7C" w14:textId="77777777" w:rsidR="00C52D81" w:rsidRDefault="00C52D81" w:rsidP="00A3309D">
      <w:pPr>
        <w:pStyle w:val="Prrafodelista"/>
        <w:numPr>
          <w:ilvl w:val="0"/>
          <w:numId w:val="10"/>
        </w:numPr>
        <w:spacing w:before="120" w:after="120" w:line="240" w:lineRule="auto"/>
        <w:jc w:val="both"/>
        <w:rPr>
          <w:lang w:val="es-ES"/>
        </w:rPr>
      </w:pPr>
      <w:r>
        <w:rPr>
          <w:lang w:val="es-ES"/>
        </w:rPr>
        <w:t>Radios de comunicación</w:t>
      </w:r>
    </w:p>
    <w:p w14:paraId="2A6E3918" w14:textId="77777777" w:rsidR="00C52D81" w:rsidRDefault="00C52D81" w:rsidP="00A3309D">
      <w:pPr>
        <w:pStyle w:val="Prrafodelista"/>
        <w:numPr>
          <w:ilvl w:val="0"/>
          <w:numId w:val="10"/>
        </w:numPr>
        <w:spacing w:before="120" w:after="120" w:line="240" w:lineRule="auto"/>
        <w:jc w:val="both"/>
        <w:rPr>
          <w:lang w:val="es-ES"/>
        </w:rPr>
      </w:pPr>
      <w:r>
        <w:rPr>
          <w:lang w:val="es-ES"/>
        </w:rPr>
        <w:t>Vías celulares</w:t>
      </w:r>
    </w:p>
    <w:p w14:paraId="61910769" w14:textId="77777777" w:rsidR="00C52D81" w:rsidRPr="00C52D81" w:rsidRDefault="00C52D81" w:rsidP="00A3309D">
      <w:pPr>
        <w:pStyle w:val="Prrafodelista"/>
        <w:numPr>
          <w:ilvl w:val="0"/>
          <w:numId w:val="10"/>
        </w:numPr>
        <w:spacing w:before="120" w:after="120" w:line="240" w:lineRule="auto"/>
        <w:jc w:val="both"/>
        <w:rPr>
          <w:lang w:val="es-ES"/>
        </w:rPr>
      </w:pPr>
      <w:r>
        <w:rPr>
          <w:lang w:val="es-ES"/>
        </w:rPr>
        <w:t>Comunicación directa</w:t>
      </w:r>
    </w:p>
    <w:p w14:paraId="13D6421B" w14:textId="77777777" w:rsidR="00C52D81" w:rsidRDefault="00C52D81" w:rsidP="00C167A0">
      <w:pPr>
        <w:spacing w:before="120" w:after="120" w:line="240" w:lineRule="auto"/>
        <w:rPr>
          <w:lang w:val="es-ES"/>
        </w:rPr>
      </w:pPr>
    </w:p>
    <w:p w14:paraId="1DB2BC0F" w14:textId="77777777" w:rsidR="00C52D81" w:rsidRPr="00C52D81" w:rsidRDefault="00C52D81" w:rsidP="00C167A0">
      <w:pPr>
        <w:spacing w:before="120" w:after="120" w:line="240" w:lineRule="auto"/>
        <w:rPr>
          <w:b/>
          <w:lang w:val="es-ES"/>
        </w:rPr>
      </w:pPr>
      <w:r w:rsidRPr="00C52D81">
        <w:rPr>
          <w:b/>
          <w:lang w:val="es-ES"/>
        </w:rPr>
        <w:t>Forma de aplicar alarma:</w:t>
      </w:r>
    </w:p>
    <w:p w14:paraId="6CE55267" w14:textId="77777777" w:rsidR="00C52D81" w:rsidRPr="00F4577A" w:rsidRDefault="00C52D81" w:rsidP="00DE7D56">
      <w:pPr>
        <w:spacing w:before="120" w:after="120" w:line="240" w:lineRule="auto"/>
        <w:jc w:val="both"/>
        <w:rPr>
          <w:lang w:val="es-ES"/>
        </w:rPr>
      </w:pPr>
      <w:r w:rsidRPr="00F4577A">
        <w:rPr>
          <w:lang w:val="es-ES"/>
        </w:rPr>
        <w:t>En el caso de tener que comunicar una emergencia deberá tomar en cuenta la siguiente información:</w:t>
      </w:r>
    </w:p>
    <w:p w14:paraId="34973A25" w14:textId="77777777" w:rsidR="00C52D81" w:rsidRDefault="00C52D81" w:rsidP="00A3309D">
      <w:pPr>
        <w:pStyle w:val="Prrafodelista"/>
        <w:numPr>
          <w:ilvl w:val="0"/>
          <w:numId w:val="11"/>
        </w:numPr>
        <w:spacing w:before="120" w:after="120" w:line="240" w:lineRule="auto"/>
        <w:rPr>
          <w:lang w:val="es-ES"/>
        </w:rPr>
      </w:pPr>
      <w:r>
        <w:rPr>
          <w:lang w:val="es-ES"/>
        </w:rPr>
        <w:t>Tipo de emergencia</w:t>
      </w:r>
    </w:p>
    <w:p w14:paraId="289E79AE" w14:textId="77777777" w:rsidR="00C52D81" w:rsidRDefault="00C52D81" w:rsidP="00A3309D">
      <w:pPr>
        <w:pStyle w:val="Prrafodelista"/>
        <w:numPr>
          <w:ilvl w:val="0"/>
          <w:numId w:val="11"/>
        </w:numPr>
        <w:spacing w:before="120" w:after="120" w:line="240" w:lineRule="auto"/>
        <w:rPr>
          <w:lang w:val="es-ES"/>
        </w:rPr>
      </w:pPr>
      <w:r>
        <w:rPr>
          <w:lang w:val="es-ES"/>
        </w:rPr>
        <w:t>Localización exacta de la emergencia</w:t>
      </w:r>
    </w:p>
    <w:p w14:paraId="62AED2B0" w14:textId="77777777" w:rsidR="00C52D81" w:rsidRDefault="00C52D81" w:rsidP="00A3309D">
      <w:pPr>
        <w:pStyle w:val="Prrafodelista"/>
        <w:numPr>
          <w:ilvl w:val="0"/>
          <w:numId w:val="11"/>
        </w:numPr>
        <w:spacing w:before="120" w:after="120" w:line="240" w:lineRule="auto"/>
        <w:rPr>
          <w:lang w:val="es-ES"/>
        </w:rPr>
      </w:pPr>
      <w:r>
        <w:rPr>
          <w:lang w:val="es-ES"/>
        </w:rPr>
        <w:t xml:space="preserve">Si existe un herido </w:t>
      </w:r>
    </w:p>
    <w:p w14:paraId="67D598E7" w14:textId="77777777" w:rsidR="00C52D81" w:rsidRDefault="00C52D81" w:rsidP="00A3309D">
      <w:pPr>
        <w:pStyle w:val="Prrafodelista"/>
        <w:numPr>
          <w:ilvl w:val="0"/>
          <w:numId w:val="11"/>
        </w:numPr>
        <w:spacing w:before="120" w:after="120" w:line="240" w:lineRule="auto"/>
        <w:rPr>
          <w:lang w:val="es-ES"/>
        </w:rPr>
      </w:pPr>
      <w:r>
        <w:rPr>
          <w:lang w:val="es-ES"/>
        </w:rPr>
        <w:t>Identificación de la persona que reporta</w:t>
      </w:r>
    </w:p>
    <w:p w14:paraId="0857D680" w14:textId="77777777" w:rsidR="00C52D81" w:rsidRDefault="00C52D81" w:rsidP="00C167A0">
      <w:pPr>
        <w:spacing w:before="120" w:after="120" w:line="240" w:lineRule="auto"/>
        <w:rPr>
          <w:lang w:val="es-ES"/>
        </w:rPr>
      </w:pPr>
      <w:r>
        <w:rPr>
          <w:lang w:val="es-ES"/>
        </w:rPr>
        <w:t>El flujo de información es:</w:t>
      </w:r>
    </w:p>
    <w:tbl>
      <w:tblPr>
        <w:tblW w:w="9060" w:type="dxa"/>
        <w:tblInd w:w="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97"/>
        <w:gridCol w:w="1839"/>
        <w:gridCol w:w="1216"/>
        <w:gridCol w:w="4808"/>
      </w:tblGrid>
      <w:tr w:rsidR="00C52D81" w:rsidRPr="00450831" w14:paraId="69FD423C" w14:textId="77777777" w:rsidTr="00C52D81">
        <w:trPr>
          <w:trHeight w:val="315"/>
        </w:trPr>
        <w:tc>
          <w:tcPr>
            <w:tcW w:w="1197" w:type="dxa"/>
            <w:shd w:val="clear" w:color="auto" w:fill="auto"/>
            <w:vAlign w:val="center"/>
            <w:hideMark/>
          </w:tcPr>
          <w:p w14:paraId="2CCC944A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 w:cs="Arial"/>
                <w:b/>
                <w:bCs/>
                <w:color w:val="000000"/>
                <w:lang w:val="es-ES" w:eastAsia="es-ES"/>
              </w:rPr>
            </w:pPr>
            <w:r w:rsidRPr="00450831">
              <w:rPr>
                <w:rFonts w:eastAsia="Times New Roman" w:cs="Arial"/>
                <w:b/>
                <w:bCs/>
                <w:color w:val="000000"/>
                <w:lang w:eastAsia="es-ES"/>
              </w:rPr>
              <w:t> </w:t>
            </w:r>
          </w:p>
        </w:tc>
        <w:tc>
          <w:tcPr>
            <w:tcW w:w="1839" w:type="dxa"/>
            <w:shd w:val="clear" w:color="auto" w:fill="auto"/>
            <w:vAlign w:val="center"/>
            <w:hideMark/>
          </w:tcPr>
          <w:p w14:paraId="3F619FAB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 w:cs="Arial"/>
                <w:b/>
                <w:bCs/>
                <w:color w:val="000000"/>
                <w:lang w:val="es-ES" w:eastAsia="es-ES"/>
              </w:rPr>
            </w:pPr>
            <w:r w:rsidRPr="00450831">
              <w:rPr>
                <w:rFonts w:eastAsia="Times New Roman" w:cs="Arial"/>
                <w:b/>
                <w:bCs/>
                <w:color w:val="000000"/>
                <w:lang w:eastAsia="es-ES"/>
              </w:rPr>
              <w:t>De:</w:t>
            </w:r>
          </w:p>
        </w:tc>
        <w:tc>
          <w:tcPr>
            <w:tcW w:w="1216" w:type="dxa"/>
            <w:shd w:val="clear" w:color="auto" w:fill="auto"/>
            <w:vAlign w:val="center"/>
            <w:hideMark/>
          </w:tcPr>
          <w:p w14:paraId="1F373339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 w:cs="Arial"/>
                <w:b/>
                <w:bCs/>
                <w:color w:val="000000"/>
                <w:lang w:val="es-ES" w:eastAsia="es-ES"/>
              </w:rPr>
            </w:pPr>
            <w:r w:rsidRPr="00450831">
              <w:rPr>
                <w:rFonts w:eastAsia="Times New Roman" w:cs="Arial"/>
                <w:b/>
                <w:bCs/>
                <w:color w:val="000000"/>
                <w:lang w:eastAsia="es-ES"/>
              </w:rPr>
              <w:t> </w:t>
            </w:r>
          </w:p>
        </w:tc>
        <w:tc>
          <w:tcPr>
            <w:tcW w:w="4808" w:type="dxa"/>
            <w:shd w:val="clear" w:color="auto" w:fill="auto"/>
            <w:vAlign w:val="center"/>
            <w:hideMark/>
          </w:tcPr>
          <w:p w14:paraId="23B4CBDA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 w:cs="Arial"/>
                <w:b/>
                <w:bCs/>
                <w:color w:val="000000"/>
                <w:lang w:val="es-ES" w:eastAsia="es-ES"/>
              </w:rPr>
            </w:pPr>
            <w:r w:rsidRPr="00450831">
              <w:rPr>
                <w:rFonts w:eastAsia="Times New Roman" w:cs="Arial"/>
                <w:b/>
                <w:bCs/>
                <w:color w:val="000000"/>
                <w:lang w:eastAsia="es-ES"/>
              </w:rPr>
              <w:t>A:</w:t>
            </w:r>
          </w:p>
        </w:tc>
      </w:tr>
      <w:tr w:rsidR="00C52D81" w:rsidRPr="00450831" w14:paraId="4793D94A" w14:textId="77777777" w:rsidTr="00C52D81">
        <w:trPr>
          <w:trHeight w:val="300"/>
        </w:trPr>
        <w:tc>
          <w:tcPr>
            <w:tcW w:w="1197" w:type="dxa"/>
            <w:vMerge w:val="restart"/>
            <w:shd w:val="clear" w:color="auto" w:fill="auto"/>
            <w:vAlign w:val="center"/>
            <w:hideMark/>
          </w:tcPr>
          <w:p w14:paraId="33E2E20C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  <w:r w:rsidRPr="00450831">
              <w:rPr>
                <w:rFonts w:eastAsia="Times New Roman" w:cs="Arial"/>
                <w:color w:val="000000"/>
                <w:lang w:eastAsia="es-ES"/>
              </w:rPr>
              <w:t>1</w:t>
            </w:r>
          </w:p>
        </w:tc>
        <w:tc>
          <w:tcPr>
            <w:tcW w:w="1839" w:type="dxa"/>
            <w:vMerge w:val="restart"/>
            <w:shd w:val="clear" w:color="auto" w:fill="auto"/>
            <w:vAlign w:val="center"/>
            <w:hideMark/>
          </w:tcPr>
          <w:p w14:paraId="2206AF91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  <w:r w:rsidRPr="00450831">
              <w:rPr>
                <w:rFonts w:eastAsia="Times New Roman" w:cs="Arial"/>
                <w:color w:val="000000"/>
                <w:lang w:eastAsia="es-ES"/>
              </w:rPr>
              <w:t>Persona que detecta la emergencia</w:t>
            </w:r>
          </w:p>
        </w:tc>
        <w:tc>
          <w:tcPr>
            <w:tcW w:w="1216" w:type="dxa"/>
            <w:vMerge w:val="restart"/>
            <w:shd w:val="clear" w:color="auto" w:fill="auto"/>
            <w:noWrap/>
            <w:vAlign w:val="bottom"/>
            <w:hideMark/>
          </w:tcPr>
          <w:p w14:paraId="758A12E8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/>
                <w:color w:val="000000"/>
                <w:lang w:val="es-ES" w:eastAsia="es-ES"/>
              </w:rPr>
            </w:pPr>
            <w:r w:rsidRPr="00450831">
              <w:rPr>
                <w:rFonts w:eastAsia="Times New Roman"/>
                <w:noProof/>
                <w:color w:val="000000"/>
                <w:lang w:eastAsia="es-EC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0D48A7B" wp14:editId="64D159E3">
                      <wp:simplePos x="0" y="0"/>
                      <wp:positionH relativeFrom="column">
                        <wp:posOffset>71120</wp:posOffset>
                      </wp:positionH>
                      <wp:positionV relativeFrom="paragraph">
                        <wp:posOffset>31750</wp:posOffset>
                      </wp:positionV>
                      <wp:extent cx="619125" cy="285750"/>
                      <wp:effectExtent l="0" t="19050" r="47625" b="38100"/>
                      <wp:wrapNone/>
                      <wp:docPr id="34" name="Flecha derecha 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9125" cy="285750"/>
                              </a:xfrm>
                              <a:prstGeom prst="rightArrow">
                                <a:avLst>
                                  <a:gd name="adj1" fmla="val 50000"/>
                                  <a:gd name="adj2" fmla="val 10714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272E9E7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Flecha derecha 34" o:spid="_x0000_s1026" type="#_x0000_t13" style="position:absolute;margin-left:5.6pt;margin-top:2.5pt;width:48.75pt;height:22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" adj="10919"/>
                  </w:pict>
                </mc:Fallback>
              </mc:AlternateContent>
            </w:r>
          </w:p>
          <w:p w14:paraId="4D044830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/>
                <w:color w:val="000000"/>
                <w:lang w:val="es-ES" w:eastAsia="es-ES"/>
              </w:rPr>
            </w:pPr>
          </w:p>
        </w:tc>
        <w:tc>
          <w:tcPr>
            <w:tcW w:w="4808" w:type="dxa"/>
            <w:shd w:val="clear" w:color="auto" w:fill="auto"/>
            <w:vAlign w:val="center"/>
            <w:hideMark/>
          </w:tcPr>
          <w:p w14:paraId="385247A8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  <w:r w:rsidRPr="00450831">
              <w:rPr>
                <w:rFonts w:eastAsia="Times New Roman" w:cs="Arial"/>
                <w:color w:val="000000"/>
                <w:lang w:eastAsia="es-ES"/>
              </w:rPr>
              <w:t>Avisa al supervisor / inspector.</w:t>
            </w:r>
          </w:p>
        </w:tc>
      </w:tr>
      <w:tr w:rsidR="00C52D81" w:rsidRPr="00450831" w14:paraId="7372E457" w14:textId="77777777" w:rsidTr="00C52D81">
        <w:trPr>
          <w:trHeight w:val="509"/>
        </w:trPr>
        <w:tc>
          <w:tcPr>
            <w:tcW w:w="1197" w:type="dxa"/>
            <w:vMerge/>
            <w:vAlign w:val="center"/>
            <w:hideMark/>
          </w:tcPr>
          <w:p w14:paraId="0E03BCE2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</w:p>
        </w:tc>
        <w:tc>
          <w:tcPr>
            <w:tcW w:w="1839" w:type="dxa"/>
            <w:vMerge/>
            <w:vAlign w:val="center"/>
            <w:hideMark/>
          </w:tcPr>
          <w:p w14:paraId="4071EB24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</w:p>
        </w:tc>
        <w:tc>
          <w:tcPr>
            <w:tcW w:w="1216" w:type="dxa"/>
            <w:vMerge/>
            <w:vAlign w:val="center"/>
            <w:hideMark/>
          </w:tcPr>
          <w:p w14:paraId="6D569107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/>
                <w:color w:val="000000"/>
                <w:lang w:val="es-ES" w:eastAsia="es-ES"/>
              </w:rPr>
            </w:pPr>
          </w:p>
        </w:tc>
        <w:tc>
          <w:tcPr>
            <w:tcW w:w="4808" w:type="dxa"/>
            <w:vMerge w:val="restart"/>
            <w:shd w:val="clear" w:color="auto" w:fill="auto"/>
            <w:hideMark/>
          </w:tcPr>
          <w:p w14:paraId="2D06A84A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  <w:r w:rsidRPr="00450831">
              <w:rPr>
                <w:rFonts w:eastAsia="Times New Roman" w:cs="Arial"/>
                <w:color w:val="000000"/>
                <w:lang w:eastAsia="es-ES"/>
              </w:rPr>
              <w:t>Activa el sistema de alarma de incendios.</w:t>
            </w:r>
          </w:p>
        </w:tc>
      </w:tr>
      <w:tr w:rsidR="00C52D81" w:rsidRPr="00450831" w14:paraId="4E239E21" w14:textId="77777777" w:rsidTr="00C52D81">
        <w:trPr>
          <w:trHeight w:val="509"/>
        </w:trPr>
        <w:tc>
          <w:tcPr>
            <w:tcW w:w="1197" w:type="dxa"/>
            <w:vMerge/>
            <w:vAlign w:val="center"/>
            <w:hideMark/>
          </w:tcPr>
          <w:p w14:paraId="19AEC60F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</w:p>
        </w:tc>
        <w:tc>
          <w:tcPr>
            <w:tcW w:w="1839" w:type="dxa"/>
            <w:vMerge/>
            <w:vAlign w:val="center"/>
            <w:hideMark/>
          </w:tcPr>
          <w:p w14:paraId="60F0E904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</w:p>
        </w:tc>
        <w:tc>
          <w:tcPr>
            <w:tcW w:w="1216" w:type="dxa"/>
            <w:vMerge/>
            <w:vAlign w:val="center"/>
            <w:hideMark/>
          </w:tcPr>
          <w:p w14:paraId="152827CE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/>
                <w:color w:val="000000"/>
                <w:lang w:val="es-ES" w:eastAsia="es-ES"/>
              </w:rPr>
            </w:pPr>
          </w:p>
        </w:tc>
        <w:tc>
          <w:tcPr>
            <w:tcW w:w="4808" w:type="dxa"/>
            <w:vMerge/>
            <w:vAlign w:val="center"/>
            <w:hideMark/>
          </w:tcPr>
          <w:p w14:paraId="408BCC26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</w:p>
        </w:tc>
      </w:tr>
      <w:tr w:rsidR="00C52D81" w:rsidRPr="00450831" w14:paraId="4AF223BE" w14:textId="77777777" w:rsidTr="00C52D81">
        <w:trPr>
          <w:trHeight w:val="570"/>
        </w:trPr>
        <w:tc>
          <w:tcPr>
            <w:tcW w:w="1197" w:type="dxa"/>
            <w:vMerge w:val="restart"/>
            <w:shd w:val="clear" w:color="auto" w:fill="auto"/>
            <w:vAlign w:val="center"/>
            <w:hideMark/>
          </w:tcPr>
          <w:p w14:paraId="4776270A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  <w:r w:rsidRPr="00450831">
              <w:rPr>
                <w:rFonts w:eastAsia="Times New Roman" w:cs="Arial"/>
                <w:color w:val="000000"/>
                <w:lang w:eastAsia="es-ES"/>
              </w:rPr>
              <w:t>2</w:t>
            </w:r>
          </w:p>
        </w:tc>
        <w:tc>
          <w:tcPr>
            <w:tcW w:w="1839" w:type="dxa"/>
            <w:vMerge w:val="restart"/>
            <w:shd w:val="clear" w:color="auto" w:fill="auto"/>
            <w:vAlign w:val="center"/>
            <w:hideMark/>
          </w:tcPr>
          <w:p w14:paraId="1AC47650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  <w:r w:rsidRPr="00450831">
              <w:rPr>
                <w:rFonts w:eastAsia="Times New Roman" w:cs="Arial"/>
                <w:color w:val="000000"/>
                <w:lang w:eastAsia="es-ES"/>
              </w:rPr>
              <w:t>Supervisor / inspector.</w:t>
            </w:r>
          </w:p>
        </w:tc>
        <w:tc>
          <w:tcPr>
            <w:tcW w:w="1216" w:type="dxa"/>
            <w:vMerge w:val="restart"/>
            <w:shd w:val="clear" w:color="auto" w:fill="auto"/>
            <w:noWrap/>
            <w:vAlign w:val="bottom"/>
            <w:hideMark/>
          </w:tcPr>
          <w:p w14:paraId="7DFBA011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/>
                <w:color w:val="000000"/>
                <w:lang w:val="es-ES" w:eastAsia="es-ES"/>
              </w:rPr>
            </w:pPr>
            <w:r w:rsidRPr="00450831">
              <w:rPr>
                <w:rFonts w:eastAsia="Times New Roman"/>
                <w:noProof/>
                <w:color w:val="000000"/>
                <w:lang w:eastAsia="es-EC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4E724510" wp14:editId="55529EB4">
                      <wp:simplePos x="0" y="0"/>
                      <wp:positionH relativeFrom="column">
                        <wp:posOffset>17145</wp:posOffset>
                      </wp:positionH>
                      <wp:positionV relativeFrom="paragraph">
                        <wp:posOffset>-343535</wp:posOffset>
                      </wp:positionV>
                      <wp:extent cx="619125" cy="285750"/>
                      <wp:effectExtent l="0" t="19050" r="47625" b="38100"/>
                      <wp:wrapNone/>
                      <wp:docPr id="33" name="Flecha derecha 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90550" cy="266700"/>
                              </a:xfrm>
                              <a:prstGeom prst="rightArrow">
                                <a:avLst>
                                  <a:gd name="adj1" fmla="val 50000"/>
                                  <a:gd name="adj2" fmla="val 10714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519164" id="Flecha derecha 33" o:spid="_x0000_s1026" type="#_x0000_t13" style="position:absolute;margin-left:1.35pt;margin-top:-27.05pt;width:48.75pt;height:22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" adj="11148"/>
                  </w:pict>
                </mc:Fallback>
              </mc:AlternateContent>
            </w:r>
          </w:p>
          <w:p w14:paraId="3938B78B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/>
                <w:color w:val="000000"/>
                <w:lang w:val="es-ES" w:eastAsia="es-ES"/>
              </w:rPr>
            </w:pPr>
          </w:p>
        </w:tc>
        <w:tc>
          <w:tcPr>
            <w:tcW w:w="4808" w:type="dxa"/>
            <w:shd w:val="clear" w:color="auto" w:fill="auto"/>
            <w:vAlign w:val="center"/>
            <w:hideMark/>
          </w:tcPr>
          <w:p w14:paraId="4FE623A4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  <w:r w:rsidRPr="00450831">
              <w:rPr>
                <w:rFonts w:eastAsia="Times New Roman" w:cs="Arial"/>
                <w:bCs/>
                <w:color w:val="000000"/>
                <w:lang w:eastAsia="es-ES"/>
              </w:rPr>
              <w:t>Verifica la situación y de ser necesario ordena la evacuación del área.</w:t>
            </w:r>
          </w:p>
        </w:tc>
      </w:tr>
      <w:tr w:rsidR="00C52D81" w:rsidRPr="00450831" w14:paraId="7267E5E7" w14:textId="77777777" w:rsidTr="00C52D81">
        <w:trPr>
          <w:trHeight w:val="300"/>
        </w:trPr>
        <w:tc>
          <w:tcPr>
            <w:tcW w:w="1197" w:type="dxa"/>
            <w:vMerge/>
            <w:vAlign w:val="center"/>
            <w:hideMark/>
          </w:tcPr>
          <w:p w14:paraId="46520FB5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</w:p>
        </w:tc>
        <w:tc>
          <w:tcPr>
            <w:tcW w:w="1839" w:type="dxa"/>
            <w:vMerge/>
            <w:vAlign w:val="center"/>
            <w:hideMark/>
          </w:tcPr>
          <w:p w14:paraId="55316ADE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</w:p>
        </w:tc>
        <w:tc>
          <w:tcPr>
            <w:tcW w:w="1216" w:type="dxa"/>
            <w:vMerge/>
            <w:vAlign w:val="center"/>
            <w:hideMark/>
          </w:tcPr>
          <w:p w14:paraId="63DDB7DD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/>
                <w:color w:val="000000"/>
                <w:lang w:val="es-ES" w:eastAsia="es-ES"/>
              </w:rPr>
            </w:pPr>
          </w:p>
        </w:tc>
        <w:tc>
          <w:tcPr>
            <w:tcW w:w="4808" w:type="dxa"/>
            <w:shd w:val="clear" w:color="auto" w:fill="auto"/>
            <w:vAlign w:val="center"/>
            <w:hideMark/>
          </w:tcPr>
          <w:p w14:paraId="4BE384BB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  <w:r w:rsidRPr="00450831">
              <w:rPr>
                <w:rFonts w:eastAsia="Times New Roman" w:cs="Arial"/>
                <w:bCs/>
                <w:color w:val="000000"/>
                <w:lang w:eastAsia="es-ES"/>
              </w:rPr>
              <w:t>Se comunica con los brigadistas de área y con:</w:t>
            </w:r>
          </w:p>
        </w:tc>
      </w:tr>
      <w:tr w:rsidR="00C52D81" w:rsidRPr="00450831" w14:paraId="2E456A69" w14:textId="77777777" w:rsidTr="00C52D81">
        <w:trPr>
          <w:trHeight w:val="300"/>
        </w:trPr>
        <w:tc>
          <w:tcPr>
            <w:tcW w:w="1197" w:type="dxa"/>
            <w:vMerge/>
            <w:vAlign w:val="center"/>
            <w:hideMark/>
          </w:tcPr>
          <w:p w14:paraId="16EBC54F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</w:p>
        </w:tc>
        <w:tc>
          <w:tcPr>
            <w:tcW w:w="1839" w:type="dxa"/>
            <w:vMerge/>
            <w:vAlign w:val="center"/>
            <w:hideMark/>
          </w:tcPr>
          <w:p w14:paraId="6DFD1ADF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</w:p>
        </w:tc>
        <w:tc>
          <w:tcPr>
            <w:tcW w:w="1216" w:type="dxa"/>
            <w:vMerge/>
            <w:vAlign w:val="center"/>
            <w:hideMark/>
          </w:tcPr>
          <w:p w14:paraId="21FCDF8A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/>
                <w:color w:val="000000"/>
                <w:lang w:val="es-ES" w:eastAsia="es-ES"/>
              </w:rPr>
            </w:pPr>
          </w:p>
        </w:tc>
        <w:tc>
          <w:tcPr>
            <w:tcW w:w="4808" w:type="dxa"/>
            <w:shd w:val="clear" w:color="auto" w:fill="auto"/>
            <w:vAlign w:val="center"/>
            <w:hideMark/>
          </w:tcPr>
          <w:p w14:paraId="7D1874CA" w14:textId="44172928" w:rsidR="00C52D81" w:rsidRPr="00450831" w:rsidRDefault="001275BA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  <w:r>
              <w:rPr>
                <w:rFonts w:eastAsia="Times New Roman" w:cs="Arial"/>
                <w:bCs/>
                <w:color w:val="000000"/>
                <w:lang w:eastAsia="es-ES"/>
              </w:rPr>
              <w:t>Jefatura</w:t>
            </w:r>
            <w:r w:rsidRPr="00DE7D56">
              <w:rPr>
                <w:rFonts w:eastAsia="Times New Roman" w:cs="Arial"/>
                <w:bCs/>
                <w:i/>
                <w:color w:val="548DD4" w:themeColor="text2" w:themeTint="99"/>
                <w:lang w:eastAsia="es-ES"/>
              </w:rPr>
              <w:t>s</w:t>
            </w:r>
            <w:r>
              <w:rPr>
                <w:rFonts w:eastAsia="Times New Roman" w:cs="Arial"/>
                <w:bCs/>
                <w:color w:val="000000"/>
                <w:lang w:eastAsia="es-ES"/>
              </w:rPr>
              <w:t xml:space="preserve"> de Planta</w:t>
            </w:r>
          </w:p>
        </w:tc>
      </w:tr>
      <w:tr w:rsidR="00C52D81" w:rsidRPr="00450831" w14:paraId="30C36B95" w14:textId="77777777" w:rsidTr="00C52D81">
        <w:trPr>
          <w:trHeight w:val="315"/>
        </w:trPr>
        <w:tc>
          <w:tcPr>
            <w:tcW w:w="1197" w:type="dxa"/>
            <w:vMerge/>
            <w:vAlign w:val="center"/>
            <w:hideMark/>
          </w:tcPr>
          <w:p w14:paraId="38100FE4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</w:p>
        </w:tc>
        <w:tc>
          <w:tcPr>
            <w:tcW w:w="1839" w:type="dxa"/>
            <w:vMerge/>
            <w:vAlign w:val="center"/>
            <w:hideMark/>
          </w:tcPr>
          <w:p w14:paraId="5B3E7E2F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</w:p>
        </w:tc>
        <w:tc>
          <w:tcPr>
            <w:tcW w:w="1216" w:type="dxa"/>
            <w:vMerge/>
            <w:vAlign w:val="center"/>
            <w:hideMark/>
          </w:tcPr>
          <w:p w14:paraId="077BC18C" w14:textId="77777777" w:rsidR="00C52D81" w:rsidRPr="00450831" w:rsidRDefault="00C52D81" w:rsidP="00C167A0">
            <w:pPr>
              <w:spacing w:before="120" w:after="120" w:line="240" w:lineRule="auto"/>
              <w:jc w:val="both"/>
              <w:rPr>
                <w:rFonts w:eastAsia="Times New Roman"/>
                <w:color w:val="000000"/>
                <w:lang w:val="es-ES" w:eastAsia="es-ES"/>
              </w:rPr>
            </w:pPr>
          </w:p>
        </w:tc>
        <w:tc>
          <w:tcPr>
            <w:tcW w:w="4808" w:type="dxa"/>
            <w:shd w:val="clear" w:color="auto" w:fill="auto"/>
            <w:vAlign w:val="center"/>
            <w:hideMark/>
          </w:tcPr>
          <w:p w14:paraId="31BCBDA0" w14:textId="4792CE4E" w:rsidR="00C52D81" w:rsidRPr="00450831" w:rsidRDefault="00C52D81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  <w:r w:rsidRPr="00450831">
              <w:rPr>
                <w:rFonts w:eastAsia="Times New Roman" w:cs="Arial"/>
                <w:bCs/>
                <w:color w:val="000000"/>
                <w:lang w:eastAsia="es-ES"/>
              </w:rPr>
              <w:t>Departamento de Seguridad</w:t>
            </w:r>
            <w:r w:rsidR="00B171B6">
              <w:rPr>
                <w:rFonts w:eastAsia="Times New Roman" w:cs="Arial"/>
                <w:bCs/>
                <w:color w:val="000000"/>
                <w:lang w:eastAsia="es-ES"/>
              </w:rPr>
              <w:t xml:space="preserve">, </w:t>
            </w:r>
            <w:r w:rsidRPr="00450831">
              <w:rPr>
                <w:rFonts w:eastAsia="Times New Roman" w:cs="Arial"/>
                <w:bCs/>
                <w:color w:val="000000"/>
                <w:lang w:eastAsia="es-ES"/>
              </w:rPr>
              <w:t>Salud</w:t>
            </w:r>
            <w:r w:rsidR="000E1D12">
              <w:rPr>
                <w:rFonts w:eastAsia="Times New Roman" w:cs="Arial"/>
                <w:bCs/>
                <w:color w:val="000000"/>
                <w:lang w:eastAsia="es-ES"/>
              </w:rPr>
              <w:t xml:space="preserve"> y </w:t>
            </w:r>
            <w:r w:rsidR="00B171B6">
              <w:rPr>
                <w:rFonts w:eastAsia="Times New Roman" w:cs="Arial"/>
                <w:bCs/>
                <w:color w:val="000000"/>
                <w:lang w:eastAsia="es-ES"/>
              </w:rPr>
              <w:t>Ambiente</w:t>
            </w:r>
            <w:r w:rsidRPr="00450831">
              <w:rPr>
                <w:rFonts w:eastAsia="Times New Roman" w:cs="Arial"/>
                <w:bCs/>
                <w:color w:val="000000"/>
                <w:lang w:eastAsia="es-ES"/>
              </w:rPr>
              <w:t>.</w:t>
            </w:r>
          </w:p>
        </w:tc>
      </w:tr>
      <w:tr w:rsidR="00B171B6" w:rsidRPr="00450831" w14:paraId="2EA4B5F5" w14:textId="77777777" w:rsidTr="00C52D81">
        <w:trPr>
          <w:trHeight w:val="315"/>
        </w:trPr>
        <w:tc>
          <w:tcPr>
            <w:tcW w:w="1197" w:type="dxa"/>
            <w:vAlign w:val="center"/>
          </w:tcPr>
          <w:p w14:paraId="1B544447" w14:textId="263A8992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  <w:r>
              <w:rPr>
                <w:rFonts w:eastAsia="Times New Roman" w:cs="Arial"/>
                <w:color w:val="000000"/>
                <w:lang w:eastAsia="es-ES"/>
              </w:rPr>
              <w:t>3</w:t>
            </w:r>
          </w:p>
        </w:tc>
        <w:tc>
          <w:tcPr>
            <w:tcW w:w="1839" w:type="dxa"/>
            <w:vAlign w:val="center"/>
          </w:tcPr>
          <w:p w14:paraId="0ACC269F" w14:textId="4F3B53B8" w:rsidR="00B171B6" w:rsidRPr="00F4577A" w:rsidRDefault="001275BA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  <w:r w:rsidRPr="00DE7D56">
              <w:rPr>
                <w:rFonts w:eastAsia="Times New Roman" w:cs="Arial"/>
                <w:bCs/>
                <w:lang w:eastAsia="es-ES"/>
              </w:rPr>
              <w:t>Jefaturas de Planta</w:t>
            </w:r>
          </w:p>
        </w:tc>
        <w:tc>
          <w:tcPr>
            <w:tcW w:w="1216" w:type="dxa"/>
            <w:vAlign w:val="center"/>
          </w:tcPr>
          <w:p w14:paraId="54F25889" w14:textId="59EFCD78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/>
                <w:color w:val="000000"/>
                <w:lang w:val="es-ES" w:eastAsia="es-ES"/>
              </w:rPr>
            </w:pPr>
            <w:r w:rsidRPr="00DE7D56">
              <w:rPr>
                <w:rFonts w:eastAsia="Times New Roman" w:cs="Arial"/>
                <w:noProof/>
                <w:color w:val="000000"/>
                <w:lang w:eastAsia="es-EC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5FAA5BB2" wp14:editId="258C931B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47625</wp:posOffset>
                      </wp:positionV>
                      <wp:extent cx="619125" cy="285750"/>
                      <wp:effectExtent l="0" t="19050" r="47625" b="38100"/>
                      <wp:wrapNone/>
                      <wp:docPr id="20" name="Flecha derecha 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90550" cy="266700"/>
                              </a:xfrm>
                              <a:prstGeom prst="rightArrow">
                                <a:avLst>
                                  <a:gd name="adj1" fmla="val 50000"/>
                                  <a:gd name="adj2" fmla="val 10714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B0C0AD" id="Flecha derecha 31" o:spid="_x0000_s1026" type="#_x0000_t13" style="position:absolute;margin-left:4.5pt;margin-top:3.75pt;width:48.75pt;height:22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" adj="11148"/>
                  </w:pict>
                </mc:Fallback>
              </mc:AlternateContent>
            </w:r>
          </w:p>
        </w:tc>
        <w:tc>
          <w:tcPr>
            <w:tcW w:w="4808" w:type="dxa"/>
            <w:shd w:val="clear" w:color="auto" w:fill="auto"/>
            <w:vAlign w:val="center"/>
          </w:tcPr>
          <w:p w14:paraId="703B5124" w14:textId="1CF44BAD" w:rsidR="00B171B6" w:rsidRPr="00450831" w:rsidRDefault="00B171B6" w:rsidP="00B171B6">
            <w:pPr>
              <w:spacing w:before="120" w:after="120" w:line="240" w:lineRule="auto"/>
              <w:jc w:val="both"/>
              <w:rPr>
                <w:rFonts w:eastAsia="Times New Roman" w:cs="Arial"/>
                <w:bCs/>
                <w:color w:val="000000"/>
                <w:lang w:eastAsia="es-ES"/>
              </w:rPr>
            </w:pPr>
            <w:r w:rsidRPr="00450831">
              <w:rPr>
                <w:rFonts w:eastAsia="Times New Roman" w:cs="Arial"/>
                <w:color w:val="000000"/>
                <w:lang w:eastAsia="es-ES"/>
              </w:rPr>
              <w:t xml:space="preserve">Gerencia de </w:t>
            </w:r>
            <w:r>
              <w:rPr>
                <w:rFonts w:eastAsia="Times New Roman" w:cs="Arial"/>
                <w:color w:val="000000"/>
                <w:lang w:eastAsia="es-ES"/>
              </w:rPr>
              <w:t>P</w:t>
            </w:r>
            <w:r w:rsidRPr="00450831">
              <w:rPr>
                <w:rFonts w:eastAsia="Times New Roman" w:cs="Arial"/>
                <w:color w:val="000000"/>
                <w:lang w:eastAsia="es-ES"/>
              </w:rPr>
              <w:t>lanta</w:t>
            </w:r>
          </w:p>
        </w:tc>
      </w:tr>
      <w:tr w:rsidR="00B171B6" w:rsidRPr="00450831" w14:paraId="5795DAFD" w14:textId="77777777" w:rsidTr="00C52D81">
        <w:trPr>
          <w:trHeight w:val="315"/>
        </w:trPr>
        <w:tc>
          <w:tcPr>
            <w:tcW w:w="1197" w:type="dxa"/>
            <w:vAlign w:val="center"/>
          </w:tcPr>
          <w:p w14:paraId="559FD283" w14:textId="0F29BBEF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eastAsia="es-ES"/>
              </w:rPr>
            </w:pPr>
            <w:r>
              <w:rPr>
                <w:rFonts w:eastAsia="Times New Roman" w:cs="Arial"/>
                <w:color w:val="000000"/>
                <w:lang w:eastAsia="es-ES"/>
              </w:rPr>
              <w:t>4</w:t>
            </w:r>
          </w:p>
        </w:tc>
        <w:tc>
          <w:tcPr>
            <w:tcW w:w="1839" w:type="dxa"/>
            <w:vAlign w:val="center"/>
          </w:tcPr>
          <w:p w14:paraId="6F5BC115" w14:textId="15FBC085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eastAsia="es-ES"/>
              </w:rPr>
            </w:pPr>
            <w:r w:rsidRPr="00450831">
              <w:rPr>
                <w:rFonts w:eastAsia="Times New Roman" w:cs="Arial"/>
                <w:color w:val="000000"/>
                <w:lang w:eastAsia="es-ES"/>
              </w:rPr>
              <w:t>Gerencia de planta</w:t>
            </w:r>
          </w:p>
        </w:tc>
        <w:tc>
          <w:tcPr>
            <w:tcW w:w="1216" w:type="dxa"/>
            <w:vAlign w:val="center"/>
          </w:tcPr>
          <w:p w14:paraId="2E0B2623" w14:textId="76156A55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noProof/>
                <w:color w:val="000000"/>
                <w:lang w:eastAsia="es-EC"/>
              </w:rPr>
            </w:pPr>
            <w:r w:rsidRPr="00DE7D56">
              <w:rPr>
                <w:rFonts w:eastAsia="Times New Roman" w:cs="Arial"/>
                <w:noProof/>
                <w:color w:val="000000"/>
                <w:lang w:eastAsia="es-EC"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2E9D2BAD" wp14:editId="5EA15BCB">
                      <wp:simplePos x="0" y="0"/>
                      <wp:positionH relativeFrom="column">
                        <wp:posOffset>76200</wp:posOffset>
                      </wp:positionH>
                      <wp:positionV relativeFrom="paragraph">
                        <wp:posOffset>19050</wp:posOffset>
                      </wp:positionV>
                      <wp:extent cx="609600" cy="285750"/>
                      <wp:effectExtent l="0" t="19050" r="38100" b="38100"/>
                      <wp:wrapNone/>
                      <wp:docPr id="22" name="Flecha derecha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90550" cy="266700"/>
                              </a:xfrm>
                              <a:prstGeom prst="rightArrow">
                                <a:avLst>
                                  <a:gd name="adj1" fmla="val 50000"/>
                                  <a:gd name="adj2" fmla="val 10714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C3FC61" id="Flecha derecha 30" o:spid="_x0000_s1026" type="#_x0000_t13" style="position:absolute;margin-left:6pt;margin-top:1.5pt;width:48pt;height:22.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" adj="11148"/>
                  </w:pict>
                </mc:Fallback>
              </mc:AlternateContent>
            </w:r>
          </w:p>
        </w:tc>
        <w:tc>
          <w:tcPr>
            <w:tcW w:w="4808" w:type="dxa"/>
            <w:shd w:val="clear" w:color="auto" w:fill="auto"/>
            <w:vAlign w:val="center"/>
          </w:tcPr>
          <w:p w14:paraId="7CC2C894" w14:textId="6F4B73AE" w:rsidR="00B171B6" w:rsidRPr="00450831" w:rsidRDefault="00B171B6" w:rsidP="00B171B6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eastAsia="es-ES"/>
              </w:rPr>
            </w:pPr>
            <w:r w:rsidRPr="00450831">
              <w:rPr>
                <w:rFonts w:eastAsia="Times New Roman" w:cs="Arial"/>
                <w:color w:val="000000"/>
                <w:lang w:eastAsia="es-ES"/>
              </w:rPr>
              <w:t xml:space="preserve">Vicepresidente </w:t>
            </w:r>
            <w:r>
              <w:rPr>
                <w:rFonts w:eastAsia="Times New Roman" w:cs="Arial"/>
                <w:color w:val="000000"/>
                <w:lang w:eastAsia="es-ES"/>
              </w:rPr>
              <w:t>de Operaciones</w:t>
            </w:r>
          </w:p>
        </w:tc>
      </w:tr>
      <w:tr w:rsidR="00B171B6" w:rsidRPr="00450831" w14:paraId="79F7C888" w14:textId="77777777" w:rsidTr="00C52D81">
        <w:trPr>
          <w:trHeight w:val="570"/>
        </w:trPr>
        <w:tc>
          <w:tcPr>
            <w:tcW w:w="1197" w:type="dxa"/>
            <w:vMerge w:val="restart"/>
            <w:shd w:val="clear" w:color="auto" w:fill="auto"/>
            <w:vAlign w:val="center"/>
            <w:hideMark/>
          </w:tcPr>
          <w:p w14:paraId="5402FF68" w14:textId="3A94B782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  <w:r>
              <w:rPr>
                <w:rFonts w:eastAsia="Times New Roman" w:cs="Arial"/>
                <w:color w:val="000000"/>
                <w:lang w:eastAsia="es-ES"/>
              </w:rPr>
              <w:t>6</w:t>
            </w:r>
          </w:p>
        </w:tc>
        <w:tc>
          <w:tcPr>
            <w:tcW w:w="1839" w:type="dxa"/>
            <w:vMerge w:val="restart"/>
            <w:shd w:val="clear" w:color="auto" w:fill="auto"/>
            <w:vAlign w:val="center"/>
            <w:hideMark/>
          </w:tcPr>
          <w:p w14:paraId="120D0F2D" w14:textId="7650B730" w:rsidR="00B171B6" w:rsidRPr="00DE7D56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lang w:val="es-ES" w:eastAsia="es-ES"/>
              </w:rPr>
            </w:pPr>
            <w:r w:rsidRPr="00DE7D56">
              <w:rPr>
                <w:rFonts w:eastAsia="Times New Roman" w:cs="Arial"/>
                <w:lang w:eastAsia="es-ES"/>
              </w:rPr>
              <w:t>PMU</w:t>
            </w:r>
          </w:p>
        </w:tc>
        <w:tc>
          <w:tcPr>
            <w:tcW w:w="1216" w:type="dxa"/>
            <w:vMerge w:val="restart"/>
            <w:shd w:val="clear" w:color="auto" w:fill="auto"/>
            <w:noWrap/>
            <w:vAlign w:val="bottom"/>
            <w:hideMark/>
          </w:tcPr>
          <w:p w14:paraId="1A0BF563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/>
                <w:color w:val="000000"/>
                <w:lang w:eastAsia="es-ES"/>
              </w:rPr>
            </w:pPr>
            <w:r w:rsidRPr="00450831">
              <w:rPr>
                <w:rFonts w:eastAsia="Times New Roman"/>
                <w:noProof/>
                <w:color w:val="000000"/>
                <w:lang w:eastAsia="es-EC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21C17335" wp14:editId="156D6C2F">
                      <wp:simplePos x="0" y="0"/>
                      <wp:positionH relativeFrom="column">
                        <wp:posOffset>4445</wp:posOffset>
                      </wp:positionH>
                      <wp:positionV relativeFrom="paragraph">
                        <wp:posOffset>-130175</wp:posOffset>
                      </wp:positionV>
                      <wp:extent cx="619125" cy="285750"/>
                      <wp:effectExtent l="0" t="19050" r="47625" b="38100"/>
                      <wp:wrapNone/>
                      <wp:docPr id="32" name="Flecha derecha 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90550" cy="266700"/>
                              </a:xfrm>
                              <a:prstGeom prst="rightArrow">
                                <a:avLst>
                                  <a:gd name="adj1" fmla="val 50000"/>
                                  <a:gd name="adj2" fmla="val 10714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89481A" id="Flecha derecha 32" o:spid="_x0000_s1026" type="#_x0000_t13" style="position:absolute;margin-left:.35pt;margin-top:-10.25pt;width:48.75pt;height:22.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" adj="11148"/>
                  </w:pict>
                </mc:Fallback>
              </mc:AlternateContent>
            </w:r>
          </w:p>
          <w:p w14:paraId="57D187BE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/>
                <w:color w:val="000000"/>
                <w:lang w:eastAsia="es-ES"/>
              </w:rPr>
            </w:pPr>
          </w:p>
        </w:tc>
        <w:tc>
          <w:tcPr>
            <w:tcW w:w="4808" w:type="dxa"/>
            <w:shd w:val="clear" w:color="auto" w:fill="auto"/>
            <w:vAlign w:val="center"/>
            <w:hideMark/>
          </w:tcPr>
          <w:p w14:paraId="1C516761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  <w:r w:rsidRPr="00450831">
              <w:rPr>
                <w:rFonts w:eastAsia="Times New Roman" w:cs="Arial"/>
                <w:color w:val="000000"/>
                <w:lang w:eastAsia="es-ES"/>
              </w:rPr>
              <w:t>Se comunica con el grupo de brigadistas disponibles para afrontar la emergencia.</w:t>
            </w:r>
          </w:p>
        </w:tc>
      </w:tr>
      <w:tr w:rsidR="00B171B6" w:rsidRPr="00450831" w14:paraId="6DAD620D" w14:textId="77777777" w:rsidTr="00C52D81">
        <w:trPr>
          <w:trHeight w:val="570"/>
        </w:trPr>
        <w:tc>
          <w:tcPr>
            <w:tcW w:w="1197" w:type="dxa"/>
            <w:vMerge/>
            <w:shd w:val="clear" w:color="auto" w:fill="auto"/>
            <w:vAlign w:val="center"/>
          </w:tcPr>
          <w:p w14:paraId="303E5F1E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eastAsia="es-ES"/>
              </w:rPr>
            </w:pPr>
          </w:p>
        </w:tc>
        <w:tc>
          <w:tcPr>
            <w:tcW w:w="1839" w:type="dxa"/>
            <w:vMerge/>
            <w:shd w:val="clear" w:color="auto" w:fill="auto"/>
            <w:vAlign w:val="center"/>
          </w:tcPr>
          <w:p w14:paraId="63D3BF90" w14:textId="77777777" w:rsidR="00B171B6" w:rsidRPr="000E1D12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i/>
                <w:color w:val="548DD4" w:themeColor="text2" w:themeTint="99"/>
                <w:highlight w:val="yellow"/>
                <w:lang w:eastAsia="es-ES"/>
              </w:rPr>
            </w:pPr>
          </w:p>
        </w:tc>
        <w:tc>
          <w:tcPr>
            <w:tcW w:w="1216" w:type="dxa"/>
            <w:vMerge/>
            <w:shd w:val="clear" w:color="auto" w:fill="auto"/>
            <w:noWrap/>
            <w:vAlign w:val="bottom"/>
          </w:tcPr>
          <w:p w14:paraId="4D68E3F5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/>
                <w:noProof/>
                <w:color w:val="000000"/>
                <w:lang w:eastAsia="es-EC"/>
              </w:rPr>
            </w:pPr>
          </w:p>
        </w:tc>
        <w:tc>
          <w:tcPr>
            <w:tcW w:w="4808" w:type="dxa"/>
            <w:shd w:val="clear" w:color="auto" w:fill="auto"/>
            <w:vAlign w:val="center"/>
          </w:tcPr>
          <w:p w14:paraId="4BFE1661" w14:textId="2F976C42" w:rsidR="00B171B6" w:rsidRPr="00DE7D56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lang w:eastAsia="es-ES"/>
              </w:rPr>
            </w:pPr>
            <w:r w:rsidRPr="00DE7D56">
              <w:rPr>
                <w:rFonts w:eastAsia="Times New Roman" w:cs="Arial"/>
                <w:lang w:eastAsia="es-ES"/>
              </w:rPr>
              <w:t>En caso de requerir un servicio de ambulancia se contacta con los guardias</w:t>
            </w:r>
          </w:p>
        </w:tc>
      </w:tr>
      <w:tr w:rsidR="00B171B6" w:rsidRPr="00450831" w14:paraId="7B251671" w14:textId="77777777" w:rsidTr="00C52D81">
        <w:trPr>
          <w:trHeight w:val="585"/>
        </w:trPr>
        <w:tc>
          <w:tcPr>
            <w:tcW w:w="1197" w:type="dxa"/>
            <w:vMerge/>
            <w:vAlign w:val="center"/>
            <w:hideMark/>
          </w:tcPr>
          <w:p w14:paraId="31D4F082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</w:p>
        </w:tc>
        <w:tc>
          <w:tcPr>
            <w:tcW w:w="1839" w:type="dxa"/>
            <w:vMerge/>
            <w:vAlign w:val="center"/>
            <w:hideMark/>
          </w:tcPr>
          <w:p w14:paraId="511B82AB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</w:p>
        </w:tc>
        <w:tc>
          <w:tcPr>
            <w:tcW w:w="1216" w:type="dxa"/>
            <w:vMerge/>
            <w:vAlign w:val="center"/>
            <w:hideMark/>
          </w:tcPr>
          <w:p w14:paraId="2770B2FD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/>
                <w:color w:val="000000"/>
                <w:lang w:eastAsia="es-ES"/>
              </w:rPr>
            </w:pPr>
          </w:p>
        </w:tc>
        <w:tc>
          <w:tcPr>
            <w:tcW w:w="4808" w:type="dxa"/>
            <w:shd w:val="clear" w:color="auto" w:fill="auto"/>
            <w:vAlign w:val="center"/>
            <w:hideMark/>
          </w:tcPr>
          <w:p w14:paraId="298F57B9" w14:textId="119098C9" w:rsidR="00B171B6" w:rsidRPr="00DE7D56" w:rsidRDefault="00B171B6" w:rsidP="000E1D12">
            <w:pPr>
              <w:spacing w:before="120" w:after="120" w:line="240" w:lineRule="auto"/>
              <w:jc w:val="both"/>
              <w:rPr>
                <w:rFonts w:eastAsia="Times New Roman" w:cs="Arial"/>
                <w:lang w:val="es-ES" w:eastAsia="es-ES"/>
              </w:rPr>
            </w:pPr>
            <w:r w:rsidRPr="00DE7D56">
              <w:rPr>
                <w:rFonts w:eastAsia="Times New Roman" w:cs="Arial"/>
                <w:lang w:eastAsia="es-ES"/>
              </w:rPr>
              <w:t>De requerir apoyo para dar declaraciones a organismos externos, se pondrá en contacto con el vocero de planta.</w:t>
            </w:r>
          </w:p>
        </w:tc>
      </w:tr>
      <w:tr w:rsidR="00B171B6" w:rsidRPr="00450831" w14:paraId="6CEA723A" w14:textId="77777777" w:rsidTr="00C52D81">
        <w:trPr>
          <w:trHeight w:val="315"/>
        </w:trPr>
        <w:tc>
          <w:tcPr>
            <w:tcW w:w="9060" w:type="dxa"/>
            <w:gridSpan w:val="4"/>
            <w:shd w:val="clear" w:color="auto" w:fill="auto"/>
            <w:vAlign w:val="center"/>
            <w:hideMark/>
          </w:tcPr>
          <w:p w14:paraId="70E3C431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  <w:r w:rsidRPr="00450831">
              <w:rPr>
                <w:rFonts w:eastAsia="Times New Roman" w:cs="Arial"/>
                <w:color w:val="000000"/>
                <w:lang w:eastAsia="es-ES"/>
              </w:rPr>
              <w:t>En caso de ser necesario:</w:t>
            </w:r>
          </w:p>
        </w:tc>
      </w:tr>
      <w:tr w:rsidR="00B171B6" w:rsidRPr="00450831" w14:paraId="09C7F795" w14:textId="77777777" w:rsidTr="00C52D81">
        <w:trPr>
          <w:trHeight w:val="870"/>
        </w:trPr>
        <w:tc>
          <w:tcPr>
            <w:tcW w:w="1197" w:type="dxa"/>
            <w:shd w:val="clear" w:color="auto" w:fill="auto"/>
            <w:vAlign w:val="center"/>
            <w:hideMark/>
          </w:tcPr>
          <w:p w14:paraId="792D0098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eastAsia="es-ES"/>
              </w:rPr>
            </w:pPr>
            <w:r w:rsidRPr="00450831">
              <w:rPr>
                <w:rFonts w:eastAsia="Times New Roman" w:cs="Arial"/>
                <w:color w:val="000000"/>
                <w:lang w:eastAsia="es-ES"/>
              </w:rPr>
              <w:t>6</w:t>
            </w:r>
          </w:p>
        </w:tc>
        <w:tc>
          <w:tcPr>
            <w:tcW w:w="1839" w:type="dxa"/>
            <w:shd w:val="clear" w:color="auto" w:fill="auto"/>
            <w:vAlign w:val="center"/>
            <w:hideMark/>
          </w:tcPr>
          <w:p w14:paraId="4E7CCC37" w14:textId="5B83D278" w:rsidR="00B171B6" w:rsidRPr="00DE7D56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lang w:eastAsia="es-ES"/>
              </w:rPr>
            </w:pPr>
            <w:r w:rsidRPr="00DE7D56">
              <w:rPr>
                <w:rFonts w:eastAsia="Times New Roman" w:cs="Arial"/>
                <w:lang w:eastAsia="es-ES"/>
              </w:rPr>
              <w:t>Guardias</w:t>
            </w:r>
          </w:p>
        </w:tc>
        <w:tc>
          <w:tcPr>
            <w:tcW w:w="1216" w:type="dxa"/>
            <w:shd w:val="clear" w:color="auto" w:fill="auto"/>
            <w:vAlign w:val="center"/>
            <w:hideMark/>
          </w:tcPr>
          <w:p w14:paraId="24B343B5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  <w:r w:rsidRPr="00450831">
              <w:rPr>
                <w:rFonts w:eastAsia="Times New Roman" w:cs="Arial"/>
                <w:noProof/>
                <w:color w:val="000000"/>
                <w:lang w:eastAsia="es-EC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75459690" wp14:editId="09ADFE70">
                      <wp:simplePos x="0" y="0"/>
                      <wp:positionH relativeFrom="column">
                        <wp:posOffset>76200</wp:posOffset>
                      </wp:positionH>
                      <wp:positionV relativeFrom="paragraph">
                        <wp:posOffset>190500</wp:posOffset>
                      </wp:positionV>
                      <wp:extent cx="609600" cy="285750"/>
                      <wp:effectExtent l="0" t="19050" r="38100" b="38100"/>
                      <wp:wrapNone/>
                      <wp:docPr id="29" name="Flecha derecha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90550" cy="266700"/>
                              </a:xfrm>
                              <a:prstGeom prst="rightArrow">
                                <a:avLst>
                                  <a:gd name="adj1" fmla="val 50000"/>
                                  <a:gd name="adj2" fmla="val 10714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084518" id="Flecha derecha 29" o:spid="_x0000_s1026" type="#_x0000_t13" style="position:absolute;margin-left:6pt;margin-top:15pt;width:48pt;height:22.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" adj="11148"/>
                  </w:pict>
                </mc:Fallback>
              </mc:AlternateContent>
            </w:r>
          </w:p>
        </w:tc>
        <w:tc>
          <w:tcPr>
            <w:tcW w:w="4808" w:type="dxa"/>
            <w:shd w:val="clear" w:color="auto" w:fill="auto"/>
            <w:vAlign w:val="center"/>
            <w:hideMark/>
          </w:tcPr>
          <w:p w14:paraId="0C39358C" w14:textId="6B2E2726" w:rsidR="00B171B6" w:rsidRPr="00DE7D56" w:rsidRDefault="00B171B6">
            <w:pPr>
              <w:spacing w:before="120" w:after="120" w:line="240" w:lineRule="auto"/>
              <w:jc w:val="both"/>
              <w:rPr>
                <w:rFonts w:eastAsia="Times New Roman" w:cs="Arial"/>
                <w:lang w:val="es-ES" w:eastAsia="es-ES"/>
              </w:rPr>
            </w:pPr>
            <w:r w:rsidRPr="00DE7D56">
              <w:rPr>
                <w:rFonts w:eastAsia="Times New Roman" w:cs="Arial"/>
                <w:lang w:eastAsia="es-ES"/>
              </w:rPr>
              <w:t xml:space="preserve">Servicio de Ambulancia </w:t>
            </w:r>
          </w:p>
        </w:tc>
      </w:tr>
      <w:tr w:rsidR="00B171B6" w:rsidRPr="00450831" w14:paraId="7ECED3CB" w14:textId="77777777" w:rsidTr="00C52D81">
        <w:trPr>
          <w:trHeight w:val="870"/>
        </w:trPr>
        <w:tc>
          <w:tcPr>
            <w:tcW w:w="1197" w:type="dxa"/>
            <w:shd w:val="clear" w:color="auto" w:fill="auto"/>
            <w:vAlign w:val="center"/>
          </w:tcPr>
          <w:p w14:paraId="25040B18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eastAsia="es-ES"/>
              </w:rPr>
            </w:pPr>
          </w:p>
        </w:tc>
        <w:tc>
          <w:tcPr>
            <w:tcW w:w="1839" w:type="dxa"/>
            <w:shd w:val="clear" w:color="auto" w:fill="auto"/>
            <w:vAlign w:val="center"/>
          </w:tcPr>
          <w:p w14:paraId="272A5131" w14:textId="46CD14A0" w:rsidR="00B171B6" w:rsidRPr="00DE7D56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lang w:eastAsia="es-ES"/>
              </w:rPr>
            </w:pPr>
            <w:r w:rsidRPr="00DE7D56">
              <w:rPr>
                <w:rFonts w:eastAsia="Times New Roman" w:cs="Arial"/>
                <w:lang w:eastAsia="es-ES"/>
              </w:rPr>
              <w:t>Persona designada por PMU</w:t>
            </w:r>
          </w:p>
        </w:tc>
        <w:tc>
          <w:tcPr>
            <w:tcW w:w="1216" w:type="dxa"/>
            <w:shd w:val="clear" w:color="auto" w:fill="auto"/>
            <w:vAlign w:val="center"/>
          </w:tcPr>
          <w:p w14:paraId="1D79847E" w14:textId="7FC07830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noProof/>
                <w:color w:val="000000"/>
                <w:lang w:eastAsia="es-EC"/>
              </w:rPr>
            </w:pPr>
            <w:r w:rsidRPr="00DE7D56">
              <w:rPr>
                <w:rFonts w:eastAsia="Times New Roman" w:cs="Arial"/>
                <w:noProof/>
                <w:color w:val="000000"/>
                <w:lang w:eastAsia="es-EC"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15CFB676" wp14:editId="520DDB54">
                      <wp:simplePos x="0" y="0"/>
                      <wp:positionH relativeFrom="column">
                        <wp:posOffset>67310</wp:posOffset>
                      </wp:positionH>
                      <wp:positionV relativeFrom="paragraph">
                        <wp:posOffset>26670</wp:posOffset>
                      </wp:positionV>
                      <wp:extent cx="609600" cy="285750"/>
                      <wp:effectExtent l="0" t="19050" r="38100" b="38100"/>
                      <wp:wrapNone/>
                      <wp:docPr id="24" name="Flecha derecha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90550" cy="266700"/>
                              </a:xfrm>
                              <a:prstGeom prst="rightArrow">
                                <a:avLst>
                                  <a:gd name="adj1" fmla="val 50000"/>
                                  <a:gd name="adj2" fmla="val 10714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43C1A8" id="Flecha derecha 29" o:spid="_x0000_s1026" type="#_x0000_t13" style="position:absolute;margin-left:5.3pt;margin-top:2.1pt;width:48pt;height:22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" adj="11148"/>
                  </w:pict>
                </mc:Fallback>
              </mc:AlternateContent>
            </w:r>
          </w:p>
        </w:tc>
        <w:tc>
          <w:tcPr>
            <w:tcW w:w="4808" w:type="dxa"/>
            <w:shd w:val="clear" w:color="auto" w:fill="auto"/>
            <w:vAlign w:val="center"/>
          </w:tcPr>
          <w:p w14:paraId="59DC9862" w14:textId="1D750445" w:rsidR="00B171B6" w:rsidRPr="00DE7D56" w:rsidRDefault="00B171B6">
            <w:pPr>
              <w:spacing w:before="120" w:after="120" w:line="240" w:lineRule="auto"/>
              <w:jc w:val="both"/>
              <w:rPr>
                <w:rFonts w:eastAsia="Times New Roman" w:cs="Arial"/>
                <w:lang w:eastAsia="es-ES"/>
              </w:rPr>
            </w:pPr>
            <w:r w:rsidRPr="00DE7D56">
              <w:rPr>
                <w:rFonts w:eastAsia="Times New Roman" w:cs="Arial"/>
                <w:lang w:eastAsia="es-ES"/>
              </w:rPr>
              <w:t>Bomberos / Policía</w:t>
            </w:r>
            <w:r w:rsidR="001275BA" w:rsidRPr="00DE7D56">
              <w:rPr>
                <w:rFonts w:eastAsia="Times New Roman" w:cs="Arial"/>
                <w:lang w:eastAsia="es-ES"/>
              </w:rPr>
              <w:t xml:space="preserve"> / Ayuda Externa</w:t>
            </w:r>
            <w:r w:rsidRPr="00DE7D56">
              <w:rPr>
                <w:rFonts w:eastAsia="Times New Roman" w:cs="Arial"/>
                <w:lang w:eastAsia="es-ES"/>
              </w:rPr>
              <w:t>.</w:t>
            </w:r>
          </w:p>
        </w:tc>
      </w:tr>
      <w:tr w:rsidR="00B171B6" w:rsidRPr="00450831" w14:paraId="556AB881" w14:textId="77777777" w:rsidTr="00C52D81">
        <w:trPr>
          <w:trHeight w:val="509"/>
        </w:trPr>
        <w:tc>
          <w:tcPr>
            <w:tcW w:w="1197" w:type="dxa"/>
            <w:vMerge w:val="restart"/>
            <w:shd w:val="clear" w:color="auto" w:fill="auto"/>
            <w:vAlign w:val="center"/>
            <w:hideMark/>
          </w:tcPr>
          <w:p w14:paraId="5771B9B0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  <w:r w:rsidRPr="00450831">
              <w:rPr>
                <w:rFonts w:eastAsia="Times New Roman" w:cs="Arial"/>
                <w:color w:val="000000"/>
                <w:lang w:eastAsia="es-ES"/>
              </w:rPr>
              <w:t>7</w:t>
            </w:r>
          </w:p>
        </w:tc>
        <w:tc>
          <w:tcPr>
            <w:tcW w:w="1839" w:type="dxa"/>
            <w:vMerge w:val="restart"/>
            <w:shd w:val="clear" w:color="auto" w:fill="auto"/>
            <w:vAlign w:val="center"/>
            <w:hideMark/>
          </w:tcPr>
          <w:p w14:paraId="40ED755F" w14:textId="5800A173" w:rsidR="00B171B6" w:rsidRPr="00450831" w:rsidRDefault="0008183A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  <w:r w:rsidRPr="00DE7D56">
              <w:rPr>
                <w:rFonts w:eastAsia="Times New Roman" w:cs="Arial"/>
                <w:i/>
                <w:color w:val="0000CC"/>
                <w:lang w:eastAsia="es-ES"/>
              </w:rPr>
              <w:t xml:space="preserve">Coordinador o </w:t>
            </w:r>
            <w:r w:rsidR="00B171B6" w:rsidRPr="00450831">
              <w:rPr>
                <w:rFonts w:eastAsia="Times New Roman" w:cs="Arial"/>
                <w:color w:val="000000"/>
                <w:lang w:eastAsia="es-ES"/>
              </w:rPr>
              <w:t>Jefe de Seguridad Integral</w:t>
            </w:r>
          </w:p>
        </w:tc>
        <w:tc>
          <w:tcPr>
            <w:tcW w:w="1216" w:type="dxa"/>
            <w:vMerge w:val="restart"/>
            <w:shd w:val="clear" w:color="auto" w:fill="auto"/>
            <w:noWrap/>
            <w:vAlign w:val="bottom"/>
            <w:hideMark/>
          </w:tcPr>
          <w:p w14:paraId="70BC8E95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/>
                <w:color w:val="000000"/>
                <w:lang w:eastAsia="es-ES"/>
              </w:rPr>
            </w:pPr>
            <w:r w:rsidRPr="00450831">
              <w:rPr>
                <w:rFonts w:eastAsia="Times New Roman"/>
                <w:noProof/>
                <w:color w:val="000000"/>
                <w:lang w:eastAsia="es-EC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7306C65B" wp14:editId="65F48FAF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76200</wp:posOffset>
                      </wp:positionV>
                      <wp:extent cx="619125" cy="285750"/>
                      <wp:effectExtent l="0" t="19050" r="47625" b="38100"/>
                      <wp:wrapNone/>
                      <wp:docPr id="28" name="Flecha derecha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90550" cy="266700"/>
                              </a:xfrm>
                              <a:prstGeom prst="rightArrow">
                                <a:avLst>
                                  <a:gd name="adj1" fmla="val 50000"/>
                                  <a:gd name="adj2" fmla="val 10714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3F28EE" id="Flecha derecha 28" o:spid="_x0000_s1026" type="#_x0000_t13" style="position:absolute;margin-left:3.4pt;margin-top:6pt;width:48.75pt;height:22.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" adj="11148"/>
                  </w:pict>
                </mc:Fallback>
              </mc:AlternateContent>
            </w:r>
          </w:p>
          <w:p w14:paraId="0CB6D880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/>
                <w:color w:val="000000"/>
                <w:lang w:eastAsia="es-ES"/>
              </w:rPr>
            </w:pPr>
          </w:p>
        </w:tc>
        <w:tc>
          <w:tcPr>
            <w:tcW w:w="4808" w:type="dxa"/>
            <w:vMerge w:val="restart"/>
            <w:shd w:val="clear" w:color="auto" w:fill="auto"/>
            <w:vAlign w:val="center"/>
            <w:hideMark/>
          </w:tcPr>
          <w:p w14:paraId="5D9C6F67" w14:textId="2707CE56" w:rsidR="00B171B6" w:rsidRPr="00DE7D56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lang w:val="es-ES" w:eastAsia="es-ES"/>
              </w:rPr>
            </w:pPr>
            <w:r w:rsidRPr="00DE7D56">
              <w:rPr>
                <w:rFonts w:eastAsia="Times New Roman" w:cs="Arial"/>
                <w:lang w:eastAsia="es-ES"/>
              </w:rPr>
              <w:t>Gerente de Seguridad</w:t>
            </w:r>
            <w:r w:rsidR="001275BA" w:rsidRPr="00DE7D56">
              <w:rPr>
                <w:rFonts w:eastAsia="Times New Roman" w:cs="Arial"/>
                <w:lang w:eastAsia="es-ES"/>
              </w:rPr>
              <w:t xml:space="preserve">, </w:t>
            </w:r>
            <w:r w:rsidRPr="00DE7D56">
              <w:rPr>
                <w:rFonts w:eastAsia="Times New Roman" w:cs="Arial"/>
                <w:lang w:eastAsia="es-ES"/>
              </w:rPr>
              <w:t>Salud</w:t>
            </w:r>
            <w:r w:rsidR="001275BA" w:rsidRPr="00DE7D56">
              <w:rPr>
                <w:rFonts w:eastAsia="Times New Roman" w:cs="Arial"/>
                <w:lang w:eastAsia="es-ES"/>
              </w:rPr>
              <w:t xml:space="preserve"> y Ambiente</w:t>
            </w:r>
          </w:p>
        </w:tc>
      </w:tr>
      <w:tr w:rsidR="00B171B6" w:rsidRPr="00450831" w14:paraId="2DD0719E" w14:textId="77777777" w:rsidTr="00C52D81">
        <w:trPr>
          <w:trHeight w:val="600"/>
        </w:trPr>
        <w:tc>
          <w:tcPr>
            <w:tcW w:w="1197" w:type="dxa"/>
            <w:vMerge/>
            <w:vAlign w:val="center"/>
            <w:hideMark/>
          </w:tcPr>
          <w:p w14:paraId="7A3510E4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</w:p>
        </w:tc>
        <w:tc>
          <w:tcPr>
            <w:tcW w:w="1839" w:type="dxa"/>
            <w:vMerge/>
            <w:vAlign w:val="center"/>
            <w:hideMark/>
          </w:tcPr>
          <w:p w14:paraId="60D5E779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</w:p>
        </w:tc>
        <w:tc>
          <w:tcPr>
            <w:tcW w:w="1216" w:type="dxa"/>
            <w:vMerge/>
            <w:vAlign w:val="center"/>
            <w:hideMark/>
          </w:tcPr>
          <w:p w14:paraId="091DF57C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/>
                <w:color w:val="000000"/>
                <w:lang w:eastAsia="es-ES"/>
              </w:rPr>
            </w:pPr>
          </w:p>
        </w:tc>
        <w:tc>
          <w:tcPr>
            <w:tcW w:w="4808" w:type="dxa"/>
            <w:vMerge/>
            <w:vAlign w:val="center"/>
            <w:hideMark/>
          </w:tcPr>
          <w:p w14:paraId="5D5F586F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</w:p>
        </w:tc>
      </w:tr>
      <w:tr w:rsidR="00B171B6" w:rsidRPr="00450831" w14:paraId="7CA0FB18" w14:textId="77777777" w:rsidTr="00C52D81">
        <w:trPr>
          <w:trHeight w:val="825"/>
        </w:trPr>
        <w:tc>
          <w:tcPr>
            <w:tcW w:w="1197" w:type="dxa"/>
            <w:vMerge w:val="restart"/>
            <w:shd w:val="clear" w:color="auto" w:fill="auto"/>
            <w:vAlign w:val="center"/>
            <w:hideMark/>
          </w:tcPr>
          <w:p w14:paraId="30A38554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  <w:r w:rsidRPr="00450831">
              <w:rPr>
                <w:rFonts w:eastAsia="Times New Roman" w:cs="Arial"/>
                <w:color w:val="000000"/>
                <w:lang w:eastAsia="es-ES"/>
              </w:rPr>
              <w:t>8</w:t>
            </w:r>
          </w:p>
        </w:tc>
        <w:tc>
          <w:tcPr>
            <w:tcW w:w="1839" w:type="dxa"/>
            <w:vMerge w:val="restart"/>
            <w:shd w:val="clear" w:color="auto" w:fill="auto"/>
            <w:vAlign w:val="center"/>
            <w:hideMark/>
          </w:tcPr>
          <w:p w14:paraId="0C3EB392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  <w:r>
              <w:rPr>
                <w:rFonts w:eastAsia="Times New Roman" w:cs="Arial"/>
                <w:color w:val="000000"/>
                <w:lang w:val="es-ES" w:eastAsia="es-ES"/>
              </w:rPr>
              <w:t>Gerente de Seguridad y Salud</w:t>
            </w:r>
          </w:p>
        </w:tc>
        <w:tc>
          <w:tcPr>
            <w:tcW w:w="1216" w:type="dxa"/>
            <w:vMerge w:val="restart"/>
            <w:shd w:val="clear" w:color="auto" w:fill="auto"/>
            <w:noWrap/>
            <w:vAlign w:val="bottom"/>
            <w:hideMark/>
          </w:tcPr>
          <w:p w14:paraId="5C7BA986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/>
                <w:color w:val="000000"/>
                <w:lang w:eastAsia="es-ES"/>
              </w:rPr>
            </w:pPr>
            <w:r w:rsidRPr="00450831">
              <w:rPr>
                <w:rFonts w:eastAsia="Times New Roman"/>
                <w:noProof/>
                <w:color w:val="000000"/>
                <w:lang w:eastAsia="es-EC"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72392BE0" wp14:editId="16552185">
                      <wp:simplePos x="0" y="0"/>
                      <wp:positionH relativeFrom="column">
                        <wp:posOffset>52070</wp:posOffset>
                      </wp:positionH>
                      <wp:positionV relativeFrom="paragraph">
                        <wp:posOffset>-222885</wp:posOffset>
                      </wp:positionV>
                      <wp:extent cx="609600" cy="285750"/>
                      <wp:effectExtent l="0" t="19050" r="38100" b="38100"/>
                      <wp:wrapNone/>
                      <wp:docPr id="23" name="Flecha derecha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90550" cy="266700"/>
                              </a:xfrm>
                              <a:prstGeom prst="rightArrow">
                                <a:avLst>
                                  <a:gd name="adj1" fmla="val 50000"/>
                                  <a:gd name="adj2" fmla="val 10714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6EF5F4" id="Flecha derecha 23" o:spid="_x0000_s1026" type="#_x0000_t13" style="position:absolute;margin-left:4.1pt;margin-top:-17.55pt;width:48pt;height:22.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" adj="11148"/>
                  </w:pict>
                </mc:Fallback>
              </mc:AlternateContent>
            </w:r>
          </w:p>
          <w:p w14:paraId="0F237072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/>
                <w:color w:val="000000"/>
                <w:lang w:eastAsia="es-ES"/>
              </w:rPr>
            </w:pPr>
          </w:p>
        </w:tc>
        <w:tc>
          <w:tcPr>
            <w:tcW w:w="4808" w:type="dxa"/>
            <w:vMerge w:val="restart"/>
            <w:shd w:val="clear" w:color="auto" w:fill="auto"/>
            <w:vAlign w:val="center"/>
            <w:hideMark/>
          </w:tcPr>
          <w:p w14:paraId="5D9D7511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  <w:r>
              <w:rPr>
                <w:rFonts w:eastAsia="Times New Roman" w:cs="Arial"/>
                <w:color w:val="000000"/>
                <w:lang w:eastAsia="es-ES"/>
              </w:rPr>
              <w:t>VP RRHH, VP Comercial, VP Logística</w:t>
            </w:r>
          </w:p>
        </w:tc>
      </w:tr>
      <w:tr w:rsidR="00B171B6" w:rsidRPr="00450831" w14:paraId="42576F0A" w14:textId="77777777" w:rsidTr="00C52D81">
        <w:trPr>
          <w:trHeight w:val="509"/>
        </w:trPr>
        <w:tc>
          <w:tcPr>
            <w:tcW w:w="1197" w:type="dxa"/>
            <w:vMerge/>
            <w:vAlign w:val="center"/>
            <w:hideMark/>
          </w:tcPr>
          <w:p w14:paraId="46CDB377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</w:p>
        </w:tc>
        <w:tc>
          <w:tcPr>
            <w:tcW w:w="1839" w:type="dxa"/>
            <w:vMerge/>
            <w:vAlign w:val="center"/>
            <w:hideMark/>
          </w:tcPr>
          <w:p w14:paraId="5C6ABDDC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</w:p>
        </w:tc>
        <w:tc>
          <w:tcPr>
            <w:tcW w:w="1216" w:type="dxa"/>
            <w:vMerge/>
            <w:vAlign w:val="center"/>
            <w:hideMark/>
          </w:tcPr>
          <w:p w14:paraId="060294C4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/>
                <w:color w:val="000000"/>
                <w:lang w:eastAsia="es-ES"/>
              </w:rPr>
            </w:pPr>
          </w:p>
        </w:tc>
        <w:tc>
          <w:tcPr>
            <w:tcW w:w="4808" w:type="dxa"/>
            <w:vMerge/>
            <w:vAlign w:val="center"/>
            <w:hideMark/>
          </w:tcPr>
          <w:p w14:paraId="2C11CFA3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</w:p>
        </w:tc>
      </w:tr>
      <w:tr w:rsidR="00B171B6" w:rsidRPr="00450831" w14:paraId="05A2E9F1" w14:textId="77777777" w:rsidTr="00C52D81">
        <w:trPr>
          <w:trHeight w:val="315"/>
        </w:trPr>
        <w:tc>
          <w:tcPr>
            <w:tcW w:w="9060" w:type="dxa"/>
            <w:gridSpan w:val="4"/>
            <w:shd w:val="clear" w:color="auto" w:fill="auto"/>
            <w:vAlign w:val="center"/>
            <w:hideMark/>
          </w:tcPr>
          <w:p w14:paraId="2F4BAFC5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  <w:r w:rsidRPr="00450831">
              <w:rPr>
                <w:rFonts w:eastAsia="Times New Roman" w:cs="Arial"/>
                <w:color w:val="000000"/>
                <w:lang w:eastAsia="es-EC"/>
              </w:rPr>
              <w:t> </w:t>
            </w:r>
          </w:p>
        </w:tc>
      </w:tr>
      <w:tr w:rsidR="00B171B6" w:rsidRPr="00450831" w14:paraId="463EEAE3" w14:textId="77777777" w:rsidTr="00C52D81">
        <w:trPr>
          <w:trHeight w:val="315"/>
        </w:trPr>
        <w:tc>
          <w:tcPr>
            <w:tcW w:w="9060" w:type="dxa"/>
            <w:gridSpan w:val="4"/>
            <w:shd w:val="clear" w:color="auto" w:fill="auto"/>
            <w:vAlign w:val="center"/>
            <w:hideMark/>
          </w:tcPr>
          <w:p w14:paraId="55F58011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  <w:r w:rsidRPr="00450831">
              <w:rPr>
                <w:rFonts w:eastAsia="Times New Roman" w:cs="Arial"/>
                <w:color w:val="000000"/>
                <w:lang w:eastAsia="es-ES"/>
              </w:rPr>
              <w:t>De ser necesario:</w:t>
            </w:r>
          </w:p>
        </w:tc>
      </w:tr>
      <w:tr w:rsidR="00B171B6" w:rsidRPr="00450831" w14:paraId="2FBDA78F" w14:textId="77777777" w:rsidTr="00C52D81">
        <w:trPr>
          <w:trHeight w:val="1155"/>
        </w:trPr>
        <w:tc>
          <w:tcPr>
            <w:tcW w:w="1197" w:type="dxa"/>
            <w:shd w:val="clear" w:color="auto" w:fill="auto"/>
            <w:vAlign w:val="center"/>
            <w:hideMark/>
          </w:tcPr>
          <w:p w14:paraId="76C5D0B7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  <w:r w:rsidRPr="00450831">
              <w:rPr>
                <w:rFonts w:eastAsia="Times New Roman" w:cs="Arial"/>
                <w:color w:val="000000"/>
                <w:lang w:eastAsia="es-ES"/>
              </w:rPr>
              <w:lastRenderedPageBreak/>
              <w:t>10</w:t>
            </w:r>
          </w:p>
        </w:tc>
        <w:tc>
          <w:tcPr>
            <w:tcW w:w="1839" w:type="dxa"/>
            <w:shd w:val="clear" w:color="auto" w:fill="auto"/>
            <w:vAlign w:val="center"/>
            <w:hideMark/>
          </w:tcPr>
          <w:p w14:paraId="1DE4FCE9" w14:textId="02B7E35B" w:rsidR="00B171B6" w:rsidRPr="00450831" w:rsidRDefault="00B171B6" w:rsidP="00E40513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  <w:r>
              <w:rPr>
                <w:rFonts w:eastAsia="Times New Roman" w:cs="Arial"/>
                <w:color w:val="000000"/>
                <w:lang w:eastAsia="es-ES"/>
              </w:rPr>
              <w:t>VP RRHH / VP de Operaciones</w:t>
            </w:r>
          </w:p>
        </w:tc>
        <w:tc>
          <w:tcPr>
            <w:tcW w:w="1216" w:type="dxa"/>
            <w:shd w:val="clear" w:color="auto" w:fill="auto"/>
            <w:vAlign w:val="center"/>
            <w:hideMark/>
          </w:tcPr>
          <w:p w14:paraId="74C73701" w14:textId="77777777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  <w:r w:rsidRPr="00450831">
              <w:rPr>
                <w:rFonts w:eastAsia="Times New Roman" w:cs="Arial"/>
                <w:noProof/>
                <w:color w:val="000000"/>
                <w:lang w:eastAsia="es-EC"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 wp14:anchorId="5AF3A995" wp14:editId="50BD90CB">
                      <wp:simplePos x="0" y="0"/>
                      <wp:positionH relativeFrom="column">
                        <wp:posOffset>48260</wp:posOffset>
                      </wp:positionH>
                      <wp:positionV relativeFrom="paragraph">
                        <wp:posOffset>93345</wp:posOffset>
                      </wp:positionV>
                      <wp:extent cx="619125" cy="285750"/>
                      <wp:effectExtent l="0" t="19050" r="47625" b="38100"/>
                      <wp:wrapNone/>
                      <wp:docPr id="21" name="Flecha derecha 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90550" cy="266700"/>
                              </a:xfrm>
                              <a:prstGeom prst="rightArrow">
                                <a:avLst>
                                  <a:gd name="adj1" fmla="val 50000"/>
                                  <a:gd name="adj2" fmla="val 10714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C7FA63" id="Flecha derecha 21" o:spid="_x0000_s1026" type="#_x0000_t13" style="position:absolute;margin-left:3.8pt;margin-top:7.35pt;width:48.75pt;height:22.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" adj="11148"/>
                  </w:pict>
                </mc:Fallback>
              </mc:AlternateContent>
            </w:r>
          </w:p>
        </w:tc>
        <w:tc>
          <w:tcPr>
            <w:tcW w:w="4808" w:type="dxa"/>
            <w:shd w:val="clear" w:color="auto" w:fill="auto"/>
            <w:vAlign w:val="center"/>
            <w:hideMark/>
          </w:tcPr>
          <w:p w14:paraId="199622B1" w14:textId="209F593A" w:rsidR="00B171B6" w:rsidRPr="00450831" w:rsidRDefault="00B171B6" w:rsidP="00C167A0">
            <w:pPr>
              <w:spacing w:before="120" w:after="120" w:line="240" w:lineRule="auto"/>
              <w:jc w:val="both"/>
              <w:rPr>
                <w:rFonts w:eastAsia="Times New Roman" w:cs="Arial"/>
                <w:color w:val="000000"/>
                <w:lang w:val="es-ES" w:eastAsia="es-ES"/>
              </w:rPr>
            </w:pPr>
            <w:r w:rsidRPr="00450831">
              <w:rPr>
                <w:rFonts w:eastAsia="Times New Roman" w:cs="Arial"/>
                <w:color w:val="000000"/>
                <w:lang w:eastAsia="es-ES"/>
              </w:rPr>
              <w:t xml:space="preserve">Presidente </w:t>
            </w:r>
            <w:r>
              <w:rPr>
                <w:rFonts w:eastAsia="Times New Roman" w:cs="Arial"/>
                <w:color w:val="000000"/>
                <w:lang w:eastAsia="es-ES"/>
              </w:rPr>
              <w:t>E</w:t>
            </w:r>
            <w:r w:rsidRPr="00450831">
              <w:rPr>
                <w:rFonts w:eastAsia="Times New Roman" w:cs="Arial"/>
                <w:color w:val="000000"/>
                <w:lang w:eastAsia="es-ES"/>
              </w:rPr>
              <w:t>jecutivo</w:t>
            </w:r>
          </w:p>
        </w:tc>
      </w:tr>
    </w:tbl>
    <w:p w14:paraId="24DDB242" w14:textId="77777777" w:rsidR="00C52D81" w:rsidRPr="00C52D81" w:rsidRDefault="00C52D81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/>
        </w:rPr>
      </w:pPr>
      <w:r w:rsidRPr="00C52D81">
        <w:rPr>
          <w:rFonts w:cs="Arial"/>
          <w:b/>
        </w:rPr>
        <w:t>Fuera de planta (Accidentes en tránsito)</w:t>
      </w:r>
    </w:p>
    <w:p w14:paraId="680C4C04" w14:textId="77777777" w:rsidR="00C52D81" w:rsidRDefault="00C52D81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 w:rsidRPr="00450831">
        <w:rPr>
          <w:rFonts w:cs="Arial"/>
          <w:bCs/>
        </w:rPr>
        <w:t>Los accidentes en tránsito podrán ser respaldados por la planta por medio d</w:t>
      </w:r>
      <w:r>
        <w:rPr>
          <w:rFonts w:cs="Arial"/>
          <w:bCs/>
        </w:rPr>
        <w:t>e la llamada de auxilio externo dirigido a:</w:t>
      </w:r>
    </w:p>
    <w:p w14:paraId="3ACD1E94" w14:textId="77777777" w:rsidR="00C52D81" w:rsidRDefault="00C52D81" w:rsidP="00A3309D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>
        <w:rPr>
          <w:rFonts w:cs="Arial"/>
          <w:bCs/>
        </w:rPr>
        <w:t>Jefe inmediato</w:t>
      </w:r>
    </w:p>
    <w:p w14:paraId="6A1AE789" w14:textId="42D187C4" w:rsidR="00C52D81" w:rsidRDefault="00F4577A" w:rsidP="00A3309D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 w:rsidRPr="00DE7D56">
        <w:rPr>
          <w:rFonts w:cs="Arial"/>
          <w:bCs/>
          <w:i/>
          <w:color w:val="0000CC"/>
        </w:rPr>
        <w:t>Coordinador o</w:t>
      </w:r>
      <w:r w:rsidRPr="00DE7D56">
        <w:rPr>
          <w:rFonts w:cs="Arial"/>
          <w:bCs/>
          <w:color w:val="0000CC"/>
        </w:rPr>
        <w:t xml:space="preserve"> </w:t>
      </w:r>
      <w:r w:rsidR="00C52D81">
        <w:rPr>
          <w:rFonts w:cs="Arial"/>
          <w:bCs/>
        </w:rPr>
        <w:t xml:space="preserve">Jefe de </w:t>
      </w:r>
      <w:r w:rsidR="007E7DFE" w:rsidRPr="00F4577A">
        <w:rPr>
          <w:rFonts w:cs="Arial"/>
          <w:bCs/>
        </w:rPr>
        <w:t>S</w:t>
      </w:r>
      <w:r w:rsidR="00C52D81" w:rsidRPr="00F4577A">
        <w:rPr>
          <w:rFonts w:cs="Arial"/>
          <w:bCs/>
        </w:rPr>
        <w:t xml:space="preserve">eguridad </w:t>
      </w:r>
      <w:r w:rsidR="007E7DFE" w:rsidRPr="00F4577A">
        <w:rPr>
          <w:rFonts w:cs="Arial"/>
          <w:bCs/>
        </w:rPr>
        <w:t>I</w:t>
      </w:r>
      <w:r w:rsidR="00C52D81" w:rsidRPr="00F4577A">
        <w:rPr>
          <w:rFonts w:cs="Arial"/>
          <w:bCs/>
        </w:rPr>
        <w:t>ntegral</w:t>
      </w:r>
    </w:p>
    <w:p w14:paraId="25314F75" w14:textId="7B5241CA" w:rsidR="00C52D81" w:rsidRDefault="00C52D81" w:rsidP="00A3309D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>
        <w:rPr>
          <w:rFonts w:cs="Arial"/>
          <w:bCs/>
        </w:rPr>
        <w:t>Gerente de</w:t>
      </w:r>
      <w:r w:rsidRPr="00F4577A">
        <w:rPr>
          <w:rFonts w:cs="Arial"/>
          <w:bCs/>
        </w:rPr>
        <w:t xml:space="preserve"> </w:t>
      </w:r>
      <w:r w:rsidR="007E7DFE" w:rsidRPr="00F4577A">
        <w:rPr>
          <w:rFonts w:cs="Arial"/>
          <w:bCs/>
        </w:rPr>
        <w:t>Planta</w:t>
      </w:r>
    </w:p>
    <w:p w14:paraId="6FC2096D" w14:textId="77777777" w:rsidR="00C52D81" w:rsidRDefault="00C52D81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</w:p>
    <w:p w14:paraId="01F09735" w14:textId="366D7E84" w:rsidR="00C52D81" w:rsidRPr="00DE7D56" w:rsidRDefault="00C52D81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i/>
          <w:color w:val="548DD4" w:themeColor="text2" w:themeTint="99"/>
        </w:rPr>
      </w:pPr>
      <w:r w:rsidRPr="00C52D81">
        <w:rPr>
          <w:rFonts w:cs="Arial"/>
          <w:b/>
        </w:rPr>
        <w:t>Comunicaciones con la prensa</w:t>
      </w:r>
      <w:r w:rsidR="002478CB">
        <w:rPr>
          <w:rFonts w:cs="Arial"/>
          <w:b/>
        </w:rPr>
        <w:t xml:space="preserve"> </w:t>
      </w:r>
      <w:r w:rsidR="002478CB" w:rsidRPr="00DE7D56">
        <w:rPr>
          <w:rFonts w:cs="Arial"/>
        </w:rPr>
        <w:t>(Vocero de Prensa)</w:t>
      </w:r>
      <w:r w:rsidRPr="00DE7D56">
        <w:rPr>
          <w:rFonts w:cs="Arial"/>
        </w:rPr>
        <w:t>:</w:t>
      </w:r>
    </w:p>
    <w:p w14:paraId="05E5826E" w14:textId="77777777" w:rsidR="00C52D81" w:rsidRPr="00450831" w:rsidRDefault="00C52D81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</w:rPr>
      </w:pPr>
      <w:r>
        <w:rPr>
          <w:rFonts w:cs="Arial"/>
        </w:rPr>
        <w:t>Según el plan de crisis, la única autorizada</w:t>
      </w:r>
      <w:r w:rsidRPr="00450831">
        <w:rPr>
          <w:rFonts w:cs="Arial"/>
        </w:rPr>
        <w:t xml:space="preserve"> para realizar declaraciones a la prensa </w:t>
      </w:r>
      <w:r>
        <w:rPr>
          <w:rFonts w:cs="Arial"/>
        </w:rPr>
        <w:t xml:space="preserve">en </w:t>
      </w:r>
      <w:r w:rsidR="00782F0D">
        <w:rPr>
          <w:rFonts w:cs="Arial"/>
        </w:rPr>
        <w:t>Trilex</w:t>
      </w:r>
      <w:r>
        <w:rPr>
          <w:rFonts w:cs="Arial"/>
        </w:rPr>
        <w:t xml:space="preserve"> es</w:t>
      </w:r>
      <w:r w:rsidRPr="00450831">
        <w:rPr>
          <w:rFonts w:cs="Arial"/>
        </w:rPr>
        <w:t>:</w:t>
      </w:r>
    </w:p>
    <w:p w14:paraId="50C975F4" w14:textId="0100EFBE" w:rsidR="00C52D81" w:rsidRDefault="00DF6ECF" w:rsidP="004B756C">
      <w:pPr>
        <w:autoSpaceDE w:val="0"/>
        <w:autoSpaceDN w:val="0"/>
        <w:adjustRightInd w:val="0"/>
        <w:spacing w:before="120" w:after="120" w:line="240" w:lineRule="auto"/>
        <w:jc w:val="center"/>
        <w:rPr>
          <w:rFonts w:cs="Arial"/>
          <w:bCs/>
        </w:rPr>
      </w:pPr>
      <w:r w:rsidRPr="004077D0">
        <w:rPr>
          <w:rFonts w:cs="Arial"/>
          <w:bCs/>
          <w:noProof/>
          <w:lang w:eastAsia="es-EC"/>
        </w:rPr>
        <w:drawing>
          <wp:inline distT="0" distB="0" distL="0" distR="0" wp14:anchorId="6F95279F" wp14:editId="2CB27DD0">
            <wp:extent cx="1969477" cy="973994"/>
            <wp:effectExtent l="76200" t="76200" r="126365" b="131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644" cy="975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BEE0C1" w14:textId="60D59FC1" w:rsidR="00C167A0" w:rsidRPr="00C167A0" w:rsidRDefault="00C167A0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/>
          <w:bCs/>
        </w:rPr>
      </w:pPr>
      <w:r w:rsidRPr="00C167A0">
        <w:rPr>
          <w:rFonts w:cs="Arial"/>
          <w:b/>
          <w:bCs/>
        </w:rPr>
        <w:t>Puesto de mando unificado</w:t>
      </w:r>
    </w:p>
    <w:p w14:paraId="44C135D6" w14:textId="77777777" w:rsidR="00C167A0" w:rsidRDefault="00C167A0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>
        <w:rPr>
          <w:rFonts w:cs="Arial"/>
          <w:bCs/>
        </w:rPr>
        <w:t>El PMU (Puesto de mando unificado) es la persona que debe tomar el liderazgo de la situación de emergencia y comandar las acciones directamente.</w:t>
      </w:r>
    </w:p>
    <w:p w14:paraId="433B37E5" w14:textId="77777777" w:rsidR="00C167A0" w:rsidRDefault="00C167A0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>
        <w:rPr>
          <w:rFonts w:cs="Arial"/>
          <w:bCs/>
        </w:rPr>
        <w:t>Entre las responsabilidades y autoridades que esta persona tiene están:</w:t>
      </w:r>
    </w:p>
    <w:p w14:paraId="51DC2E46" w14:textId="77777777" w:rsidR="00D230CC" w:rsidRPr="00C167A0" w:rsidRDefault="00C167A0" w:rsidP="00A3309D">
      <w:pPr>
        <w:pStyle w:val="Prrafodelista"/>
        <w:numPr>
          <w:ilvl w:val="0"/>
          <w:numId w:val="18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>
        <w:rPr>
          <w:rFonts w:cs="Arial"/>
          <w:bCs/>
        </w:rPr>
        <w:t>I</w:t>
      </w:r>
      <w:r w:rsidR="00A3309D" w:rsidRPr="00C167A0">
        <w:rPr>
          <w:rFonts w:cs="Arial"/>
          <w:bCs/>
        </w:rPr>
        <w:t>ndicar el apagado de alarmas, ingreso de autoridades y auxilio externo</w:t>
      </w:r>
    </w:p>
    <w:p w14:paraId="06E8045B" w14:textId="77777777" w:rsidR="00D230CC" w:rsidRPr="00C167A0" w:rsidRDefault="00C167A0" w:rsidP="00A3309D">
      <w:pPr>
        <w:pStyle w:val="Prrafodelista"/>
        <w:numPr>
          <w:ilvl w:val="0"/>
          <w:numId w:val="18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>
        <w:rPr>
          <w:rFonts w:cs="Arial"/>
          <w:bCs/>
        </w:rPr>
        <w:t>A</w:t>
      </w:r>
      <w:r w:rsidR="00A3309D" w:rsidRPr="00C167A0">
        <w:rPr>
          <w:rFonts w:cs="Arial"/>
          <w:bCs/>
        </w:rPr>
        <w:t>utorizar el retorno a actividades parciales o totales siempre que se haya comprobado que la situación está controlada</w:t>
      </w:r>
    </w:p>
    <w:p w14:paraId="0DFBD122" w14:textId="77777777" w:rsidR="00D230CC" w:rsidRPr="00C167A0" w:rsidRDefault="00C167A0" w:rsidP="00A3309D">
      <w:pPr>
        <w:pStyle w:val="Prrafodelista"/>
        <w:numPr>
          <w:ilvl w:val="0"/>
          <w:numId w:val="18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>
        <w:rPr>
          <w:rFonts w:cs="Arial"/>
          <w:bCs/>
        </w:rPr>
        <w:t>Determinar</w:t>
      </w:r>
      <w:r w:rsidR="00A3309D" w:rsidRPr="00C167A0">
        <w:rPr>
          <w:rFonts w:cs="Arial"/>
          <w:bCs/>
        </w:rPr>
        <w:t xml:space="preserve"> acciones adicionales junto con el Comité Ejecutivo de la Empresa.</w:t>
      </w:r>
    </w:p>
    <w:p w14:paraId="1092B010" w14:textId="77777777" w:rsidR="00C167A0" w:rsidRPr="00C167A0" w:rsidRDefault="00C167A0" w:rsidP="00A3309D">
      <w:pPr>
        <w:pStyle w:val="Prrafodelista"/>
        <w:numPr>
          <w:ilvl w:val="0"/>
          <w:numId w:val="18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>
        <w:rPr>
          <w:rFonts w:cs="Arial"/>
          <w:bCs/>
        </w:rPr>
        <w:t>Autorizar personal para</w:t>
      </w:r>
      <w:r w:rsidRPr="00C167A0">
        <w:rPr>
          <w:rFonts w:cs="Arial"/>
          <w:bCs/>
        </w:rPr>
        <w:t xml:space="preserve"> ingresar al área de los hechos en un evento de emergencia</w:t>
      </w:r>
    </w:p>
    <w:p w14:paraId="66791DD1" w14:textId="77777777" w:rsidR="00C167A0" w:rsidRDefault="00C167A0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</w:p>
    <w:p w14:paraId="4F79CA1E" w14:textId="79AA23C5" w:rsidR="00C167A0" w:rsidRDefault="00C167A0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>
        <w:rPr>
          <w:rFonts w:cs="Arial"/>
          <w:bCs/>
        </w:rPr>
        <w:t xml:space="preserve">En el caso de </w:t>
      </w:r>
      <w:r w:rsidR="00782F0D">
        <w:rPr>
          <w:rFonts w:cs="Arial"/>
          <w:bCs/>
        </w:rPr>
        <w:t>Trilex</w:t>
      </w:r>
      <w:r>
        <w:rPr>
          <w:rFonts w:cs="Arial"/>
          <w:bCs/>
        </w:rPr>
        <w:t xml:space="preserve"> el PMU asignado es:</w:t>
      </w:r>
    </w:p>
    <w:p w14:paraId="0E4BD005" w14:textId="1E1CF9CD" w:rsidR="00C167A0" w:rsidRDefault="00F4577A" w:rsidP="004B756C">
      <w:pPr>
        <w:autoSpaceDE w:val="0"/>
        <w:autoSpaceDN w:val="0"/>
        <w:adjustRightInd w:val="0"/>
        <w:spacing w:before="120" w:after="120" w:line="240" w:lineRule="auto"/>
        <w:jc w:val="center"/>
        <w:rPr>
          <w:rFonts w:cs="Arial"/>
          <w:bCs/>
        </w:rPr>
      </w:pPr>
      <w:r>
        <w:rPr>
          <w:rFonts w:cs="Arial"/>
          <w:bCs/>
          <w:noProof/>
          <w:lang w:eastAsia="es-EC"/>
        </w:rPr>
        <w:drawing>
          <wp:anchor distT="0" distB="0" distL="114300" distR="114300" simplePos="0" relativeHeight="251763712" behindDoc="0" locked="0" layoutInCell="1" allowOverlap="1" wp14:anchorId="72047A84" wp14:editId="30DD08D9">
            <wp:simplePos x="0" y="0"/>
            <wp:positionH relativeFrom="column">
              <wp:posOffset>1386840</wp:posOffset>
            </wp:positionH>
            <wp:positionV relativeFrom="paragraph">
              <wp:posOffset>205740</wp:posOffset>
            </wp:positionV>
            <wp:extent cx="2914650" cy="1397000"/>
            <wp:effectExtent l="19050" t="19050" r="19050" b="1270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39700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78119B" w14:textId="77777777" w:rsidR="00C167A0" w:rsidRDefault="00C167A0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</w:p>
    <w:p w14:paraId="52482D37" w14:textId="349E44A5" w:rsidR="00C167A0" w:rsidRDefault="00C167A0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</w:p>
    <w:p w14:paraId="35FB82E1" w14:textId="6F70EC61" w:rsidR="00C167A0" w:rsidRDefault="00C167A0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</w:p>
    <w:p w14:paraId="0CD8BACC" w14:textId="77777777" w:rsidR="00C167A0" w:rsidRDefault="00C167A0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</w:p>
    <w:p w14:paraId="7182DB67" w14:textId="77777777" w:rsidR="00C167A0" w:rsidRDefault="00C167A0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</w:p>
    <w:p w14:paraId="44280092" w14:textId="77777777" w:rsidR="00E33A29" w:rsidRDefault="00E33A29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</w:p>
    <w:p w14:paraId="7EF4FBDD" w14:textId="77777777" w:rsidR="00C52D81" w:rsidRDefault="00C167A0" w:rsidP="00A3309D">
      <w:pPr>
        <w:pStyle w:val="Prrafodelista"/>
        <w:numPr>
          <w:ilvl w:val="0"/>
          <w:numId w:val="6"/>
        </w:numPr>
        <w:spacing w:before="120" w:after="120" w:line="240" w:lineRule="auto"/>
        <w:jc w:val="both"/>
        <w:rPr>
          <w:rFonts w:cs="Arial"/>
          <w:b/>
          <w:sz w:val="28"/>
          <w:szCs w:val="28"/>
          <w:u w:val="single"/>
          <w:lang w:val="es-ES"/>
        </w:rPr>
      </w:pPr>
      <w:r>
        <w:rPr>
          <w:noProof/>
          <w:lang w:eastAsia="es-EC"/>
        </w:rPr>
        <w:lastRenderedPageBreak/>
        <w:drawing>
          <wp:anchor distT="0" distB="0" distL="114300" distR="114300" simplePos="0" relativeHeight="251675648" behindDoc="0" locked="0" layoutInCell="1" allowOverlap="1" wp14:anchorId="7DC5904F" wp14:editId="1F3E1DFD">
            <wp:simplePos x="0" y="0"/>
            <wp:positionH relativeFrom="column">
              <wp:posOffset>4491990</wp:posOffset>
            </wp:positionH>
            <wp:positionV relativeFrom="paragraph">
              <wp:posOffset>-33020</wp:posOffset>
            </wp:positionV>
            <wp:extent cx="1005205" cy="876300"/>
            <wp:effectExtent l="0" t="0" r="4445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20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2D81">
        <w:rPr>
          <w:rFonts w:cs="Arial"/>
          <w:b/>
          <w:sz w:val="28"/>
          <w:szCs w:val="28"/>
          <w:u w:val="single"/>
          <w:lang w:val="es-ES"/>
        </w:rPr>
        <w:t>Protocolo de intervención ante emergencias</w:t>
      </w:r>
    </w:p>
    <w:p w14:paraId="176F574E" w14:textId="77777777" w:rsidR="00C52D81" w:rsidRPr="00C52D81" w:rsidRDefault="00C52D81" w:rsidP="00C167A0">
      <w:pPr>
        <w:pStyle w:val="Prrafodelista"/>
        <w:spacing w:before="120" w:after="120" w:line="240" w:lineRule="auto"/>
        <w:jc w:val="both"/>
        <w:rPr>
          <w:rFonts w:cs="Arial"/>
          <w:b/>
          <w:sz w:val="28"/>
          <w:szCs w:val="28"/>
          <w:u w:val="single"/>
          <w:lang w:val="es-ES"/>
        </w:rPr>
      </w:pPr>
    </w:p>
    <w:p w14:paraId="2575154B" w14:textId="77777777" w:rsidR="00C52D81" w:rsidRPr="00C52D81" w:rsidRDefault="00C167A0" w:rsidP="00A3309D">
      <w:pPr>
        <w:pStyle w:val="Prrafodelista"/>
        <w:numPr>
          <w:ilvl w:val="1"/>
          <w:numId w:val="14"/>
        </w:numPr>
        <w:spacing w:before="12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</w:t>
      </w:r>
      <w:r w:rsidR="00C52D81" w:rsidRPr="00C52D81">
        <w:rPr>
          <w:b/>
          <w:sz w:val="28"/>
          <w:szCs w:val="28"/>
        </w:rPr>
        <w:t>Incendios y explosiones</w:t>
      </w:r>
    </w:p>
    <w:p w14:paraId="17BE9C70" w14:textId="77777777" w:rsidR="00C52D81" w:rsidRDefault="00C52D81" w:rsidP="00C167A0">
      <w:pPr>
        <w:pStyle w:val="Prrafodelista"/>
        <w:spacing w:before="120" w:after="120" w:line="240" w:lineRule="auto"/>
        <w:ind w:left="426"/>
      </w:pPr>
    </w:p>
    <w:p w14:paraId="06844564" w14:textId="77777777" w:rsidR="00C52D81" w:rsidRPr="00C52D81" w:rsidRDefault="00C52D81" w:rsidP="00C167A0">
      <w:pPr>
        <w:tabs>
          <w:tab w:val="left" w:pos="1080"/>
        </w:tabs>
        <w:spacing w:before="120" w:after="120" w:line="240" w:lineRule="auto"/>
        <w:jc w:val="both"/>
        <w:rPr>
          <w:rFonts w:cs="Arial"/>
          <w:b/>
        </w:rPr>
      </w:pPr>
      <w:r w:rsidRPr="00C52D81">
        <w:rPr>
          <w:rFonts w:cs="Arial"/>
          <w:b/>
        </w:rPr>
        <w:t>Brigadistas de emergencias - atención a incendios</w:t>
      </w:r>
    </w:p>
    <w:p w14:paraId="1B66B27F" w14:textId="77777777" w:rsidR="00C52D81" w:rsidRPr="00450831" w:rsidRDefault="00C52D81" w:rsidP="00C167A0">
      <w:pPr>
        <w:tabs>
          <w:tab w:val="left" w:pos="1080"/>
        </w:tabs>
        <w:spacing w:before="120" w:after="120" w:line="240" w:lineRule="auto"/>
        <w:jc w:val="both"/>
        <w:rPr>
          <w:rFonts w:cs="Arial"/>
        </w:rPr>
      </w:pPr>
      <w:r w:rsidRPr="00450831">
        <w:rPr>
          <w:rFonts w:cs="Arial"/>
        </w:rPr>
        <w:t xml:space="preserve">Los brigadistas de atención a incendios deben ser preparados y evaluados en cursos especializados de prevención y contención de fuego y utilización del equipo de lucha contra el fuego. </w:t>
      </w:r>
    </w:p>
    <w:p w14:paraId="4DDA6935" w14:textId="77777777" w:rsidR="00C52D81" w:rsidRPr="00450831" w:rsidRDefault="00C52D81" w:rsidP="00C167A0">
      <w:pPr>
        <w:tabs>
          <w:tab w:val="left" w:pos="1080"/>
        </w:tabs>
        <w:spacing w:before="120" w:after="120" w:line="240" w:lineRule="auto"/>
        <w:jc w:val="both"/>
        <w:rPr>
          <w:rFonts w:cs="Arial"/>
        </w:rPr>
      </w:pPr>
      <w:r w:rsidRPr="00450831">
        <w:rPr>
          <w:rFonts w:cs="Arial"/>
        </w:rPr>
        <w:t>Entre sus funciones está:</w:t>
      </w:r>
    </w:p>
    <w:p w14:paraId="4F030380" w14:textId="77777777" w:rsidR="00C52D81" w:rsidRPr="00450831" w:rsidRDefault="00C52D81" w:rsidP="00A3309D">
      <w:pPr>
        <w:pStyle w:val="Prrafodelista"/>
        <w:numPr>
          <w:ilvl w:val="0"/>
          <w:numId w:val="15"/>
        </w:numPr>
        <w:tabs>
          <w:tab w:val="left" w:pos="1080"/>
        </w:tabs>
        <w:spacing w:before="120" w:after="120" w:line="240" w:lineRule="auto"/>
        <w:jc w:val="both"/>
        <w:rPr>
          <w:rFonts w:asciiTheme="minorHAnsi" w:hAnsiTheme="minorHAnsi" w:cs="Arial"/>
        </w:rPr>
      </w:pPr>
      <w:r w:rsidRPr="00450831">
        <w:rPr>
          <w:rFonts w:asciiTheme="minorHAnsi" w:hAnsiTheme="minorHAnsi" w:cs="Arial"/>
        </w:rPr>
        <w:t>Atención de conatos de incendios y contención de incendios</w:t>
      </w:r>
    </w:p>
    <w:p w14:paraId="41AA18E5" w14:textId="77777777" w:rsidR="00C52D81" w:rsidRPr="00450831" w:rsidRDefault="00C52D81" w:rsidP="00A3309D">
      <w:pPr>
        <w:pStyle w:val="Prrafodelista"/>
        <w:numPr>
          <w:ilvl w:val="0"/>
          <w:numId w:val="15"/>
        </w:numPr>
        <w:tabs>
          <w:tab w:val="left" w:pos="1080"/>
        </w:tabs>
        <w:spacing w:before="120" w:after="120" w:line="240" w:lineRule="auto"/>
        <w:jc w:val="both"/>
        <w:rPr>
          <w:rFonts w:asciiTheme="minorHAnsi" w:hAnsiTheme="minorHAnsi" w:cs="Arial"/>
        </w:rPr>
      </w:pPr>
      <w:r w:rsidRPr="00450831">
        <w:rPr>
          <w:rFonts w:asciiTheme="minorHAnsi" w:hAnsiTheme="minorHAnsi" w:cs="Arial"/>
        </w:rPr>
        <w:t>Ayudar al cuerpo de bomberos en operaciones dentro de planta</w:t>
      </w:r>
    </w:p>
    <w:p w14:paraId="3589E966" w14:textId="77777777" w:rsidR="00C52D81" w:rsidRPr="00450831" w:rsidRDefault="00C52D81" w:rsidP="00A3309D">
      <w:pPr>
        <w:pStyle w:val="Prrafodelista"/>
        <w:numPr>
          <w:ilvl w:val="0"/>
          <w:numId w:val="15"/>
        </w:numPr>
        <w:tabs>
          <w:tab w:val="left" w:pos="1080"/>
        </w:tabs>
        <w:spacing w:before="120" w:after="120" w:line="240" w:lineRule="auto"/>
        <w:jc w:val="both"/>
        <w:rPr>
          <w:rFonts w:asciiTheme="minorHAnsi" w:hAnsiTheme="minorHAnsi" w:cs="Arial"/>
        </w:rPr>
      </w:pPr>
      <w:r w:rsidRPr="00450831">
        <w:rPr>
          <w:rFonts w:asciiTheme="minorHAnsi" w:hAnsiTheme="minorHAnsi" w:cs="Arial"/>
        </w:rPr>
        <w:t>Dar instrucciones al personal en caso de activarse una emergencia por incendio o explosión</w:t>
      </w:r>
    </w:p>
    <w:p w14:paraId="06CBD097" w14:textId="77777777" w:rsidR="00C52D81" w:rsidRPr="00450831" w:rsidRDefault="00C52D81" w:rsidP="00C167A0">
      <w:pPr>
        <w:tabs>
          <w:tab w:val="left" w:pos="1080"/>
        </w:tabs>
        <w:spacing w:before="120" w:after="120" w:line="240" w:lineRule="auto"/>
        <w:jc w:val="both"/>
        <w:rPr>
          <w:rFonts w:cs="Arial"/>
        </w:rPr>
      </w:pPr>
      <w:r w:rsidRPr="00450831">
        <w:rPr>
          <w:rFonts w:cs="Arial"/>
        </w:rPr>
        <w:t>Entre sus responsabilidades está:</w:t>
      </w:r>
    </w:p>
    <w:p w14:paraId="540DDEDC" w14:textId="77777777" w:rsidR="00C52D81" w:rsidRPr="00450831" w:rsidRDefault="00C52D81" w:rsidP="00A3309D">
      <w:pPr>
        <w:pStyle w:val="Prrafodelista"/>
        <w:numPr>
          <w:ilvl w:val="0"/>
          <w:numId w:val="15"/>
        </w:numPr>
        <w:tabs>
          <w:tab w:val="left" w:pos="1080"/>
        </w:tabs>
        <w:spacing w:before="120" w:after="120" w:line="240" w:lineRule="auto"/>
        <w:jc w:val="both"/>
        <w:rPr>
          <w:rFonts w:asciiTheme="minorHAnsi" w:hAnsiTheme="minorHAnsi" w:cs="Arial"/>
        </w:rPr>
      </w:pPr>
      <w:r w:rsidRPr="00450831">
        <w:rPr>
          <w:rFonts w:asciiTheme="minorHAnsi" w:hAnsiTheme="minorHAnsi" w:cs="Arial"/>
        </w:rPr>
        <w:t>Mantener sus conocimientos al día participando en las capacitaciones, simulacros y evaluaciones</w:t>
      </w:r>
    </w:p>
    <w:p w14:paraId="332B8BFE" w14:textId="77777777" w:rsidR="00C52D81" w:rsidRPr="00450831" w:rsidRDefault="00C52D81" w:rsidP="00A3309D">
      <w:pPr>
        <w:pStyle w:val="Prrafodelista"/>
        <w:numPr>
          <w:ilvl w:val="0"/>
          <w:numId w:val="15"/>
        </w:numPr>
        <w:tabs>
          <w:tab w:val="left" w:pos="1080"/>
        </w:tabs>
        <w:spacing w:before="120" w:after="120" w:line="240" w:lineRule="auto"/>
        <w:jc w:val="both"/>
        <w:rPr>
          <w:rFonts w:asciiTheme="minorHAnsi" w:hAnsiTheme="minorHAnsi" w:cs="Arial"/>
        </w:rPr>
      </w:pPr>
      <w:r w:rsidRPr="00450831">
        <w:rPr>
          <w:rFonts w:asciiTheme="minorHAnsi" w:hAnsiTheme="minorHAnsi" w:cs="Arial"/>
        </w:rPr>
        <w:t>Atender la emergencia por incendio o explosión cuando se lo requiera</w:t>
      </w:r>
    </w:p>
    <w:p w14:paraId="28A66298" w14:textId="77777777" w:rsidR="00C52D81" w:rsidRPr="00450831" w:rsidRDefault="00C52D81" w:rsidP="00A3309D">
      <w:pPr>
        <w:pStyle w:val="Prrafodelista"/>
        <w:numPr>
          <w:ilvl w:val="0"/>
          <w:numId w:val="15"/>
        </w:numPr>
        <w:tabs>
          <w:tab w:val="left" w:pos="1080"/>
        </w:tabs>
        <w:spacing w:before="120" w:after="120" w:line="240" w:lineRule="auto"/>
        <w:jc w:val="both"/>
        <w:rPr>
          <w:rFonts w:asciiTheme="minorHAnsi" w:hAnsiTheme="minorHAnsi" w:cs="Arial"/>
        </w:rPr>
      </w:pPr>
      <w:r w:rsidRPr="00450831">
        <w:rPr>
          <w:rFonts w:asciiTheme="minorHAnsi" w:hAnsiTheme="minorHAnsi" w:cs="Arial"/>
        </w:rPr>
        <w:t>Vigilar la disponibilidad y operatividad del equipo de lucha contra el fuego</w:t>
      </w:r>
    </w:p>
    <w:p w14:paraId="12213A76" w14:textId="77777777" w:rsidR="00C52D81" w:rsidRPr="00C52D81" w:rsidRDefault="00C52D81" w:rsidP="00C167A0">
      <w:pPr>
        <w:tabs>
          <w:tab w:val="left" w:pos="1080"/>
        </w:tabs>
        <w:spacing w:before="120" w:after="120" w:line="240" w:lineRule="auto"/>
        <w:jc w:val="both"/>
        <w:rPr>
          <w:rFonts w:cs="Arial"/>
          <w:b/>
        </w:rPr>
      </w:pPr>
      <w:r w:rsidRPr="00C52D81">
        <w:rPr>
          <w:rFonts w:cs="Arial"/>
          <w:b/>
        </w:rPr>
        <w:t>Seguridad del brigadista</w:t>
      </w:r>
    </w:p>
    <w:p w14:paraId="1FCC8128" w14:textId="77777777" w:rsidR="00C52D81" w:rsidRPr="00450831" w:rsidRDefault="00C52D81" w:rsidP="00A3309D">
      <w:pPr>
        <w:pStyle w:val="Prrafodelista"/>
        <w:numPr>
          <w:ilvl w:val="0"/>
          <w:numId w:val="16"/>
        </w:numPr>
        <w:tabs>
          <w:tab w:val="left" w:pos="1080"/>
        </w:tabs>
        <w:spacing w:before="120" w:after="120" w:line="240" w:lineRule="auto"/>
        <w:jc w:val="both"/>
        <w:rPr>
          <w:rFonts w:asciiTheme="minorHAnsi" w:hAnsiTheme="minorHAnsi" w:cs="Arial"/>
          <w:b/>
        </w:rPr>
      </w:pPr>
      <w:r w:rsidRPr="00450831">
        <w:rPr>
          <w:rFonts w:asciiTheme="minorHAnsi" w:hAnsiTheme="minorHAnsi" w:cs="Arial"/>
        </w:rPr>
        <w:t>Ningún brigadista podrá realizar maniobras de ataque de incendios que requieran la utilización de la motobomba o mangueras sin el debido equipamiento de seguridad.</w:t>
      </w:r>
    </w:p>
    <w:p w14:paraId="0383AF88" w14:textId="1C2ED220" w:rsidR="00C52D81" w:rsidRPr="00450831" w:rsidRDefault="00C52D81" w:rsidP="00A3309D">
      <w:pPr>
        <w:pStyle w:val="Prrafodelista"/>
        <w:numPr>
          <w:ilvl w:val="0"/>
          <w:numId w:val="16"/>
        </w:numPr>
        <w:tabs>
          <w:tab w:val="left" w:pos="1080"/>
        </w:tabs>
        <w:spacing w:before="120" w:after="120" w:line="240" w:lineRule="auto"/>
        <w:jc w:val="both"/>
        <w:rPr>
          <w:rFonts w:asciiTheme="minorHAnsi" w:hAnsiTheme="minorHAnsi" w:cs="Arial"/>
          <w:b/>
        </w:rPr>
      </w:pPr>
      <w:r w:rsidRPr="00450831">
        <w:rPr>
          <w:rFonts w:asciiTheme="minorHAnsi" w:hAnsiTheme="minorHAnsi" w:cs="Arial"/>
        </w:rPr>
        <w:t>Un conato de incendio puede ser controlado con la utilización de extintores en los diferentes puntos de la planta.</w:t>
      </w:r>
      <w:r w:rsidR="00E40513">
        <w:rPr>
          <w:rFonts w:asciiTheme="minorHAnsi" w:hAnsiTheme="minorHAnsi" w:cs="Arial"/>
        </w:rPr>
        <w:t xml:space="preserve"> </w:t>
      </w:r>
      <w:r w:rsidRPr="00450831">
        <w:rPr>
          <w:rFonts w:asciiTheme="minorHAnsi" w:hAnsiTheme="minorHAnsi" w:cs="Arial"/>
        </w:rPr>
        <w:t>Cualquier persona que tenga el conocimiento de su uso puede mitigar un principio de incendio siempre y cuando no se ponga en riesgo la seguridad personal en ningún momento.</w:t>
      </w:r>
    </w:p>
    <w:p w14:paraId="6DF19945" w14:textId="65BF2256" w:rsidR="00C52D81" w:rsidRPr="00450831" w:rsidRDefault="00C52D81" w:rsidP="00A3309D">
      <w:pPr>
        <w:pStyle w:val="Prrafodelista"/>
        <w:numPr>
          <w:ilvl w:val="0"/>
          <w:numId w:val="16"/>
        </w:numPr>
        <w:tabs>
          <w:tab w:val="left" w:pos="1080"/>
        </w:tabs>
        <w:spacing w:before="120" w:after="120" w:line="240" w:lineRule="auto"/>
        <w:jc w:val="both"/>
        <w:rPr>
          <w:rFonts w:asciiTheme="minorHAnsi" w:hAnsiTheme="minorHAnsi" w:cs="Arial"/>
          <w:b/>
        </w:rPr>
      </w:pPr>
      <w:r w:rsidRPr="00450831">
        <w:rPr>
          <w:rFonts w:asciiTheme="minorHAnsi" w:hAnsiTheme="minorHAnsi" w:cs="Arial"/>
        </w:rPr>
        <w:t xml:space="preserve">Ninguna maniobra de emergencia que requiera operaciones más allá de uso de </w:t>
      </w:r>
      <w:proofErr w:type="gramStart"/>
      <w:r w:rsidRPr="00450831">
        <w:rPr>
          <w:rFonts w:asciiTheme="minorHAnsi" w:hAnsiTheme="minorHAnsi" w:cs="Arial"/>
        </w:rPr>
        <w:t>extintores,</w:t>
      </w:r>
      <w:proofErr w:type="gramEnd"/>
      <w:r w:rsidRPr="00450831">
        <w:rPr>
          <w:rFonts w:asciiTheme="minorHAnsi" w:hAnsiTheme="minorHAnsi" w:cs="Arial"/>
        </w:rPr>
        <w:t xml:space="preserve"> será realizada sin la supervisión del </w:t>
      </w:r>
      <w:commentRangeStart w:id="0"/>
      <w:r w:rsidR="001275BA" w:rsidRPr="00DE7D56">
        <w:rPr>
          <w:rFonts w:asciiTheme="minorHAnsi" w:hAnsiTheme="minorHAnsi" w:cs="Arial"/>
        </w:rPr>
        <w:t>PMU</w:t>
      </w:r>
      <w:r w:rsidRPr="0008183A">
        <w:rPr>
          <w:rFonts w:asciiTheme="minorHAnsi" w:hAnsiTheme="minorHAnsi" w:cs="Arial"/>
        </w:rPr>
        <w:t xml:space="preserve"> </w:t>
      </w:r>
      <w:commentRangeEnd w:id="0"/>
      <w:r w:rsidR="000E1D12" w:rsidRPr="0008183A">
        <w:rPr>
          <w:rStyle w:val="Refdecomentario"/>
          <w:rFonts w:asciiTheme="minorHAnsi" w:eastAsiaTheme="minorHAnsi" w:hAnsiTheme="minorHAnsi" w:cstheme="minorBidi"/>
        </w:rPr>
        <w:commentReference w:id="0"/>
      </w:r>
      <w:r w:rsidRPr="00450831">
        <w:rPr>
          <w:rFonts w:asciiTheme="minorHAnsi" w:hAnsiTheme="minorHAnsi" w:cs="Arial"/>
        </w:rPr>
        <w:t>el cual deberá evaluar los riesgos en campo para proceder a las maniobras necesarias.</w:t>
      </w:r>
    </w:p>
    <w:p w14:paraId="6891D3FD" w14:textId="77777777" w:rsidR="00C52D81" w:rsidRPr="00C52D81" w:rsidRDefault="00C52D81" w:rsidP="00C167A0">
      <w:pPr>
        <w:spacing w:before="120" w:after="120" w:line="240" w:lineRule="auto"/>
        <w:rPr>
          <w:b/>
        </w:rPr>
      </w:pPr>
      <w:r w:rsidRPr="00C52D81">
        <w:rPr>
          <w:b/>
        </w:rPr>
        <w:t>Organización y protocolo</w:t>
      </w:r>
    </w:p>
    <w:p w14:paraId="3D7E8EB7" w14:textId="77777777" w:rsidR="00C52D81" w:rsidRPr="00F4577A" w:rsidRDefault="00C52D81" w:rsidP="00DE7D56">
      <w:pPr>
        <w:pStyle w:val="Prrafodelista"/>
        <w:numPr>
          <w:ilvl w:val="0"/>
          <w:numId w:val="17"/>
        </w:numPr>
        <w:spacing w:before="120" w:after="120" w:line="240" w:lineRule="auto"/>
        <w:jc w:val="both"/>
      </w:pPr>
      <w:r w:rsidRPr="00F4577A">
        <w:t>En el momento de una emergencia declarada, el brigadista de mayor experiencia presente tomará el liderazgo del equipo de ataque.</w:t>
      </w:r>
      <w:r w:rsidR="00C167A0" w:rsidRPr="00F4577A">
        <w:t xml:space="preserve"> </w:t>
      </w:r>
    </w:p>
    <w:p w14:paraId="3B35DB59" w14:textId="24FEF725" w:rsidR="00C52D81" w:rsidRPr="00F4577A" w:rsidRDefault="00C52D81" w:rsidP="00DE7D56">
      <w:pPr>
        <w:pStyle w:val="Prrafodelista"/>
        <w:numPr>
          <w:ilvl w:val="0"/>
          <w:numId w:val="17"/>
        </w:numPr>
        <w:spacing w:before="120" w:after="120" w:line="240" w:lineRule="auto"/>
        <w:jc w:val="both"/>
      </w:pPr>
      <w:r w:rsidRPr="00F4577A">
        <w:t>Se tratará de actua</w:t>
      </w:r>
      <w:r w:rsidR="004D6D36" w:rsidRPr="00DE7D56">
        <w:t>r</w:t>
      </w:r>
      <w:r w:rsidRPr="00F4577A">
        <w:t xml:space="preserve"> con sistemas de extintores antes de activar cualquier red hidráulica</w:t>
      </w:r>
      <w:r w:rsidR="004077D0" w:rsidRPr="00DE7D56">
        <w:t>.</w:t>
      </w:r>
      <w:r w:rsidRPr="00F4577A">
        <w:t xml:space="preserve"> </w:t>
      </w:r>
    </w:p>
    <w:p w14:paraId="1C2CA925" w14:textId="61422FD5" w:rsidR="00C52D81" w:rsidRPr="00F4577A" w:rsidRDefault="00C52D81" w:rsidP="00DE7D56">
      <w:pPr>
        <w:pStyle w:val="Prrafodelista"/>
        <w:numPr>
          <w:ilvl w:val="0"/>
          <w:numId w:val="17"/>
        </w:numPr>
        <w:spacing w:before="120" w:after="120" w:line="240" w:lineRule="auto"/>
        <w:jc w:val="both"/>
      </w:pPr>
      <w:r w:rsidRPr="00F4577A">
        <w:t>En el caso de requerir ayuda externa, el PMU (Puesto de mando unificado) dará la orden de llamar al cuerpo de bomberos por medio de la garita</w:t>
      </w:r>
      <w:r w:rsidR="004077D0" w:rsidRPr="00DE7D56">
        <w:t>.</w:t>
      </w:r>
    </w:p>
    <w:p w14:paraId="7861B2AD" w14:textId="77777777" w:rsidR="00C52D81" w:rsidRPr="00F4577A" w:rsidRDefault="00C167A0" w:rsidP="00DE7D56">
      <w:pPr>
        <w:pStyle w:val="Prrafodelista"/>
        <w:numPr>
          <w:ilvl w:val="0"/>
          <w:numId w:val="17"/>
        </w:numPr>
        <w:spacing w:before="120" w:after="120" w:line="240" w:lineRule="auto"/>
        <w:jc w:val="both"/>
      </w:pPr>
      <w:r w:rsidRPr="00F4577A">
        <w:t>En el momento de llegada de bomberos, los brigadistas se someten a órdenes de éstos.</w:t>
      </w:r>
    </w:p>
    <w:p w14:paraId="57108691" w14:textId="77777777" w:rsidR="00C167A0" w:rsidRPr="00DE7D56" w:rsidRDefault="00C167A0" w:rsidP="00DE7D56">
      <w:pPr>
        <w:pStyle w:val="Prrafodelista"/>
        <w:numPr>
          <w:ilvl w:val="0"/>
          <w:numId w:val="17"/>
        </w:numPr>
        <w:spacing w:before="120" w:after="120" w:line="240" w:lineRule="auto"/>
        <w:jc w:val="both"/>
      </w:pPr>
      <w:r w:rsidRPr="00F4577A">
        <w:t>Solo el PMU puede declarar que la emergencia está controlada y activar el plan de contingencia.</w:t>
      </w:r>
    </w:p>
    <w:p w14:paraId="2CAB0023" w14:textId="77777777" w:rsidR="00431E34" w:rsidRDefault="00431E34" w:rsidP="00DE7D56">
      <w:pPr>
        <w:spacing w:before="120" w:after="120" w:line="240" w:lineRule="auto"/>
        <w:jc w:val="both"/>
        <w:rPr>
          <w:i/>
          <w:color w:val="548DD4" w:themeColor="text2" w:themeTint="99"/>
        </w:rPr>
      </w:pPr>
    </w:p>
    <w:p w14:paraId="7D3DFBC7" w14:textId="77777777" w:rsidR="00431E34" w:rsidRDefault="00431E34" w:rsidP="00DE7D56">
      <w:pPr>
        <w:spacing w:before="120" w:after="120" w:line="240" w:lineRule="auto"/>
        <w:jc w:val="both"/>
        <w:rPr>
          <w:i/>
          <w:color w:val="548DD4" w:themeColor="text2" w:themeTint="99"/>
        </w:rPr>
      </w:pPr>
    </w:p>
    <w:p w14:paraId="4DF0F67B" w14:textId="77777777" w:rsidR="00431E34" w:rsidRDefault="00431E34" w:rsidP="00DE7D56">
      <w:pPr>
        <w:spacing w:before="120" w:after="120" w:line="240" w:lineRule="auto"/>
        <w:jc w:val="both"/>
        <w:rPr>
          <w:i/>
          <w:color w:val="548DD4" w:themeColor="text2" w:themeTint="99"/>
        </w:rPr>
      </w:pPr>
    </w:p>
    <w:p w14:paraId="302CA9D2" w14:textId="77777777" w:rsidR="00431E34" w:rsidRPr="00DE7D56" w:rsidRDefault="00431E34" w:rsidP="00DE7D56">
      <w:pPr>
        <w:spacing w:before="120" w:after="120" w:line="240" w:lineRule="auto"/>
        <w:jc w:val="both"/>
        <w:rPr>
          <w:i/>
          <w:color w:val="548DD4" w:themeColor="text2" w:themeTint="99"/>
        </w:rPr>
      </w:pPr>
    </w:p>
    <w:p w14:paraId="3205B9B2" w14:textId="0F70DC92" w:rsidR="00C52D81" w:rsidRDefault="00C167A0" w:rsidP="00C167A0">
      <w:pPr>
        <w:pStyle w:val="Prrafodelista"/>
        <w:spacing w:before="120" w:after="120" w:line="240" w:lineRule="auto"/>
        <w:ind w:left="426"/>
      </w:pPr>
      <w:r>
        <w:rPr>
          <w:noProof/>
          <w:lang w:eastAsia="es-EC"/>
        </w:rPr>
        <w:lastRenderedPageBreak/>
        <w:drawing>
          <wp:anchor distT="0" distB="0" distL="114300" distR="114300" simplePos="0" relativeHeight="251676672" behindDoc="0" locked="0" layoutInCell="1" allowOverlap="1" wp14:anchorId="2D112CFB" wp14:editId="06F76A43">
            <wp:simplePos x="0" y="0"/>
            <wp:positionH relativeFrom="column">
              <wp:posOffset>4539615</wp:posOffset>
            </wp:positionH>
            <wp:positionV relativeFrom="paragraph">
              <wp:posOffset>-328295</wp:posOffset>
            </wp:positionV>
            <wp:extent cx="1009650" cy="1009650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B1ACD2" w14:textId="77777777" w:rsidR="00C52D81" w:rsidRPr="00C167A0" w:rsidRDefault="00C167A0" w:rsidP="00A3309D">
      <w:pPr>
        <w:pStyle w:val="Prrafodelista"/>
        <w:numPr>
          <w:ilvl w:val="1"/>
          <w:numId w:val="14"/>
        </w:numPr>
        <w:spacing w:before="12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</w:t>
      </w:r>
      <w:r w:rsidR="00C52D81" w:rsidRPr="00C167A0">
        <w:rPr>
          <w:b/>
          <w:sz w:val="28"/>
          <w:szCs w:val="28"/>
        </w:rPr>
        <w:t>Emergencias médicas</w:t>
      </w:r>
    </w:p>
    <w:p w14:paraId="5B3FAEE2" w14:textId="77777777" w:rsidR="00C167A0" w:rsidRPr="00C167A0" w:rsidRDefault="00C167A0" w:rsidP="00C167A0">
      <w:pPr>
        <w:tabs>
          <w:tab w:val="left" w:pos="1080"/>
        </w:tabs>
        <w:spacing w:before="120" w:after="120" w:line="240" w:lineRule="auto"/>
        <w:jc w:val="both"/>
        <w:rPr>
          <w:rFonts w:cs="Arial"/>
          <w:b/>
        </w:rPr>
      </w:pPr>
      <w:r w:rsidRPr="00C167A0">
        <w:rPr>
          <w:rFonts w:cs="Arial"/>
          <w:b/>
        </w:rPr>
        <w:t>Bioseguridad y atención del herido</w:t>
      </w:r>
    </w:p>
    <w:p w14:paraId="3524EF97" w14:textId="1D52381C" w:rsidR="00C167A0" w:rsidRPr="00450831" w:rsidRDefault="00C167A0" w:rsidP="00C167A0">
      <w:pPr>
        <w:tabs>
          <w:tab w:val="left" w:pos="1080"/>
        </w:tabs>
        <w:spacing w:before="120" w:after="120" w:line="240" w:lineRule="auto"/>
        <w:jc w:val="both"/>
        <w:rPr>
          <w:rFonts w:cs="Arial"/>
        </w:rPr>
      </w:pPr>
      <w:r w:rsidRPr="00450831">
        <w:rPr>
          <w:rFonts w:cs="Arial"/>
        </w:rPr>
        <w:t xml:space="preserve">La bioseguridad es la aplicación de métodos, equipos y procedimientos técnicos que tienen como finalidad evitar la transmisión de enfermedades </w:t>
      </w:r>
      <w:proofErr w:type="gramStart"/>
      <w:r w:rsidRPr="00450831">
        <w:rPr>
          <w:rFonts w:cs="Arial"/>
        </w:rPr>
        <w:t>infecto contagiosas</w:t>
      </w:r>
      <w:proofErr w:type="gramEnd"/>
      <w:r w:rsidRPr="00450831">
        <w:rPr>
          <w:rFonts w:cs="Arial"/>
        </w:rPr>
        <w:t xml:space="preserve"> y la prevención de infecciones.</w:t>
      </w:r>
    </w:p>
    <w:p w14:paraId="65084560" w14:textId="77777777" w:rsidR="00C167A0" w:rsidRPr="00450831" w:rsidRDefault="00C167A0" w:rsidP="00C167A0">
      <w:pPr>
        <w:tabs>
          <w:tab w:val="left" w:pos="1080"/>
        </w:tabs>
        <w:spacing w:before="120" w:after="120" w:line="240" w:lineRule="auto"/>
        <w:jc w:val="both"/>
        <w:rPr>
          <w:rFonts w:cs="Arial"/>
        </w:rPr>
      </w:pPr>
      <w:r w:rsidRPr="00450831">
        <w:rPr>
          <w:rFonts w:cs="Arial"/>
        </w:rPr>
        <w:t>Algunos principios universales que debemos tomar en consideración son:</w:t>
      </w:r>
    </w:p>
    <w:p w14:paraId="095A65B2" w14:textId="77777777" w:rsidR="00C167A0" w:rsidRPr="00C167A0" w:rsidRDefault="00C167A0" w:rsidP="00A3309D">
      <w:pPr>
        <w:pStyle w:val="Prrafodelista"/>
        <w:numPr>
          <w:ilvl w:val="0"/>
          <w:numId w:val="17"/>
        </w:numPr>
        <w:spacing w:before="120" w:after="120" w:line="240" w:lineRule="auto"/>
        <w:ind w:left="1134"/>
        <w:jc w:val="both"/>
      </w:pPr>
      <w:r w:rsidRPr="00C167A0">
        <w:t>Lavarse las manos antes y después de tener contacto con un paciente, especialmente si se contamina de sangre u otros líquidos corporales y después de quitarse los guantes.</w:t>
      </w:r>
    </w:p>
    <w:p w14:paraId="6BFC0DC4" w14:textId="77777777" w:rsidR="00C167A0" w:rsidRPr="00C167A0" w:rsidRDefault="00C167A0" w:rsidP="00A3309D">
      <w:pPr>
        <w:pStyle w:val="Prrafodelista"/>
        <w:numPr>
          <w:ilvl w:val="0"/>
          <w:numId w:val="17"/>
        </w:numPr>
        <w:spacing w:before="120" w:after="120" w:line="240" w:lineRule="auto"/>
        <w:ind w:left="1134"/>
        <w:jc w:val="both"/>
      </w:pPr>
      <w:r w:rsidRPr="00C167A0">
        <w:t>Evitar el contacto directo con heces, orina, sangre y fluidos corporales</w:t>
      </w:r>
      <w:r w:rsidR="00E40513">
        <w:t>.</w:t>
      </w:r>
    </w:p>
    <w:p w14:paraId="3FA90992" w14:textId="77777777" w:rsidR="00C167A0" w:rsidRPr="00C167A0" w:rsidRDefault="00C167A0" w:rsidP="00A3309D">
      <w:pPr>
        <w:pStyle w:val="Prrafodelista"/>
        <w:numPr>
          <w:ilvl w:val="0"/>
          <w:numId w:val="17"/>
        </w:numPr>
        <w:spacing w:before="120" w:after="120" w:line="240" w:lineRule="auto"/>
        <w:ind w:left="1134"/>
        <w:jc w:val="both"/>
      </w:pPr>
      <w:r w:rsidRPr="00C167A0">
        <w:t>Usar guantes de látex cuando haya posibilidad de contacto con sangre y otros líquidos corporales.</w:t>
      </w:r>
    </w:p>
    <w:p w14:paraId="52E0F922" w14:textId="77777777" w:rsidR="00C167A0" w:rsidRPr="00C167A0" w:rsidRDefault="00C167A0" w:rsidP="00A3309D">
      <w:pPr>
        <w:pStyle w:val="Prrafodelista"/>
        <w:numPr>
          <w:ilvl w:val="0"/>
          <w:numId w:val="17"/>
        </w:numPr>
        <w:spacing w:before="120" w:after="120" w:line="240" w:lineRule="auto"/>
        <w:ind w:left="1134"/>
        <w:jc w:val="both"/>
      </w:pPr>
      <w:r w:rsidRPr="00C167A0">
        <w:t>Usar mascarilla y lentes de protección cuando se prevea la posibilidad de salpicaduras de sangre y líquidos corporales</w:t>
      </w:r>
      <w:r w:rsidR="00E40513">
        <w:t>.</w:t>
      </w:r>
    </w:p>
    <w:p w14:paraId="1BC2780D" w14:textId="77777777" w:rsidR="00C167A0" w:rsidRPr="00C167A0" w:rsidRDefault="00C167A0" w:rsidP="00A3309D">
      <w:pPr>
        <w:pStyle w:val="Prrafodelista"/>
        <w:numPr>
          <w:ilvl w:val="0"/>
          <w:numId w:val="17"/>
        </w:numPr>
        <w:spacing w:before="120" w:after="120" w:line="240" w:lineRule="auto"/>
        <w:ind w:left="1134"/>
        <w:jc w:val="both"/>
      </w:pPr>
      <w:r w:rsidRPr="00C167A0">
        <w:t>Los elementos contaminados deben ser colocados en fundas rojas selladas herméticamente, correctamente rotuladas para ser eliminados.</w:t>
      </w:r>
    </w:p>
    <w:p w14:paraId="0E845761" w14:textId="77777777" w:rsidR="00C167A0" w:rsidRPr="00C167A0" w:rsidRDefault="00C167A0" w:rsidP="00A3309D">
      <w:pPr>
        <w:pStyle w:val="Prrafodelista"/>
        <w:numPr>
          <w:ilvl w:val="0"/>
          <w:numId w:val="17"/>
        </w:numPr>
        <w:spacing w:before="120" w:after="120" w:line="240" w:lineRule="auto"/>
        <w:ind w:left="1134"/>
        <w:jc w:val="both"/>
      </w:pPr>
      <w:r w:rsidRPr="00C167A0">
        <w:t>Usar en RCCP, una mascarilla con válvula de una vía que impida el retorno de vómito, sangre u otro fluido.</w:t>
      </w:r>
    </w:p>
    <w:p w14:paraId="0618D0C0" w14:textId="77777777" w:rsidR="00C167A0" w:rsidRDefault="00C167A0" w:rsidP="00C167A0">
      <w:pPr>
        <w:pStyle w:val="Prrafodelista"/>
        <w:spacing w:before="120" w:after="120" w:line="240" w:lineRule="auto"/>
        <w:ind w:left="0"/>
      </w:pPr>
    </w:p>
    <w:p w14:paraId="010D052F" w14:textId="77777777" w:rsidR="00C167A0" w:rsidRPr="00C167A0" w:rsidRDefault="00C167A0" w:rsidP="00C167A0">
      <w:pPr>
        <w:pStyle w:val="Prrafodelista"/>
        <w:spacing w:before="120" w:after="120" w:line="240" w:lineRule="auto"/>
        <w:ind w:left="0"/>
        <w:rPr>
          <w:b/>
        </w:rPr>
      </w:pPr>
      <w:r w:rsidRPr="00C167A0">
        <w:rPr>
          <w:b/>
        </w:rPr>
        <w:t>Protocolo de atención médica</w:t>
      </w:r>
    </w:p>
    <w:p w14:paraId="6B8C8EB9" w14:textId="4B3FD71D" w:rsidR="00C167A0" w:rsidRDefault="00C167A0" w:rsidP="00A3309D">
      <w:pPr>
        <w:pStyle w:val="Prrafodelista"/>
        <w:numPr>
          <w:ilvl w:val="0"/>
          <w:numId w:val="19"/>
        </w:numPr>
        <w:spacing w:before="120" w:after="120" w:line="240" w:lineRule="auto"/>
        <w:ind w:left="1134" w:hanging="357"/>
        <w:jc w:val="both"/>
      </w:pPr>
      <w:r>
        <w:t>La primera atención médica en caso de una herida será dada por el brigadista de turn</w:t>
      </w:r>
      <w:r w:rsidR="00A06408">
        <w:t>o, enfermera ocupacional o médic</w:t>
      </w:r>
      <w:r>
        <w:t>o</w:t>
      </w:r>
      <w:r w:rsidR="00E40513">
        <w:t xml:space="preserve"> </w:t>
      </w:r>
      <w:r>
        <w:t>de planta.</w:t>
      </w:r>
    </w:p>
    <w:p w14:paraId="0A4C4752" w14:textId="77777777" w:rsidR="00C167A0" w:rsidRDefault="00C167A0" w:rsidP="00A3309D">
      <w:pPr>
        <w:pStyle w:val="Prrafodelista"/>
        <w:numPr>
          <w:ilvl w:val="0"/>
          <w:numId w:val="19"/>
        </w:numPr>
        <w:spacing w:before="120" w:after="120" w:line="240" w:lineRule="auto"/>
        <w:ind w:left="1134" w:hanging="357"/>
        <w:jc w:val="both"/>
      </w:pPr>
      <w:r>
        <w:t>Heridas como quemaduras de primer grado, cortes con hemorragia controlada, lesiones y golpes menores serán tratadas en el sitio de trabajo sin ameritar traslado adicional.</w:t>
      </w:r>
    </w:p>
    <w:p w14:paraId="2B58DA66" w14:textId="6B2C43EE" w:rsidR="00E33A29" w:rsidRDefault="00C167A0" w:rsidP="00E33A29">
      <w:pPr>
        <w:pStyle w:val="Prrafodelista"/>
        <w:numPr>
          <w:ilvl w:val="0"/>
          <w:numId w:val="19"/>
        </w:numPr>
        <w:spacing w:before="120" w:after="120" w:line="240" w:lineRule="auto"/>
        <w:ind w:left="1134" w:hanging="357"/>
        <w:jc w:val="both"/>
      </w:pPr>
      <w:r>
        <w:t>Dependiendo la gravedad de la herida, se llamará a la unidad ambulancia y será trasladado.</w:t>
      </w:r>
      <w:r w:rsidR="00E40513">
        <w:t xml:space="preserve"> </w:t>
      </w:r>
      <w:r>
        <w:t>Entre estos casos están:</w:t>
      </w:r>
      <w:r w:rsidR="00E33A29">
        <w:fldChar w:fldCharType="begin"/>
      </w:r>
      <w:r w:rsidR="00E33A29">
        <w:instrText xml:space="preserve"> LINK Excel.Sheet.12 "C:\\Users\\ahacaych\\Desktop\\Libro3.xlsx" "Hoja1!F103C8:F110C9" \a \f 4 \h  \* MERGEFORMAT </w:instrText>
      </w:r>
      <w:r w:rsidR="00E33A29">
        <w:fldChar w:fldCharType="separate"/>
      </w:r>
    </w:p>
    <w:tbl>
      <w:tblPr>
        <w:tblW w:w="79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145"/>
        <w:gridCol w:w="2835"/>
      </w:tblGrid>
      <w:tr w:rsidR="00E33A29" w:rsidRPr="00E33A29" w14:paraId="698E15FF" w14:textId="77777777" w:rsidTr="00E33A29">
        <w:trPr>
          <w:trHeight w:val="300"/>
          <w:jc w:val="center"/>
        </w:trPr>
        <w:tc>
          <w:tcPr>
            <w:tcW w:w="5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F4B15" w14:textId="77777777" w:rsidR="00E33A29" w:rsidRPr="00E33A29" w:rsidRDefault="00E33A29" w:rsidP="00E33A2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es-EC"/>
              </w:rPr>
            </w:pPr>
            <w:r w:rsidRPr="00E33A29">
              <w:rPr>
                <w:rFonts w:ascii="Calibri" w:eastAsia="Times New Roman" w:hAnsi="Calibri" w:cs="Times New Roman"/>
                <w:b/>
                <w:bCs/>
                <w:color w:val="000000"/>
                <w:lang w:eastAsia="es-EC"/>
              </w:rPr>
              <w:t>Caso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017CE" w14:textId="77777777" w:rsidR="00E33A29" w:rsidRPr="00E33A29" w:rsidRDefault="00E33A29" w:rsidP="00E33A2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es-EC"/>
              </w:rPr>
            </w:pPr>
            <w:r w:rsidRPr="00E33A29">
              <w:rPr>
                <w:rFonts w:ascii="Calibri" w:eastAsia="Times New Roman" w:hAnsi="Calibri" w:cs="Times New Roman"/>
                <w:b/>
                <w:bCs/>
                <w:color w:val="000000"/>
                <w:lang w:eastAsia="es-EC"/>
              </w:rPr>
              <w:t>Trasladar a:</w:t>
            </w:r>
          </w:p>
        </w:tc>
      </w:tr>
      <w:tr w:rsidR="00E33A29" w:rsidRPr="00E33A29" w14:paraId="1F277C44" w14:textId="77777777" w:rsidTr="00E33A29">
        <w:trPr>
          <w:trHeight w:val="300"/>
          <w:jc w:val="center"/>
        </w:trPr>
        <w:tc>
          <w:tcPr>
            <w:tcW w:w="51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EC184" w14:textId="1C36FDD8" w:rsidR="00E33A29" w:rsidRPr="00E33A29" w:rsidRDefault="00E33A29" w:rsidP="00E33A29">
            <w:pPr>
              <w:spacing w:after="0" w:line="240" w:lineRule="auto"/>
              <w:jc w:val="both"/>
              <w:rPr>
                <w:rFonts w:ascii="Courier New" w:eastAsia="Times New Roman" w:hAnsi="Courier New" w:cs="Courier New"/>
                <w:color w:val="000000"/>
                <w:lang w:eastAsia="es-EC"/>
              </w:rPr>
            </w:pPr>
            <w:r w:rsidRPr="00E33A29">
              <w:rPr>
                <w:rFonts w:ascii="Courier New" w:eastAsia="Courier New" w:hAnsi="Courier New" w:cs="Courier New"/>
                <w:color w:val="000000"/>
                <w:lang w:eastAsia="es-EC"/>
              </w:rPr>
              <w:t>o</w:t>
            </w:r>
            <w:r w:rsidR="00E40513">
              <w:rPr>
                <w:rFonts w:ascii="Times New Roman" w:eastAsia="Courier New" w:hAnsi="Times New Roman" w:cs="Times New Roman"/>
                <w:color w:val="000000"/>
                <w:sz w:val="14"/>
                <w:szCs w:val="14"/>
                <w:lang w:eastAsia="es-EC"/>
              </w:rPr>
              <w:t xml:space="preserve"> </w:t>
            </w:r>
            <w:r w:rsidRPr="00E33A29">
              <w:rPr>
                <w:rFonts w:ascii="Calibri" w:eastAsia="Courier New" w:hAnsi="Calibri" w:cs="Courier New"/>
                <w:color w:val="000000"/>
                <w:lang w:eastAsia="es-EC"/>
              </w:rPr>
              <w:t>Politraumatismos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28B52" w14:textId="77777777" w:rsidR="00E33A29" w:rsidRPr="00E33A29" w:rsidRDefault="00E33A29" w:rsidP="00E33A2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EC"/>
              </w:rPr>
            </w:pPr>
            <w:r w:rsidRPr="00E33A29">
              <w:rPr>
                <w:rFonts w:ascii="Calibri" w:eastAsia="Times New Roman" w:hAnsi="Calibri" w:cs="Times New Roman"/>
                <w:color w:val="000000"/>
                <w:lang w:eastAsia="es-EC"/>
              </w:rPr>
              <w:t>Hospital Universitario</w:t>
            </w:r>
          </w:p>
        </w:tc>
      </w:tr>
      <w:tr w:rsidR="00E33A29" w:rsidRPr="00E33A29" w14:paraId="6713C8ED" w14:textId="77777777" w:rsidTr="00E33A29">
        <w:trPr>
          <w:trHeight w:val="300"/>
          <w:jc w:val="center"/>
        </w:trPr>
        <w:tc>
          <w:tcPr>
            <w:tcW w:w="51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70E60" w14:textId="04B50F07" w:rsidR="00E33A29" w:rsidRPr="00E33A29" w:rsidRDefault="00E33A29" w:rsidP="00E33A29">
            <w:pPr>
              <w:spacing w:after="0" w:line="240" w:lineRule="auto"/>
              <w:jc w:val="both"/>
              <w:rPr>
                <w:rFonts w:ascii="Courier New" w:eastAsia="Times New Roman" w:hAnsi="Courier New" w:cs="Courier New"/>
                <w:color w:val="000000"/>
                <w:lang w:eastAsia="es-EC"/>
              </w:rPr>
            </w:pPr>
            <w:r w:rsidRPr="00E33A29">
              <w:rPr>
                <w:rFonts w:ascii="Courier New" w:eastAsia="Courier New" w:hAnsi="Courier New" w:cs="Courier New"/>
                <w:color w:val="000000"/>
                <w:lang w:eastAsia="es-EC"/>
              </w:rPr>
              <w:t>o</w:t>
            </w:r>
            <w:r w:rsidR="00E40513">
              <w:rPr>
                <w:rFonts w:ascii="Times New Roman" w:eastAsia="Courier New" w:hAnsi="Times New Roman" w:cs="Times New Roman"/>
                <w:color w:val="000000"/>
                <w:sz w:val="14"/>
                <w:szCs w:val="14"/>
                <w:lang w:eastAsia="es-EC"/>
              </w:rPr>
              <w:t xml:space="preserve"> </w:t>
            </w:r>
            <w:r w:rsidRPr="00E33A29">
              <w:rPr>
                <w:rFonts w:ascii="Calibri" w:eastAsia="Courier New" w:hAnsi="Calibri" w:cs="Courier New"/>
                <w:color w:val="000000"/>
                <w:lang w:eastAsia="es-EC"/>
              </w:rPr>
              <w:t>Pérdida de consciencia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F5243" w14:textId="77777777" w:rsidR="00E33A29" w:rsidRPr="00E33A29" w:rsidRDefault="00E33A29" w:rsidP="00E33A2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EC"/>
              </w:rPr>
            </w:pPr>
            <w:r w:rsidRPr="00E33A29">
              <w:rPr>
                <w:rFonts w:ascii="Calibri" w:eastAsia="Times New Roman" w:hAnsi="Calibri" w:cs="Times New Roman"/>
                <w:color w:val="000000"/>
                <w:lang w:eastAsia="es-EC"/>
              </w:rPr>
              <w:t>Hospital Universitario</w:t>
            </w:r>
          </w:p>
        </w:tc>
      </w:tr>
      <w:tr w:rsidR="00E33A29" w:rsidRPr="00E33A29" w14:paraId="0AF96B0A" w14:textId="77777777" w:rsidTr="00E33A29">
        <w:trPr>
          <w:trHeight w:val="300"/>
          <w:jc w:val="center"/>
        </w:trPr>
        <w:tc>
          <w:tcPr>
            <w:tcW w:w="51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01E36" w14:textId="310E44EE" w:rsidR="00E33A29" w:rsidRPr="00E33A29" w:rsidRDefault="00E33A29" w:rsidP="00E33A29">
            <w:pPr>
              <w:spacing w:after="0" w:line="240" w:lineRule="auto"/>
              <w:jc w:val="both"/>
              <w:rPr>
                <w:rFonts w:ascii="Courier New" w:eastAsia="Times New Roman" w:hAnsi="Courier New" w:cs="Courier New"/>
                <w:color w:val="000000"/>
                <w:lang w:eastAsia="es-EC"/>
              </w:rPr>
            </w:pPr>
            <w:r w:rsidRPr="00E33A29">
              <w:rPr>
                <w:rFonts w:ascii="Courier New" w:eastAsia="Courier New" w:hAnsi="Courier New" w:cs="Courier New"/>
                <w:color w:val="000000"/>
                <w:lang w:eastAsia="es-EC"/>
              </w:rPr>
              <w:t>o</w:t>
            </w:r>
            <w:r w:rsidR="00E40513">
              <w:rPr>
                <w:rFonts w:ascii="Times New Roman" w:eastAsia="Courier New" w:hAnsi="Times New Roman" w:cs="Times New Roman"/>
                <w:color w:val="000000"/>
                <w:sz w:val="14"/>
                <w:szCs w:val="14"/>
                <w:lang w:eastAsia="es-EC"/>
              </w:rPr>
              <w:t xml:space="preserve"> </w:t>
            </w:r>
            <w:r w:rsidRPr="00E33A29">
              <w:rPr>
                <w:rFonts w:ascii="Calibri" w:eastAsia="Courier New" w:hAnsi="Calibri" w:cs="Courier New"/>
                <w:color w:val="000000"/>
                <w:lang w:eastAsia="es-EC"/>
              </w:rPr>
              <w:t>Desmembramiento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3EFF5" w14:textId="77777777" w:rsidR="00E33A29" w:rsidRPr="00E33A29" w:rsidRDefault="00E33A29" w:rsidP="00E33A2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EC"/>
              </w:rPr>
            </w:pPr>
            <w:r w:rsidRPr="00E33A29">
              <w:rPr>
                <w:rFonts w:ascii="Calibri" w:eastAsia="Times New Roman" w:hAnsi="Calibri" w:cs="Times New Roman"/>
                <w:color w:val="000000"/>
                <w:lang w:eastAsia="es-EC"/>
              </w:rPr>
              <w:t>Hospital Universitario</w:t>
            </w:r>
          </w:p>
        </w:tc>
      </w:tr>
      <w:tr w:rsidR="00E33A29" w:rsidRPr="00E33A29" w14:paraId="78F96C2C" w14:textId="77777777" w:rsidTr="00E33A29">
        <w:trPr>
          <w:trHeight w:val="300"/>
          <w:jc w:val="center"/>
        </w:trPr>
        <w:tc>
          <w:tcPr>
            <w:tcW w:w="51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C1ACD" w14:textId="0B771995" w:rsidR="00E33A29" w:rsidRPr="00E33A29" w:rsidRDefault="00E33A29" w:rsidP="00E33A29">
            <w:pPr>
              <w:spacing w:after="0" w:line="240" w:lineRule="auto"/>
              <w:jc w:val="both"/>
              <w:rPr>
                <w:rFonts w:ascii="Courier New" w:eastAsia="Times New Roman" w:hAnsi="Courier New" w:cs="Courier New"/>
                <w:color w:val="000000"/>
                <w:lang w:eastAsia="es-EC"/>
              </w:rPr>
            </w:pPr>
            <w:r w:rsidRPr="00E33A29">
              <w:rPr>
                <w:rFonts w:ascii="Courier New" w:eastAsia="Courier New" w:hAnsi="Courier New" w:cs="Courier New"/>
                <w:color w:val="000000"/>
                <w:lang w:eastAsia="es-EC"/>
              </w:rPr>
              <w:t>o</w:t>
            </w:r>
            <w:r w:rsidR="00E40513">
              <w:rPr>
                <w:rFonts w:ascii="Times New Roman" w:eastAsia="Courier New" w:hAnsi="Times New Roman" w:cs="Times New Roman"/>
                <w:color w:val="000000"/>
                <w:sz w:val="14"/>
                <w:szCs w:val="14"/>
                <w:lang w:eastAsia="es-EC"/>
              </w:rPr>
              <w:t xml:space="preserve"> </w:t>
            </w:r>
            <w:r w:rsidRPr="00E33A29">
              <w:rPr>
                <w:rFonts w:ascii="Calibri" w:eastAsia="Courier New" w:hAnsi="Calibri" w:cs="Courier New"/>
                <w:color w:val="000000"/>
                <w:lang w:eastAsia="es-EC"/>
              </w:rPr>
              <w:t>Fracturas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CFED8" w14:textId="77777777" w:rsidR="00E33A29" w:rsidRPr="00E33A29" w:rsidRDefault="00E33A29" w:rsidP="00E33A2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EC"/>
              </w:rPr>
            </w:pPr>
            <w:r w:rsidRPr="00E33A29">
              <w:rPr>
                <w:rFonts w:ascii="Calibri" w:eastAsia="Times New Roman" w:hAnsi="Calibri" w:cs="Times New Roman"/>
                <w:color w:val="000000"/>
                <w:lang w:eastAsia="es-EC"/>
              </w:rPr>
              <w:t>IESS</w:t>
            </w:r>
          </w:p>
        </w:tc>
      </w:tr>
      <w:tr w:rsidR="00E33A29" w:rsidRPr="00E33A29" w14:paraId="4EB39A13" w14:textId="77777777" w:rsidTr="00E33A29">
        <w:trPr>
          <w:trHeight w:val="356"/>
          <w:jc w:val="center"/>
        </w:trPr>
        <w:tc>
          <w:tcPr>
            <w:tcW w:w="51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7CDAC" w14:textId="731D28AA" w:rsidR="00E33A29" w:rsidRPr="00E33A29" w:rsidRDefault="00E33A29" w:rsidP="00E33A29">
            <w:pPr>
              <w:spacing w:after="0" w:line="240" w:lineRule="auto"/>
              <w:jc w:val="both"/>
              <w:rPr>
                <w:rFonts w:ascii="Courier New" w:eastAsia="Times New Roman" w:hAnsi="Courier New" w:cs="Courier New"/>
                <w:color w:val="000000"/>
                <w:lang w:eastAsia="es-EC"/>
              </w:rPr>
            </w:pPr>
            <w:r w:rsidRPr="00E33A29">
              <w:rPr>
                <w:rFonts w:ascii="Courier New" w:eastAsia="Courier New" w:hAnsi="Courier New" w:cs="Courier New"/>
                <w:color w:val="000000"/>
                <w:lang w:eastAsia="es-EC"/>
              </w:rPr>
              <w:t>o</w:t>
            </w:r>
            <w:r w:rsidR="00E40513">
              <w:rPr>
                <w:rFonts w:ascii="Times New Roman" w:eastAsia="Courier New" w:hAnsi="Times New Roman" w:cs="Times New Roman"/>
                <w:color w:val="000000"/>
                <w:sz w:val="14"/>
                <w:szCs w:val="14"/>
                <w:lang w:eastAsia="es-EC"/>
              </w:rPr>
              <w:t xml:space="preserve"> </w:t>
            </w:r>
            <w:r w:rsidRPr="00E33A29">
              <w:rPr>
                <w:rFonts w:ascii="Calibri" w:eastAsia="Courier New" w:hAnsi="Calibri" w:cs="Courier New"/>
                <w:color w:val="000000"/>
                <w:lang w:eastAsia="es-EC"/>
              </w:rPr>
              <w:t>Corte profundo con hemorragia continua (No controladas con presión en la herida).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9F25D" w14:textId="77777777" w:rsidR="00E33A29" w:rsidRPr="00E33A29" w:rsidRDefault="00E33A29" w:rsidP="00E33A2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EC"/>
              </w:rPr>
            </w:pPr>
            <w:r w:rsidRPr="00E33A29">
              <w:rPr>
                <w:rFonts w:ascii="Calibri" w:eastAsia="Times New Roman" w:hAnsi="Calibri" w:cs="Times New Roman"/>
                <w:color w:val="000000"/>
                <w:lang w:eastAsia="es-EC"/>
              </w:rPr>
              <w:t>IESS</w:t>
            </w:r>
          </w:p>
        </w:tc>
      </w:tr>
      <w:tr w:rsidR="00E33A29" w:rsidRPr="00E33A29" w14:paraId="6C3DE894" w14:textId="77777777" w:rsidTr="00E33A29">
        <w:trPr>
          <w:trHeight w:val="300"/>
          <w:jc w:val="center"/>
        </w:trPr>
        <w:tc>
          <w:tcPr>
            <w:tcW w:w="51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A9EE5" w14:textId="40AE0329" w:rsidR="00E33A29" w:rsidRPr="00E33A29" w:rsidRDefault="00E33A29" w:rsidP="00E33A29">
            <w:pPr>
              <w:spacing w:after="0" w:line="240" w:lineRule="auto"/>
              <w:jc w:val="both"/>
              <w:rPr>
                <w:rFonts w:ascii="Courier New" w:eastAsia="Times New Roman" w:hAnsi="Courier New" w:cs="Courier New"/>
                <w:color w:val="000000"/>
                <w:lang w:eastAsia="es-EC"/>
              </w:rPr>
            </w:pPr>
            <w:r w:rsidRPr="00E33A29">
              <w:rPr>
                <w:rFonts w:ascii="Courier New" w:eastAsia="Courier New" w:hAnsi="Courier New" w:cs="Courier New"/>
                <w:color w:val="000000"/>
                <w:lang w:eastAsia="es-EC"/>
              </w:rPr>
              <w:t>o</w:t>
            </w:r>
            <w:r w:rsidR="00E40513">
              <w:rPr>
                <w:rFonts w:ascii="Times New Roman" w:eastAsia="Courier New" w:hAnsi="Times New Roman" w:cs="Times New Roman"/>
                <w:color w:val="000000"/>
                <w:sz w:val="14"/>
                <w:szCs w:val="14"/>
                <w:lang w:eastAsia="es-EC"/>
              </w:rPr>
              <w:t xml:space="preserve"> </w:t>
            </w:r>
            <w:r w:rsidRPr="00E33A29">
              <w:rPr>
                <w:rFonts w:ascii="Calibri" w:eastAsia="Courier New" w:hAnsi="Calibri" w:cs="Courier New"/>
                <w:color w:val="000000"/>
                <w:lang w:eastAsia="es-EC"/>
              </w:rPr>
              <w:t>Quemaduras de 2do y 3er grado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EA8C9" w14:textId="77777777" w:rsidR="00E33A29" w:rsidRPr="00E33A29" w:rsidRDefault="00E33A29" w:rsidP="00E33A2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EC"/>
              </w:rPr>
            </w:pPr>
            <w:r w:rsidRPr="00E33A29">
              <w:rPr>
                <w:rFonts w:ascii="Calibri" w:eastAsia="Times New Roman" w:hAnsi="Calibri" w:cs="Times New Roman"/>
                <w:color w:val="000000"/>
                <w:lang w:eastAsia="es-EC"/>
              </w:rPr>
              <w:t>Luis Vernaza</w:t>
            </w:r>
          </w:p>
        </w:tc>
      </w:tr>
      <w:tr w:rsidR="00E33A29" w:rsidRPr="00E33A29" w14:paraId="3CD35DF1" w14:textId="77777777" w:rsidTr="00E33A29">
        <w:trPr>
          <w:trHeight w:val="600"/>
          <w:jc w:val="center"/>
        </w:trPr>
        <w:tc>
          <w:tcPr>
            <w:tcW w:w="51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0737F" w14:textId="6EBC0A0B" w:rsidR="00E33A29" w:rsidRPr="00E33A29" w:rsidRDefault="00E33A29" w:rsidP="00E33A29">
            <w:pPr>
              <w:spacing w:after="0" w:line="240" w:lineRule="auto"/>
              <w:jc w:val="both"/>
              <w:rPr>
                <w:rFonts w:ascii="Courier New" w:eastAsia="Times New Roman" w:hAnsi="Courier New" w:cs="Courier New"/>
                <w:color w:val="000000"/>
                <w:lang w:eastAsia="es-EC"/>
              </w:rPr>
            </w:pPr>
            <w:proofErr w:type="spellStart"/>
            <w:r w:rsidRPr="00E33A29">
              <w:rPr>
                <w:rFonts w:ascii="Courier New" w:eastAsia="Courier New" w:hAnsi="Courier New" w:cs="Courier New"/>
                <w:color w:val="000000"/>
                <w:lang w:eastAsia="es-EC"/>
              </w:rPr>
              <w:t>o</w:t>
            </w:r>
            <w:proofErr w:type="spellEnd"/>
            <w:r w:rsidR="00E40513">
              <w:rPr>
                <w:rFonts w:ascii="Times New Roman" w:eastAsia="Courier New" w:hAnsi="Times New Roman" w:cs="Times New Roman"/>
                <w:color w:val="000000"/>
                <w:sz w:val="14"/>
                <w:szCs w:val="14"/>
                <w:lang w:eastAsia="es-EC"/>
              </w:rPr>
              <w:t xml:space="preserve"> </w:t>
            </w:r>
            <w:r w:rsidRPr="00E33A29">
              <w:rPr>
                <w:rFonts w:ascii="Calibri" w:eastAsia="Courier New" w:hAnsi="Calibri" w:cs="Courier New"/>
                <w:color w:val="000000"/>
                <w:lang w:eastAsia="es-EC"/>
              </w:rPr>
              <w:t>Otros casos definidos por el médico de planta.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BA12E" w14:textId="77777777" w:rsidR="00E33A29" w:rsidRPr="00E33A29" w:rsidRDefault="00E33A29" w:rsidP="00E33A2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EC"/>
              </w:rPr>
            </w:pPr>
            <w:r w:rsidRPr="00E33A29">
              <w:rPr>
                <w:rFonts w:ascii="Calibri" w:eastAsia="Times New Roman" w:hAnsi="Calibri" w:cs="Times New Roman"/>
                <w:color w:val="000000"/>
                <w:lang w:eastAsia="es-EC"/>
              </w:rPr>
              <w:t>A definición del médico de planta</w:t>
            </w:r>
          </w:p>
        </w:tc>
      </w:tr>
    </w:tbl>
    <w:p w14:paraId="13C7C6B0" w14:textId="77777777" w:rsidR="00E33A29" w:rsidRDefault="00E33A29" w:rsidP="00E33A29">
      <w:pPr>
        <w:pStyle w:val="Prrafodelista"/>
        <w:ind w:left="1134"/>
      </w:pPr>
      <w:r>
        <w:fldChar w:fldCharType="end"/>
      </w:r>
    </w:p>
    <w:p w14:paraId="721E0322" w14:textId="3EDA3325" w:rsidR="00C167A0" w:rsidRPr="00F4577A" w:rsidRDefault="00C167A0" w:rsidP="00DE7D56">
      <w:pPr>
        <w:pStyle w:val="Prrafodelista"/>
        <w:numPr>
          <w:ilvl w:val="0"/>
          <w:numId w:val="30"/>
        </w:numPr>
        <w:ind w:left="1134"/>
        <w:jc w:val="both"/>
      </w:pPr>
      <w:r w:rsidRPr="00F4577A">
        <w:t xml:space="preserve">En caso de un traslado, el personal de </w:t>
      </w:r>
      <w:proofErr w:type="spellStart"/>
      <w:r w:rsidRPr="00F4577A">
        <w:t>rrhh</w:t>
      </w:r>
      <w:proofErr w:type="spellEnd"/>
      <w:r w:rsidRPr="00F4577A">
        <w:t xml:space="preserve"> del sitio realizará el acompañamiento del herido.</w:t>
      </w:r>
      <w:r w:rsidR="00E40513" w:rsidRPr="00F4577A">
        <w:t xml:space="preserve"> </w:t>
      </w:r>
      <w:r w:rsidRPr="00F4577A">
        <w:t>En caso de que esto no sea posible, el supervisor o jefe de turno elegirá a una persona del grupo o un brigadista para que acompañe al herido en la ambulancia.</w:t>
      </w:r>
    </w:p>
    <w:p w14:paraId="046B2E36" w14:textId="77777777" w:rsidR="00C52D81" w:rsidRDefault="00C52D81" w:rsidP="00C167A0">
      <w:pPr>
        <w:pStyle w:val="Prrafodelista"/>
        <w:spacing w:before="120" w:after="120" w:line="240" w:lineRule="auto"/>
        <w:ind w:left="0"/>
      </w:pPr>
    </w:p>
    <w:p w14:paraId="1ED86EAA" w14:textId="77777777" w:rsidR="00277EA0" w:rsidRDefault="00277EA0" w:rsidP="00C167A0">
      <w:pPr>
        <w:pStyle w:val="Prrafodelista"/>
        <w:spacing w:before="120" w:after="120" w:line="240" w:lineRule="auto"/>
        <w:ind w:left="0"/>
      </w:pPr>
    </w:p>
    <w:p w14:paraId="70B56F43" w14:textId="77777777" w:rsidR="00277EA0" w:rsidRPr="00C167A0" w:rsidRDefault="00277EA0" w:rsidP="00277EA0">
      <w:pPr>
        <w:pStyle w:val="Prrafodelista"/>
        <w:numPr>
          <w:ilvl w:val="1"/>
          <w:numId w:val="14"/>
        </w:numPr>
        <w:spacing w:before="120" w:after="120" w:line="240" w:lineRule="auto"/>
        <w:ind w:left="426"/>
        <w:jc w:val="center"/>
        <w:rPr>
          <w:b/>
          <w:sz w:val="28"/>
          <w:szCs w:val="28"/>
        </w:rPr>
      </w:pPr>
      <w:r>
        <w:rPr>
          <w:noProof/>
          <w:lang w:eastAsia="es-EC"/>
        </w:rPr>
        <w:lastRenderedPageBreak/>
        <w:drawing>
          <wp:anchor distT="0" distB="0" distL="114300" distR="114300" simplePos="0" relativeHeight="251721728" behindDoc="0" locked="0" layoutInCell="1" allowOverlap="1" wp14:anchorId="5CB42DFB" wp14:editId="0754E562">
            <wp:simplePos x="0" y="0"/>
            <wp:positionH relativeFrom="column">
              <wp:posOffset>3449320</wp:posOffset>
            </wp:positionH>
            <wp:positionV relativeFrom="paragraph">
              <wp:posOffset>-93980</wp:posOffset>
            </wp:positionV>
            <wp:extent cx="1905000" cy="1174750"/>
            <wp:effectExtent l="0" t="0" r="0" b="635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8"/>
          <w:szCs w:val="28"/>
        </w:rPr>
        <w:t xml:space="preserve">    Emergencias con ofidios y fauna peligrosa</w:t>
      </w:r>
    </w:p>
    <w:p w14:paraId="7B7A4663" w14:textId="77777777" w:rsidR="00277EA0" w:rsidRPr="00277EA0" w:rsidRDefault="00277EA0" w:rsidP="00277EA0">
      <w:pPr>
        <w:tabs>
          <w:tab w:val="left" w:pos="1080"/>
        </w:tabs>
        <w:spacing w:after="0" w:line="240" w:lineRule="auto"/>
        <w:jc w:val="both"/>
        <w:rPr>
          <w:rFonts w:cs="Arial"/>
          <w:b/>
          <w:bCs/>
        </w:rPr>
      </w:pPr>
      <w:r w:rsidRPr="00277EA0">
        <w:rPr>
          <w:rFonts w:cs="Arial"/>
          <w:b/>
          <w:bCs/>
        </w:rPr>
        <w:t xml:space="preserve">Parámetros de emergencia </w:t>
      </w:r>
    </w:p>
    <w:p w14:paraId="1CEB3748" w14:textId="77777777" w:rsidR="00277EA0" w:rsidRPr="00277EA0" w:rsidRDefault="00277EA0" w:rsidP="00277EA0">
      <w:pPr>
        <w:tabs>
          <w:tab w:val="left" w:pos="1080"/>
        </w:tabs>
        <w:jc w:val="both"/>
        <w:rPr>
          <w:rFonts w:cs="Arial"/>
        </w:rPr>
      </w:pPr>
    </w:p>
    <w:p w14:paraId="06B48D9E" w14:textId="71E0AEE8" w:rsidR="00277EA0" w:rsidRPr="00277EA0" w:rsidRDefault="00277EA0" w:rsidP="00277EA0">
      <w:pPr>
        <w:spacing w:before="120" w:after="120" w:line="240" w:lineRule="auto"/>
        <w:jc w:val="both"/>
        <w:rPr>
          <w:rFonts w:cs="Arial"/>
        </w:rPr>
      </w:pPr>
      <w:r w:rsidRPr="00277EA0">
        <w:rPr>
          <w:rFonts w:cs="Arial"/>
        </w:rPr>
        <w:t>Dentro de las plantas industriales se han identificado diversos riesgos por fauna peligrosa al estar en contacto con arañas, hormigas, avispas, abejas, ciempiés, alac</w:t>
      </w:r>
      <w:r>
        <w:rPr>
          <w:rFonts w:cs="Arial"/>
        </w:rPr>
        <w:t>ranes, escorpiones y serpientes que se puedan encontrar en actividades de campo.</w:t>
      </w:r>
    </w:p>
    <w:p w14:paraId="57A98C50" w14:textId="77777777" w:rsidR="00277EA0" w:rsidRPr="00277EA0" w:rsidRDefault="00277EA0" w:rsidP="00277EA0">
      <w:pPr>
        <w:spacing w:before="120" w:after="120" w:line="240" w:lineRule="auto"/>
        <w:jc w:val="both"/>
        <w:rPr>
          <w:rFonts w:cs="Arial"/>
        </w:rPr>
      </w:pPr>
      <w:r w:rsidRPr="00277EA0">
        <w:rPr>
          <w:rFonts w:cs="Arial"/>
        </w:rPr>
        <w:t>Se considerará una emergencia de este aspecto en las siguientes situaciones:</w:t>
      </w:r>
    </w:p>
    <w:p w14:paraId="1E78AF75" w14:textId="77777777" w:rsidR="00277EA0" w:rsidRPr="00277EA0" w:rsidRDefault="00277EA0" w:rsidP="00277EA0">
      <w:pPr>
        <w:numPr>
          <w:ilvl w:val="0"/>
          <w:numId w:val="45"/>
        </w:numPr>
        <w:spacing w:before="120" w:after="120" w:line="240" w:lineRule="auto"/>
        <w:ind w:left="0"/>
        <w:jc w:val="both"/>
        <w:rPr>
          <w:rFonts w:cs="Arial"/>
        </w:rPr>
      </w:pPr>
      <w:proofErr w:type="spellStart"/>
      <w:r w:rsidRPr="00277EA0">
        <w:rPr>
          <w:rFonts w:cs="Arial"/>
        </w:rPr>
        <w:t>Morderdura</w:t>
      </w:r>
      <w:proofErr w:type="spellEnd"/>
      <w:r w:rsidRPr="00277EA0">
        <w:rPr>
          <w:rFonts w:cs="Arial"/>
        </w:rPr>
        <w:t xml:space="preserve"> de cualquier tipo de serpiente</w:t>
      </w:r>
    </w:p>
    <w:p w14:paraId="16EFDF8B" w14:textId="53E8E2B0" w:rsidR="00277EA0" w:rsidRDefault="00277EA0" w:rsidP="00277EA0">
      <w:pPr>
        <w:numPr>
          <w:ilvl w:val="0"/>
          <w:numId w:val="45"/>
        </w:numPr>
        <w:spacing w:before="120" w:after="120" w:line="240" w:lineRule="auto"/>
        <w:ind w:left="0"/>
        <w:jc w:val="both"/>
        <w:rPr>
          <w:rFonts w:cs="Arial"/>
        </w:rPr>
      </w:pPr>
      <w:r w:rsidRPr="00277EA0">
        <w:rPr>
          <w:rFonts w:cs="Arial"/>
        </w:rPr>
        <w:t>Reacción anafiláctica</w:t>
      </w:r>
      <w:r w:rsidR="00E40513">
        <w:rPr>
          <w:rFonts w:cs="Arial"/>
        </w:rPr>
        <w:t xml:space="preserve"> </w:t>
      </w:r>
      <w:r w:rsidRPr="00277EA0">
        <w:rPr>
          <w:rFonts w:cs="Arial"/>
        </w:rPr>
        <w:t xml:space="preserve">en caso de otras picaduras </w:t>
      </w:r>
    </w:p>
    <w:p w14:paraId="0B5F8847" w14:textId="77777777" w:rsidR="00277EA0" w:rsidRDefault="00277EA0" w:rsidP="00277EA0">
      <w:pPr>
        <w:spacing w:before="120" w:after="120" w:line="240" w:lineRule="auto"/>
        <w:jc w:val="both"/>
        <w:rPr>
          <w:rFonts w:cs="Arial"/>
        </w:rPr>
      </w:pPr>
    </w:p>
    <w:p w14:paraId="58529B50" w14:textId="77777777" w:rsidR="00277EA0" w:rsidRPr="00277EA0" w:rsidRDefault="00277EA0" w:rsidP="00277EA0">
      <w:pPr>
        <w:spacing w:before="120" w:after="120" w:line="240" w:lineRule="auto"/>
        <w:jc w:val="both"/>
        <w:rPr>
          <w:rFonts w:cs="Arial"/>
        </w:rPr>
      </w:pPr>
      <w:r w:rsidRPr="00277EA0">
        <w:rPr>
          <w:rFonts w:cs="Arial"/>
          <w:b/>
          <w:bCs/>
        </w:rPr>
        <w:t xml:space="preserve">Protocolos de operación y comunicación </w:t>
      </w:r>
    </w:p>
    <w:p w14:paraId="741D333C" w14:textId="77777777" w:rsidR="00277EA0" w:rsidRPr="00277EA0" w:rsidRDefault="00277EA0" w:rsidP="00277EA0">
      <w:pPr>
        <w:numPr>
          <w:ilvl w:val="0"/>
          <w:numId w:val="44"/>
        </w:numPr>
        <w:tabs>
          <w:tab w:val="clear" w:pos="360"/>
          <w:tab w:val="num" w:pos="720"/>
        </w:tabs>
        <w:spacing w:before="120" w:after="120" w:line="240" w:lineRule="auto"/>
        <w:ind w:left="0"/>
        <w:jc w:val="both"/>
        <w:rPr>
          <w:rFonts w:cs="Arial"/>
          <w:bCs/>
          <w:lang w:val="es-ES"/>
        </w:rPr>
      </w:pPr>
      <w:r w:rsidRPr="00277EA0">
        <w:rPr>
          <w:rFonts w:cs="Arial"/>
          <w:bCs/>
          <w:lang w:val="es-ES"/>
        </w:rPr>
        <w:t xml:space="preserve">Coloque la víctima en reposo y tranquilícela, suspéndale toda actividad, ya que la excitación acelera la circulación, lo que aumenta la absorción del veneno. </w:t>
      </w:r>
    </w:p>
    <w:p w14:paraId="1F438992" w14:textId="77777777" w:rsidR="00277EA0" w:rsidRPr="00277EA0" w:rsidRDefault="00277EA0" w:rsidP="00277EA0">
      <w:pPr>
        <w:numPr>
          <w:ilvl w:val="0"/>
          <w:numId w:val="44"/>
        </w:numPr>
        <w:tabs>
          <w:tab w:val="clear" w:pos="360"/>
          <w:tab w:val="num" w:pos="720"/>
        </w:tabs>
        <w:spacing w:before="120" w:after="120" w:line="240" w:lineRule="auto"/>
        <w:ind w:left="0"/>
        <w:jc w:val="both"/>
        <w:rPr>
          <w:rFonts w:cs="Arial"/>
          <w:bCs/>
          <w:lang w:val="es-ES"/>
        </w:rPr>
      </w:pPr>
      <w:r w:rsidRPr="00277EA0">
        <w:rPr>
          <w:rFonts w:cs="Arial"/>
          <w:bCs/>
          <w:lang w:val="es-ES"/>
        </w:rPr>
        <w:t xml:space="preserve">Colocar al paciente en la camilla e inmovilice la parte afectada (la camilla </w:t>
      </w:r>
      <w:proofErr w:type="spellStart"/>
      <w:r w:rsidRPr="00277EA0">
        <w:rPr>
          <w:rFonts w:cs="Arial"/>
          <w:bCs/>
          <w:lang w:val="es-ES"/>
        </w:rPr>
        <w:t>esta</w:t>
      </w:r>
      <w:proofErr w:type="spellEnd"/>
      <w:r w:rsidRPr="00277EA0">
        <w:rPr>
          <w:rFonts w:cs="Arial"/>
          <w:bCs/>
          <w:lang w:val="es-ES"/>
        </w:rPr>
        <w:t xml:space="preserve"> ubicada en el Dispensario médico).</w:t>
      </w:r>
    </w:p>
    <w:p w14:paraId="7D017AC8" w14:textId="67E649A8" w:rsidR="00277EA0" w:rsidRPr="00277EA0" w:rsidRDefault="00277EA0" w:rsidP="00277EA0">
      <w:pPr>
        <w:numPr>
          <w:ilvl w:val="0"/>
          <w:numId w:val="44"/>
        </w:numPr>
        <w:tabs>
          <w:tab w:val="clear" w:pos="360"/>
          <w:tab w:val="num" w:pos="720"/>
        </w:tabs>
        <w:spacing w:before="120" w:after="120" w:line="240" w:lineRule="auto"/>
        <w:ind w:left="0"/>
        <w:jc w:val="both"/>
        <w:rPr>
          <w:rFonts w:cs="Arial"/>
          <w:lang w:val="es-ES"/>
        </w:rPr>
      </w:pPr>
      <w:r w:rsidRPr="00277EA0">
        <w:rPr>
          <w:rFonts w:cs="Arial"/>
          <w:bCs/>
          <w:lang w:val="es-ES"/>
        </w:rPr>
        <w:t xml:space="preserve">Retire </w:t>
      </w:r>
      <w:r w:rsidR="006524AA" w:rsidRPr="00F4577A">
        <w:rPr>
          <w:rFonts w:cs="Arial"/>
          <w:bCs/>
          <w:lang w:val="es-ES"/>
        </w:rPr>
        <w:t>de</w:t>
      </w:r>
      <w:r w:rsidRPr="00F4577A">
        <w:rPr>
          <w:rFonts w:cs="Arial"/>
          <w:bCs/>
          <w:lang w:val="es-ES"/>
        </w:rPr>
        <w:t xml:space="preserve"> la víctima </w:t>
      </w:r>
      <w:r w:rsidR="006524AA" w:rsidRPr="00F4577A">
        <w:rPr>
          <w:rFonts w:cs="Arial"/>
          <w:bCs/>
          <w:lang w:val="es-ES"/>
        </w:rPr>
        <w:t xml:space="preserve">cualquier </w:t>
      </w:r>
      <w:r w:rsidRPr="00F4577A">
        <w:rPr>
          <w:rFonts w:cs="Arial"/>
          <w:bCs/>
          <w:lang w:val="es-ES"/>
        </w:rPr>
        <w:t xml:space="preserve">objeto </w:t>
      </w:r>
      <w:r w:rsidRPr="00277EA0">
        <w:rPr>
          <w:rFonts w:cs="Arial"/>
          <w:bCs/>
          <w:lang w:val="es-ES"/>
        </w:rPr>
        <w:t>que le pueda apretar la parte afectada.</w:t>
      </w:r>
    </w:p>
    <w:p w14:paraId="3CD03534" w14:textId="08A49192" w:rsidR="00277EA0" w:rsidRPr="00277EA0" w:rsidRDefault="00277EA0" w:rsidP="00277EA0">
      <w:pPr>
        <w:numPr>
          <w:ilvl w:val="0"/>
          <w:numId w:val="44"/>
        </w:numPr>
        <w:tabs>
          <w:tab w:val="clear" w:pos="360"/>
          <w:tab w:val="num" w:pos="720"/>
        </w:tabs>
        <w:spacing w:before="120" w:after="120" w:line="240" w:lineRule="auto"/>
        <w:ind w:left="0"/>
        <w:jc w:val="both"/>
        <w:rPr>
          <w:rFonts w:cs="Arial"/>
          <w:lang w:val="es-ES"/>
        </w:rPr>
      </w:pPr>
      <w:r w:rsidRPr="00277EA0">
        <w:rPr>
          <w:rFonts w:cs="Arial"/>
          <w:bCs/>
          <w:lang w:val="es-ES"/>
        </w:rPr>
        <w:t xml:space="preserve">Traslade </w:t>
      </w:r>
      <w:r w:rsidR="006524AA" w:rsidRPr="00F4577A">
        <w:rPr>
          <w:rFonts w:cs="Arial"/>
          <w:bCs/>
          <w:lang w:val="es-ES"/>
        </w:rPr>
        <w:t>i</w:t>
      </w:r>
      <w:r w:rsidRPr="00F4577A">
        <w:rPr>
          <w:rFonts w:cs="Arial"/>
          <w:bCs/>
          <w:lang w:val="es-ES"/>
        </w:rPr>
        <w:t>nmediatamente</w:t>
      </w:r>
      <w:r w:rsidR="00E40513" w:rsidRPr="00F4577A">
        <w:rPr>
          <w:rFonts w:cs="Arial"/>
          <w:bCs/>
          <w:lang w:val="es-ES"/>
        </w:rPr>
        <w:t xml:space="preserve"> </w:t>
      </w:r>
      <w:r w:rsidRPr="00F4577A">
        <w:rPr>
          <w:rFonts w:cs="Arial"/>
          <w:bCs/>
          <w:lang w:val="es-ES"/>
        </w:rPr>
        <w:t xml:space="preserve">a </w:t>
      </w:r>
      <w:r w:rsidRPr="00277EA0">
        <w:rPr>
          <w:rFonts w:cs="Arial"/>
          <w:bCs/>
          <w:lang w:val="es-ES"/>
        </w:rPr>
        <w:t xml:space="preserve">la </w:t>
      </w:r>
      <w:r w:rsidR="006D0415" w:rsidRPr="00277EA0">
        <w:rPr>
          <w:rFonts w:cs="Arial"/>
          <w:bCs/>
          <w:lang w:val="es-ES"/>
        </w:rPr>
        <w:t>víctima</w:t>
      </w:r>
      <w:r w:rsidR="00E40513">
        <w:rPr>
          <w:rFonts w:cs="Arial"/>
          <w:bCs/>
          <w:lang w:val="es-ES"/>
        </w:rPr>
        <w:t xml:space="preserve"> </w:t>
      </w:r>
      <w:r w:rsidRPr="00277EA0">
        <w:rPr>
          <w:rFonts w:cs="Arial"/>
          <w:bCs/>
          <w:lang w:val="es-ES"/>
        </w:rPr>
        <w:t xml:space="preserve">al Centro Médico Asistencial </w:t>
      </w:r>
      <w:r>
        <w:rPr>
          <w:rFonts w:cs="Arial"/>
          <w:bCs/>
          <w:lang w:val="es-ES"/>
        </w:rPr>
        <w:t>más cercano:</w:t>
      </w:r>
    </w:p>
    <w:p w14:paraId="1A95F11F" w14:textId="77777777" w:rsidR="00277EA0" w:rsidRPr="00277EA0" w:rsidRDefault="00277EA0" w:rsidP="00277EA0">
      <w:pPr>
        <w:numPr>
          <w:ilvl w:val="1"/>
          <w:numId w:val="44"/>
        </w:numPr>
        <w:spacing w:before="120" w:after="120" w:line="240" w:lineRule="auto"/>
        <w:jc w:val="both"/>
        <w:rPr>
          <w:rFonts w:cs="Arial"/>
          <w:lang w:val="es-ES"/>
        </w:rPr>
      </w:pPr>
      <w:r>
        <w:rPr>
          <w:rFonts w:cs="Arial"/>
          <w:b/>
          <w:bCs/>
          <w:lang w:val="es-ES"/>
        </w:rPr>
        <w:t>Clínica Revelo Gray en Quevedo</w:t>
      </w:r>
    </w:p>
    <w:p w14:paraId="054FF4F4" w14:textId="77777777" w:rsidR="00277EA0" w:rsidRPr="00277EA0" w:rsidRDefault="00277EA0" w:rsidP="00277EA0">
      <w:pPr>
        <w:numPr>
          <w:ilvl w:val="1"/>
          <w:numId w:val="44"/>
        </w:numPr>
        <w:spacing w:before="120" w:after="120" w:line="240" w:lineRule="auto"/>
        <w:jc w:val="both"/>
        <w:rPr>
          <w:rFonts w:cs="Arial"/>
          <w:lang w:val="es-ES"/>
        </w:rPr>
      </w:pPr>
      <w:r>
        <w:rPr>
          <w:rFonts w:cs="Arial"/>
          <w:b/>
          <w:bCs/>
          <w:lang w:val="es-ES"/>
        </w:rPr>
        <w:t>Instituto de Higiene en Guayaquil</w:t>
      </w:r>
    </w:p>
    <w:p w14:paraId="6774DB14" w14:textId="77777777" w:rsidR="00277EA0" w:rsidRPr="00277EA0" w:rsidRDefault="00277EA0" w:rsidP="00277EA0">
      <w:pPr>
        <w:numPr>
          <w:ilvl w:val="0"/>
          <w:numId w:val="44"/>
        </w:numPr>
        <w:tabs>
          <w:tab w:val="clear" w:pos="360"/>
          <w:tab w:val="num" w:pos="720"/>
        </w:tabs>
        <w:spacing w:before="120" w:after="120" w:line="240" w:lineRule="auto"/>
        <w:ind w:left="0"/>
        <w:jc w:val="both"/>
        <w:rPr>
          <w:rFonts w:cs="Arial"/>
          <w:bCs/>
          <w:lang w:val="es-ES"/>
        </w:rPr>
      </w:pPr>
      <w:r w:rsidRPr="00277EA0">
        <w:rPr>
          <w:rFonts w:cs="Arial"/>
          <w:bCs/>
          <w:lang w:val="es-ES"/>
        </w:rPr>
        <w:t>Si es posible lave el área afectada con abundante agua y jabón, sin friccionar.</w:t>
      </w:r>
    </w:p>
    <w:p w14:paraId="09056F14" w14:textId="77777777" w:rsidR="00277EA0" w:rsidRPr="00277EA0" w:rsidRDefault="00277EA0" w:rsidP="00277EA0">
      <w:pPr>
        <w:numPr>
          <w:ilvl w:val="0"/>
          <w:numId w:val="44"/>
        </w:numPr>
        <w:tabs>
          <w:tab w:val="clear" w:pos="360"/>
          <w:tab w:val="num" w:pos="720"/>
        </w:tabs>
        <w:spacing w:before="120" w:after="120" w:line="240" w:lineRule="auto"/>
        <w:ind w:left="0"/>
        <w:jc w:val="both"/>
        <w:rPr>
          <w:rFonts w:cs="Arial"/>
          <w:lang w:val="es-ES"/>
        </w:rPr>
      </w:pPr>
      <w:r w:rsidRPr="00277EA0">
        <w:rPr>
          <w:rFonts w:cs="Arial"/>
          <w:bCs/>
          <w:lang w:val="es-ES"/>
        </w:rPr>
        <w:t>No coloque hielo, ni haga cortes en cruz sobre las marcas de la mordedura.</w:t>
      </w:r>
    </w:p>
    <w:p w14:paraId="3082F974" w14:textId="47521FB6" w:rsidR="00277EA0" w:rsidRPr="00277EA0" w:rsidRDefault="00277EA0" w:rsidP="00277EA0">
      <w:pPr>
        <w:numPr>
          <w:ilvl w:val="0"/>
          <w:numId w:val="44"/>
        </w:numPr>
        <w:tabs>
          <w:tab w:val="clear" w:pos="360"/>
          <w:tab w:val="num" w:pos="720"/>
        </w:tabs>
        <w:spacing w:before="120" w:after="120" w:line="240" w:lineRule="auto"/>
        <w:ind w:left="0"/>
        <w:jc w:val="both"/>
        <w:rPr>
          <w:rFonts w:cs="Arial"/>
          <w:lang w:val="es-ES"/>
        </w:rPr>
      </w:pPr>
      <w:r w:rsidRPr="00277EA0">
        <w:rPr>
          <w:rFonts w:cs="Arial"/>
          <w:lang w:val="es-ES"/>
        </w:rPr>
        <w:t>En caso de mordedura de serpiente, identificar a la serpiente atacante p</w:t>
      </w:r>
      <w:r>
        <w:rPr>
          <w:rFonts w:cs="Arial"/>
          <w:lang w:val="es-ES"/>
        </w:rPr>
        <w:t xml:space="preserve">ara saber </w:t>
      </w:r>
      <w:proofErr w:type="spellStart"/>
      <w:r>
        <w:rPr>
          <w:rFonts w:cs="Arial"/>
          <w:lang w:val="es-ES"/>
        </w:rPr>
        <w:t>que</w:t>
      </w:r>
      <w:proofErr w:type="spellEnd"/>
      <w:r>
        <w:rPr>
          <w:rFonts w:cs="Arial"/>
          <w:lang w:val="es-ES"/>
        </w:rPr>
        <w:t xml:space="preserve"> tipo de suero se </w:t>
      </w:r>
      <w:r w:rsidRPr="00277EA0">
        <w:rPr>
          <w:rFonts w:cs="Arial"/>
          <w:lang w:val="es-ES"/>
        </w:rPr>
        <w:t>debe utilizar.</w:t>
      </w:r>
      <w:r w:rsidR="00E40513">
        <w:rPr>
          <w:rFonts w:cs="Arial"/>
          <w:lang w:val="es-ES"/>
        </w:rPr>
        <w:t xml:space="preserve"> </w:t>
      </w:r>
      <w:r>
        <w:rPr>
          <w:rFonts w:cs="Arial"/>
          <w:lang w:val="es-ES"/>
        </w:rPr>
        <w:t xml:space="preserve">Tratar de matar al animal y </w:t>
      </w:r>
      <w:r w:rsidRPr="00277EA0">
        <w:rPr>
          <w:rFonts w:cs="Arial"/>
          <w:lang w:val="es-ES"/>
        </w:rPr>
        <w:t>llevarlo junto al paciente para que pueda ser reconocido fácilmente, por lo que</w:t>
      </w:r>
      <w:r w:rsidR="00E40513">
        <w:rPr>
          <w:rFonts w:cs="Arial"/>
          <w:lang w:val="es-ES"/>
        </w:rPr>
        <w:t xml:space="preserve"> </w:t>
      </w:r>
      <w:r>
        <w:rPr>
          <w:rFonts w:cs="Arial"/>
          <w:b/>
          <w:bCs/>
          <w:lang w:val="es-ES"/>
        </w:rPr>
        <w:t>no debe destruirse o quedar irreconocible.</w:t>
      </w:r>
    </w:p>
    <w:p w14:paraId="2BA8B0E8" w14:textId="77777777" w:rsidR="00277EA0" w:rsidRPr="00277EA0" w:rsidRDefault="00277EA0" w:rsidP="00277EA0">
      <w:pPr>
        <w:numPr>
          <w:ilvl w:val="0"/>
          <w:numId w:val="44"/>
        </w:numPr>
        <w:tabs>
          <w:tab w:val="clear" w:pos="360"/>
          <w:tab w:val="num" w:pos="720"/>
        </w:tabs>
        <w:spacing w:before="120" w:after="120" w:line="240" w:lineRule="auto"/>
        <w:ind w:left="0"/>
        <w:jc w:val="both"/>
        <w:rPr>
          <w:rFonts w:cs="Arial"/>
          <w:b/>
          <w:lang w:val="es-ES"/>
        </w:rPr>
      </w:pPr>
      <w:r>
        <w:rPr>
          <w:rFonts w:cs="Arial"/>
          <w:lang w:val="es-ES"/>
        </w:rPr>
        <w:t>No inyectar ningún suero sin la supervisión o atención médica respectiva</w:t>
      </w:r>
      <w:r w:rsidR="00E40513">
        <w:rPr>
          <w:rFonts w:cs="Arial"/>
          <w:lang w:val="es-ES"/>
        </w:rPr>
        <w:t>.</w:t>
      </w:r>
    </w:p>
    <w:p w14:paraId="01977EFD" w14:textId="77777777" w:rsidR="00C52D81" w:rsidRPr="00277EA0" w:rsidRDefault="00C52D81" w:rsidP="00277EA0">
      <w:pPr>
        <w:pStyle w:val="Prrafodelista"/>
        <w:spacing w:before="120" w:after="120" w:line="240" w:lineRule="auto"/>
        <w:ind w:left="0"/>
        <w:rPr>
          <w:rFonts w:asciiTheme="minorHAnsi" w:hAnsiTheme="minorHAnsi"/>
          <w:lang w:val="es-ES"/>
        </w:rPr>
      </w:pPr>
    </w:p>
    <w:p w14:paraId="2BEF670F" w14:textId="77777777" w:rsidR="00277EA0" w:rsidRPr="00277EA0" w:rsidRDefault="00277EA0" w:rsidP="00277EA0">
      <w:pPr>
        <w:pStyle w:val="Prrafodelista"/>
        <w:spacing w:before="120" w:after="120" w:line="240" w:lineRule="auto"/>
        <w:ind w:left="0"/>
        <w:rPr>
          <w:rFonts w:asciiTheme="minorHAnsi" w:hAnsiTheme="minorHAnsi"/>
        </w:rPr>
      </w:pPr>
    </w:p>
    <w:p w14:paraId="1A51784E" w14:textId="77777777" w:rsidR="00277EA0" w:rsidRDefault="00277EA0" w:rsidP="00C167A0">
      <w:pPr>
        <w:pStyle w:val="Prrafodelista"/>
        <w:spacing w:before="120" w:after="120" w:line="240" w:lineRule="auto"/>
        <w:ind w:left="1068"/>
      </w:pPr>
    </w:p>
    <w:p w14:paraId="4280FCC0" w14:textId="77777777" w:rsidR="00277EA0" w:rsidRDefault="00277EA0" w:rsidP="00C167A0">
      <w:pPr>
        <w:pStyle w:val="Prrafodelista"/>
        <w:spacing w:before="120" w:after="120" w:line="240" w:lineRule="auto"/>
        <w:ind w:left="1068"/>
      </w:pPr>
    </w:p>
    <w:p w14:paraId="366610A4" w14:textId="77777777" w:rsidR="006524AA" w:rsidRDefault="006524AA" w:rsidP="00C167A0">
      <w:pPr>
        <w:pStyle w:val="Prrafodelista"/>
        <w:spacing w:before="120" w:after="120" w:line="240" w:lineRule="auto"/>
        <w:ind w:left="1068"/>
      </w:pPr>
    </w:p>
    <w:p w14:paraId="049938DA" w14:textId="77777777" w:rsidR="006524AA" w:rsidRDefault="006524AA" w:rsidP="00C167A0">
      <w:pPr>
        <w:pStyle w:val="Prrafodelista"/>
        <w:spacing w:before="120" w:after="120" w:line="240" w:lineRule="auto"/>
        <w:ind w:left="1068"/>
      </w:pPr>
    </w:p>
    <w:p w14:paraId="0526AB70" w14:textId="77777777" w:rsidR="006524AA" w:rsidRDefault="006524AA" w:rsidP="00C167A0">
      <w:pPr>
        <w:pStyle w:val="Prrafodelista"/>
        <w:spacing w:before="120" w:after="120" w:line="240" w:lineRule="auto"/>
        <w:ind w:left="1068"/>
      </w:pPr>
    </w:p>
    <w:p w14:paraId="3CF04C92" w14:textId="0DB71865" w:rsidR="00C52D81" w:rsidRDefault="00C52D81" w:rsidP="00C167A0">
      <w:pPr>
        <w:pStyle w:val="Prrafodelista"/>
        <w:spacing w:before="120" w:after="120" w:line="240" w:lineRule="auto"/>
        <w:ind w:left="1068"/>
      </w:pPr>
    </w:p>
    <w:p w14:paraId="5C4B12BB" w14:textId="77777777" w:rsidR="00292B1C" w:rsidRDefault="00292B1C" w:rsidP="00C167A0">
      <w:pPr>
        <w:pStyle w:val="Prrafodelista"/>
        <w:spacing w:before="120" w:after="120" w:line="240" w:lineRule="auto"/>
        <w:ind w:left="1068"/>
      </w:pPr>
    </w:p>
    <w:p w14:paraId="471A89FE" w14:textId="77777777" w:rsidR="00292B1C" w:rsidRDefault="00292B1C" w:rsidP="00C167A0">
      <w:pPr>
        <w:pStyle w:val="Prrafodelista"/>
        <w:spacing w:before="120" w:after="120" w:line="240" w:lineRule="auto"/>
        <w:ind w:left="1068"/>
      </w:pPr>
    </w:p>
    <w:p w14:paraId="602CAAFD" w14:textId="77777777" w:rsidR="00292B1C" w:rsidRDefault="00292B1C" w:rsidP="00C167A0">
      <w:pPr>
        <w:pStyle w:val="Prrafodelista"/>
        <w:spacing w:before="120" w:after="120" w:line="240" w:lineRule="auto"/>
        <w:ind w:left="1068"/>
      </w:pPr>
    </w:p>
    <w:p w14:paraId="2CA8A452" w14:textId="77777777" w:rsidR="00292B1C" w:rsidRDefault="00292B1C" w:rsidP="00C167A0">
      <w:pPr>
        <w:pStyle w:val="Prrafodelista"/>
        <w:spacing w:before="120" w:after="120" w:line="240" w:lineRule="auto"/>
        <w:ind w:left="1068"/>
      </w:pPr>
    </w:p>
    <w:p w14:paraId="69B640FF" w14:textId="442F9A4E" w:rsidR="00C52D81" w:rsidRDefault="005C24FB" w:rsidP="00DE7D56">
      <w:pPr>
        <w:pStyle w:val="Prrafodelista"/>
        <w:numPr>
          <w:ilvl w:val="1"/>
          <w:numId w:val="14"/>
        </w:numPr>
        <w:spacing w:before="120" w:after="120" w:line="240" w:lineRule="auto"/>
        <w:rPr>
          <w:b/>
          <w:sz w:val="28"/>
          <w:szCs w:val="28"/>
        </w:rPr>
      </w:pPr>
      <w:r>
        <w:rPr>
          <w:noProof/>
          <w:lang w:eastAsia="es-EC"/>
        </w:rPr>
        <w:lastRenderedPageBreak/>
        <w:drawing>
          <wp:anchor distT="0" distB="0" distL="114300" distR="114300" simplePos="0" relativeHeight="251677696" behindDoc="0" locked="0" layoutInCell="1" allowOverlap="1" wp14:anchorId="5EF082FE" wp14:editId="1DC277DA">
            <wp:simplePos x="0" y="0"/>
            <wp:positionH relativeFrom="column">
              <wp:posOffset>4486910</wp:posOffset>
            </wp:positionH>
            <wp:positionV relativeFrom="paragraph">
              <wp:posOffset>-369570</wp:posOffset>
            </wp:positionV>
            <wp:extent cx="1162050" cy="1062355"/>
            <wp:effectExtent l="0" t="0" r="0" b="444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67A0">
        <w:rPr>
          <w:b/>
          <w:sz w:val="28"/>
          <w:szCs w:val="28"/>
        </w:rPr>
        <w:t xml:space="preserve">   </w:t>
      </w:r>
      <w:r w:rsidR="00C52D81" w:rsidRPr="00C167A0">
        <w:rPr>
          <w:b/>
          <w:sz w:val="28"/>
          <w:szCs w:val="28"/>
        </w:rPr>
        <w:t>Derrames de químicos</w:t>
      </w:r>
    </w:p>
    <w:p w14:paraId="0FE86D2D" w14:textId="77777777" w:rsidR="00C167A0" w:rsidRDefault="00C167A0" w:rsidP="00C167A0">
      <w:pPr>
        <w:pStyle w:val="Prrafodelista"/>
        <w:spacing w:before="120" w:after="120" w:line="240" w:lineRule="auto"/>
        <w:ind w:left="1068"/>
        <w:rPr>
          <w:b/>
          <w:sz w:val="28"/>
          <w:szCs w:val="28"/>
        </w:rPr>
      </w:pPr>
    </w:p>
    <w:p w14:paraId="62B11875" w14:textId="34976774" w:rsidR="00C167A0" w:rsidRPr="00C167A0" w:rsidRDefault="00A06408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/>
          <w:bCs/>
        </w:rPr>
      </w:pPr>
      <w:r>
        <w:rPr>
          <w:rFonts w:cs="Arial"/>
          <w:b/>
          <w:bCs/>
        </w:rPr>
        <w:t>Brigadistas de emergencias -</w:t>
      </w:r>
      <w:r w:rsidR="00E40513">
        <w:rPr>
          <w:rFonts w:cs="Arial"/>
          <w:b/>
          <w:bCs/>
        </w:rPr>
        <w:t xml:space="preserve"> </w:t>
      </w:r>
      <w:r>
        <w:rPr>
          <w:rFonts w:cs="Arial"/>
          <w:b/>
          <w:bCs/>
        </w:rPr>
        <w:t>A</w:t>
      </w:r>
      <w:r w:rsidR="00C167A0" w:rsidRPr="00C167A0">
        <w:rPr>
          <w:rFonts w:cs="Arial"/>
          <w:b/>
          <w:bCs/>
        </w:rPr>
        <w:t>tención a derrames</w:t>
      </w:r>
    </w:p>
    <w:p w14:paraId="3F043ACA" w14:textId="2F689AEB" w:rsidR="00C167A0" w:rsidRPr="00C167A0" w:rsidRDefault="00C167A0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 w:rsidRPr="00C167A0">
        <w:rPr>
          <w:rFonts w:cs="Arial"/>
          <w:bCs/>
        </w:rPr>
        <w:t>Los brigadistas en caso de derrames de químicos peligrosos serán preparados y evaluados en cursos especializados de químicos peligrosos, contención de derrames y riesgos químicos.</w:t>
      </w:r>
      <w:r w:rsidR="00E40513">
        <w:rPr>
          <w:rFonts w:cs="Arial"/>
          <w:bCs/>
        </w:rPr>
        <w:t xml:space="preserve"> </w:t>
      </w:r>
    </w:p>
    <w:p w14:paraId="20501BA5" w14:textId="77777777" w:rsidR="00C167A0" w:rsidRPr="00C167A0" w:rsidRDefault="00C167A0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 w:rsidRPr="00C167A0">
        <w:rPr>
          <w:rFonts w:cs="Arial"/>
          <w:bCs/>
        </w:rPr>
        <w:t>Entre sus funciones está:</w:t>
      </w:r>
    </w:p>
    <w:p w14:paraId="3C414EA0" w14:textId="5B0BF1AD" w:rsidR="00C167A0" w:rsidRPr="00C167A0" w:rsidRDefault="00C167A0" w:rsidP="00A3309D">
      <w:pPr>
        <w:pStyle w:val="Prrafodelista"/>
        <w:numPr>
          <w:ilvl w:val="0"/>
          <w:numId w:val="20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 w:rsidRPr="00C167A0">
        <w:rPr>
          <w:rFonts w:cs="Arial"/>
          <w:bCs/>
        </w:rPr>
        <w:t>Atención de derrames de químicos peligrosos</w:t>
      </w:r>
      <w:r w:rsidR="00E40513">
        <w:rPr>
          <w:rFonts w:cs="Arial"/>
          <w:bCs/>
        </w:rPr>
        <w:t>.</w:t>
      </w:r>
    </w:p>
    <w:p w14:paraId="3072271E" w14:textId="77777777" w:rsidR="00C167A0" w:rsidRPr="00C167A0" w:rsidRDefault="00C167A0" w:rsidP="00A3309D">
      <w:pPr>
        <w:pStyle w:val="Prrafodelista"/>
        <w:numPr>
          <w:ilvl w:val="0"/>
          <w:numId w:val="20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 w:rsidRPr="00C167A0">
        <w:rPr>
          <w:rFonts w:cs="Arial"/>
          <w:bCs/>
        </w:rPr>
        <w:t>Ayudar al cuerpo de bomberos en operaciones dentro de planta</w:t>
      </w:r>
      <w:r w:rsidR="00E40513">
        <w:rPr>
          <w:rFonts w:cs="Arial"/>
          <w:bCs/>
        </w:rPr>
        <w:t>.</w:t>
      </w:r>
    </w:p>
    <w:p w14:paraId="26537F52" w14:textId="77777777" w:rsidR="00C167A0" w:rsidRPr="00C167A0" w:rsidRDefault="00C167A0" w:rsidP="00A3309D">
      <w:pPr>
        <w:pStyle w:val="Prrafodelista"/>
        <w:numPr>
          <w:ilvl w:val="0"/>
          <w:numId w:val="20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 w:rsidRPr="00C167A0">
        <w:rPr>
          <w:rFonts w:cs="Arial"/>
          <w:bCs/>
        </w:rPr>
        <w:t>Dar instrucciones al personal en caso de activarse una emergencia por derrame de químicos</w:t>
      </w:r>
      <w:r w:rsidR="00E40513">
        <w:rPr>
          <w:rFonts w:cs="Arial"/>
          <w:bCs/>
        </w:rPr>
        <w:t>.</w:t>
      </w:r>
    </w:p>
    <w:p w14:paraId="6C4822F6" w14:textId="77777777" w:rsidR="00C167A0" w:rsidRPr="00C167A0" w:rsidRDefault="00C167A0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 w:rsidRPr="00C167A0">
        <w:rPr>
          <w:rFonts w:cs="Arial"/>
          <w:bCs/>
        </w:rPr>
        <w:t>Entre sus responsabilidades está:</w:t>
      </w:r>
    </w:p>
    <w:p w14:paraId="26721DB9" w14:textId="77777777" w:rsidR="00C167A0" w:rsidRPr="00C167A0" w:rsidRDefault="00C167A0" w:rsidP="00A3309D">
      <w:pPr>
        <w:pStyle w:val="Prrafodelista"/>
        <w:numPr>
          <w:ilvl w:val="0"/>
          <w:numId w:val="21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 w:rsidRPr="00C167A0">
        <w:rPr>
          <w:rFonts w:cs="Arial"/>
          <w:bCs/>
        </w:rPr>
        <w:t>Mantener sus conocimientos al día participando en las capacitaciones, simulacros y evaluaciones</w:t>
      </w:r>
      <w:r w:rsidR="00E40513">
        <w:rPr>
          <w:rFonts w:cs="Arial"/>
          <w:bCs/>
        </w:rPr>
        <w:t>.</w:t>
      </w:r>
    </w:p>
    <w:p w14:paraId="02EAFA7B" w14:textId="77777777" w:rsidR="00C167A0" w:rsidRPr="00C167A0" w:rsidRDefault="00C167A0" w:rsidP="00A3309D">
      <w:pPr>
        <w:pStyle w:val="Prrafodelista"/>
        <w:numPr>
          <w:ilvl w:val="0"/>
          <w:numId w:val="21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 w:rsidRPr="00C167A0">
        <w:rPr>
          <w:rFonts w:cs="Arial"/>
          <w:bCs/>
        </w:rPr>
        <w:t>Atender la emergencia cuando se lo requiera</w:t>
      </w:r>
      <w:r w:rsidR="00E40513">
        <w:rPr>
          <w:rFonts w:cs="Arial"/>
          <w:bCs/>
        </w:rPr>
        <w:t>.</w:t>
      </w:r>
    </w:p>
    <w:p w14:paraId="0B9803F9" w14:textId="77777777" w:rsidR="00C167A0" w:rsidRPr="00C167A0" w:rsidRDefault="00C167A0" w:rsidP="00A3309D">
      <w:pPr>
        <w:pStyle w:val="Prrafodelista"/>
        <w:numPr>
          <w:ilvl w:val="0"/>
          <w:numId w:val="21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 w:rsidRPr="00C167A0">
        <w:rPr>
          <w:rFonts w:cs="Arial"/>
          <w:bCs/>
        </w:rPr>
        <w:t>Vigilar la disponibilidad y operatividad del equipo de derrames.</w:t>
      </w:r>
    </w:p>
    <w:p w14:paraId="61DD1F47" w14:textId="77777777" w:rsidR="00C167A0" w:rsidRDefault="00C167A0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/>
          <w:bCs/>
        </w:rPr>
      </w:pPr>
    </w:p>
    <w:p w14:paraId="7B05E3FC" w14:textId="77777777" w:rsidR="00C167A0" w:rsidRPr="00C167A0" w:rsidRDefault="00C167A0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/>
          <w:bCs/>
        </w:rPr>
      </w:pPr>
      <w:r w:rsidRPr="00C167A0">
        <w:rPr>
          <w:rFonts w:cs="Arial"/>
          <w:b/>
          <w:bCs/>
        </w:rPr>
        <w:t>Evaluación del químico derramado</w:t>
      </w:r>
    </w:p>
    <w:p w14:paraId="2C083F79" w14:textId="77777777" w:rsidR="00C167A0" w:rsidRPr="00C167A0" w:rsidRDefault="00C167A0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 w:rsidRPr="00C167A0">
        <w:rPr>
          <w:rFonts w:cs="Arial"/>
          <w:bCs/>
        </w:rPr>
        <w:t>En la evaluación del derrame deberán primar criterios como por ejemplo:</w:t>
      </w:r>
    </w:p>
    <w:p w14:paraId="5377C16C" w14:textId="74435E8C" w:rsidR="00C167A0" w:rsidRPr="00C167A0" w:rsidRDefault="00C167A0" w:rsidP="00A3309D">
      <w:pPr>
        <w:pStyle w:val="Prrafodelista"/>
        <w:numPr>
          <w:ilvl w:val="0"/>
          <w:numId w:val="22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 w:rsidRPr="00C167A0">
        <w:rPr>
          <w:rFonts w:cs="Arial"/>
          <w:bCs/>
        </w:rPr>
        <w:t>Cantidad del material derramado.</w:t>
      </w:r>
      <w:r w:rsidR="00E40513">
        <w:rPr>
          <w:rFonts w:cs="Arial"/>
          <w:bCs/>
        </w:rPr>
        <w:t xml:space="preserve"> </w:t>
      </w:r>
      <w:r w:rsidRPr="00C167A0">
        <w:rPr>
          <w:rFonts w:cs="Arial"/>
          <w:bCs/>
        </w:rPr>
        <w:t>Para ser considerado un derrame crítico, deberá ser mayor a 100 Kg de material.</w:t>
      </w:r>
    </w:p>
    <w:p w14:paraId="34443C7A" w14:textId="77777777" w:rsidR="00C167A0" w:rsidRPr="00C167A0" w:rsidRDefault="00C167A0" w:rsidP="00A3309D">
      <w:pPr>
        <w:pStyle w:val="Prrafodelista"/>
        <w:numPr>
          <w:ilvl w:val="0"/>
          <w:numId w:val="22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 w:rsidRPr="00C167A0">
        <w:rPr>
          <w:rFonts w:cs="Arial"/>
          <w:bCs/>
        </w:rPr>
        <w:t>Potencial de inflamación o explosión</w:t>
      </w:r>
      <w:r w:rsidR="00E40513">
        <w:rPr>
          <w:rFonts w:cs="Arial"/>
          <w:bCs/>
        </w:rPr>
        <w:t>.</w:t>
      </w:r>
    </w:p>
    <w:p w14:paraId="38D0F1E8" w14:textId="77777777" w:rsidR="00C167A0" w:rsidRPr="00C167A0" w:rsidRDefault="00C167A0" w:rsidP="00A3309D">
      <w:pPr>
        <w:pStyle w:val="Prrafodelista"/>
        <w:numPr>
          <w:ilvl w:val="0"/>
          <w:numId w:val="22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 w:rsidRPr="00C167A0">
        <w:rPr>
          <w:rFonts w:cs="Arial"/>
          <w:bCs/>
        </w:rPr>
        <w:t>Potencial de generación de gases tóxicos</w:t>
      </w:r>
      <w:r w:rsidR="00E40513">
        <w:rPr>
          <w:rFonts w:cs="Arial"/>
          <w:bCs/>
        </w:rPr>
        <w:t>.</w:t>
      </w:r>
    </w:p>
    <w:p w14:paraId="42DD261A" w14:textId="77777777" w:rsidR="00C167A0" w:rsidRPr="00C167A0" w:rsidRDefault="00C167A0" w:rsidP="00A3309D">
      <w:pPr>
        <w:pStyle w:val="Prrafodelista"/>
        <w:numPr>
          <w:ilvl w:val="0"/>
          <w:numId w:val="22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 w:rsidRPr="00C167A0">
        <w:rPr>
          <w:rFonts w:cs="Arial"/>
          <w:bCs/>
        </w:rPr>
        <w:t>Potencial a la reactividad con otros componentes especialmente agua</w:t>
      </w:r>
      <w:r w:rsidR="00E40513">
        <w:rPr>
          <w:rFonts w:cs="Arial"/>
          <w:bCs/>
        </w:rPr>
        <w:t>.</w:t>
      </w:r>
    </w:p>
    <w:p w14:paraId="390B7E99" w14:textId="77777777" w:rsidR="00C167A0" w:rsidRPr="00C167A0" w:rsidRDefault="00C167A0" w:rsidP="00A3309D">
      <w:pPr>
        <w:pStyle w:val="Prrafodelista"/>
        <w:numPr>
          <w:ilvl w:val="0"/>
          <w:numId w:val="22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 w:rsidRPr="00C167A0">
        <w:rPr>
          <w:rFonts w:cs="Arial"/>
          <w:bCs/>
        </w:rPr>
        <w:t>Potencial de contaminación a fuentes de agua o tierra (Especialmente al canal de Aguas Lluvias)</w:t>
      </w:r>
      <w:r w:rsidR="00E40513">
        <w:rPr>
          <w:rFonts w:cs="Arial"/>
          <w:bCs/>
        </w:rPr>
        <w:t>.</w:t>
      </w:r>
    </w:p>
    <w:p w14:paraId="0904948B" w14:textId="77777777" w:rsidR="00C167A0" w:rsidRDefault="00C167A0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 w:rsidRPr="00C167A0">
        <w:rPr>
          <w:rFonts w:cs="Arial"/>
          <w:bCs/>
        </w:rPr>
        <w:t>Dependiendo de esta evaluación, se determinará si el derrame es considerado crítico</w:t>
      </w:r>
      <w:r>
        <w:rPr>
          <w:rFonts w:cs="Arial"/>
          <w:bCs/>
        </w:rPr>
        <w:t xml:space="preserve"> y deberá ser declarada una emergencia por derrame.</w:t>
      </w:r>
    </w:p>
    <w:p w14:paraId="0FC34DA0" w14:textId="6F6F980F" w:rsidR="00C167A0" w:rsidRPr="00C167A0" w:rsidRDefault="00524C14" w:rsidP="006679B6">
      <w:pPr>
        <w:tabs>
          <w:tab w:val="left" w:pos="1825"/>
        </w:tabs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>
        <w:rPr>
          <w:rFonts w:cs="Arial"/>
          <w:bCs/>
        </w:rPr>
        <w:tab/>
      </w:r>
    </w:p>
    <w:p w14:paraId="52859E48" w14:textId="77777777" w:rsidR="00C167A0" w:rsidRPr="00C167A0" w:rsidRDefault="00C167A0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/>
          <w:bCs/>
        </w:rPr>
      </w:pPr>
      <w:r>
        <w:rPr>
          <w:rFonts w:cs="Arial"/>
          <w:b/>
          <w:bCs/>
        </w:rPr>
        <w:t>Protocolos a seguir en el derrame:</w:t>
      </w:r>
    </w:p>
    <w:p w14:paraId="6B1621F8" w14:textId="77777777" w:rsidR="00C167A0" w:rsidRDefault="00C167A0" w:rsidP="00A3309D">
      <w:pPr>
        <w:pStyle w:val="Prrafodelista"/>
        <w:numPr>
          <w:ilvl w:val="0"/>
          <w:numId w:val="23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>
        <w:rPr>
          <w:rFonts w:cs="Arial"/>
          <w:bCs/>
        </w:rPr>
        <w:t>Detener la fuente de derrame por medio de tapones o bloqueos.</w:t>
      </w:r>
    </w:p>
    <w:p w14:paraId="4B2223ED" w14:textId="77777777" w:rsidR="00C167A0" w:rsidRDefault="00C167A0" w:rsidP="00A3309D">
      <w:pPr>
        <w:pStyle w:val="Prrafodelista"/>
        <w:numPr>
          <w:ilvl w:val="0"/>
          <w:numId w:val="23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>
        <w:rPr>
          <w:rFonts w:cs="Arial"/>
          <w:bCs/>
        </w:rPr>
        <w:t>Contener el derrame para evitar su expansión por medio de material absorbente, zanjas de contención o almohadillas.</w:t>
      </w:r>
    </w:p>
    <w:p w14:paraId="77C9063F" w14:textId="578F25DB" w:rsidR="00C167A0" w:rsidRDefault="00C167A0" w:rsidP="00A3309D">
      <w:pPr>
        <w:pStyle w:val="Prrafodelista"/>
        <w:numPr>
          <w:ilvl w:val="0"/>
          <w:numId w:val="23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>
        <w:rPr>
          <w:rFonts w:cs="Arial"/>
          <w:bCs/>
        </w:rPr>
        <w:t>Si el derrame llegó a alguna alcantarilla o canal de agua lluvia, se deberá inspeccionar inmediatamente el recorrido desde la salida principal de la planta hasta el punto de contaminación.</w:t>
      </w:r>
      <w:r w:rsidR="00E40513">
        <w:rPr>
          <w:rFonts w:cs="Arial"/>
          <w:bCs/>
        </w:rPr>
        <w:t xml:space="preserve"> </w:t>
      </w:r>
      <w:r>
        <w:rPr>
          <w:rFonts w:cs="Arial"/>
          <w:bCs/>
        </w:rPr>
        <w:t>Bloquear y controlar este paso.</w:t>
      </w:r>
    </w:p>
    <w:p w14:paraId="7601A634" w14:textId="2469250D" w:rsidR="00C167A0" w:rsidRDefault="00C167A0" w:rsidP="00A3309D">
      <w:pPr>
        <w:pStyle w:val="Prrafodelista"/>
        <w:numPr>
          <w:ilvl w:val="0"/>
          <w:numId w:val="23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>
        <w:rPr>
          <w:rFonts w:cs="Arial"/>
          <w:bCs/>
        </w:rPr>
        <w:t>Esparcir el material absorbente necesario para que el derrame se impregne en el mismo</w:t>
      </w:r>
      <w:r w:rsidR="006524AA" w:rsidRPr="00DE7D56">
        <w:rPr>
          <w:rFonts w:cs="Arial"/>
          <w:bCs/>
          <w:i/>
          <w:color w:val="548DD4" w:themeColor="text2" w:themeTint="99"/>
        </w:rPr>
        <w:t>.</w:t>
      </w:r>
    </w:p>
    <w:p w14:paraId="38521AE4" w14:textId="77777777" w:rsidR="00C167A0" w:rsidRPr="00C167A0" w:rsidRDefault="00C167A0" w:rsidP="00A3309D">
      <w:pPr>
        <w:pStyle w:val="Prrafodelista"/>
        <w:numPr>
          <w:ilvl w:val="0"/>
          <w:numId w:val="23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>
        <w:rPr>
          <w:rFonts w:cs="Arial"/>
          <w:bCs/>
        </w:rPr>
        <w:t>Recoger el material impregnado en bolsas o gavetas para su posterior disposición dentro de los desechos peligrosos.</w:t>
      </w:r>
    </w:p>
    <w:p w14:paraId="40DE7C5D" w14:textId="4F98BCB1" w:rsidR="00E33A29" w:rsidRDefault="00E33A29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</w:p>
    <w:p w14:paraId="3255C5F7" w14:textId="660B67A9" w:rsidR="00E33A29" w:rsidRPr="00C167A0" w:rsidRDefault="00E33A29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</w:p>
    <w:p w14:paraId="1F9867D4" w14:textId="5420CE49" w:rsidR="00C167A0" w:rsidRPr="00C167A0" w:rsidRDefault="008C4C73" w:rsidP="00C167A0">
      <w:pPr>
        <w:pStyle w:val="Prrafodelista"/>
        <w:spacing w:before="120" w:after="120" w:line="240" w:lineRule="auto"/>
        <w:ind w:left="1068"/>
        <w:rPr>
          <w:b/>
          <w:sz w:val="28"/>
          <w:szCs w:val="28"/>
        </w:rPr>
      </w:pPr>
      <w:r>
        <w:rPr>
          <w:noProof/>
          <w:lang w:eastAsia="es-EC"/>
        </w:rPr>
        <w:lastRenderedPageBreak/>
        <w:drawing>
          <wp:anchor distT="0" distB="0" distL="114300" distR="114300" simplePos="0" relativeHeight="251661824" behindDoc="0" locked="0" layoutInCell="1" allowOverlap="1" wp14:anchorId="5C0CCBE5" wp14:editId="7B94FBDB">
            <wp:simplePos x="0" y="0"/>
            <wp:positionH relativeFrom="column">
              <wp:posOffset>4094662</wp:posOffset>
            </wp:positionH>
            <wp:positionV relativeFrom="paragraph">
              <wp:posOffset>-509270</wp:posOffset>
            </wp:positionV>
            <wp:extent cx="1019175" cy="1038225"/>
            <wp:effectExtent l="0" t="0" r="9525" b="9525"/>
            <wp:wrapSquare wrapText="bothSides"/>
            <wp:docPr id="14336" name="Imagen 1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EEF19F" w14:textId="391021A6" w:rsidR="00985C86" w:rsidRPr="00C0731A" w:rsidRDefault="00985C86" w:rsidP="00DE7D56">
      <w:pPr>
        <w:pStyle w:val="Prrafodelista"/>
        <w:numPr>
          <w:ilvl w:val="2"/>
          <w:numId w:val="14"/>
        </w:numPr>
        <w:spacing w:before="120" w:after="120" w:line="240" w:lineRule="auto"/>
        <w:jc w:val="center"/>
        <w:rPr>
          <w:b/>
          <w:sz w:val="28"/>
          <w:szCs w:val="28"/>
          <w:u w:val="single"/>
        </w:rPr>
      </w:pPr>
      <w:r w:rsidRPr="00C0731A">
        <w:rPr>
          <w:b/>
          <w:sz w:val="28"/>
          <w:szCs w:val="28"/>
          <w:u w:val="single"/>
        </w:rPr>
        <w:t>Fuga de gases inflamables</w:t>
      </w:r>
    </w:p>
    <w:p w14:paraId="07B81F68" w14:textId="567607DC" w:rsidR="00985C86" w:rsidRDefault="00985C86" w:rsidP="00985C86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</w:p>
    <w:p w14:paraId="3D998690" w14:textId="0E0B7022" w:rsidR="00985C86" w:rsidRPr="00E33A29" w:rsidRDefault="00985C86" w:rsidP="00985C86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 w:rsidRPr="00E33A29">
        <w:rPr>
          <w:rFonts w:cs="Arial"/>
          <w:bCs/>
        </w:rPr>
        <w:t>Este protocolo se aplica para fugas tanto de gas propano,</w:t>
      </w:r>
      <w:r>
        <w:rPr>
          <w:rFonts w:cs="Arial"/>
          <w:bCs/>
        </w:rPr>
        <w:t xml:space="preserve"> de gas natural</w:t>
      </w:r>
      <w:r w:rsidRPr="00E33A29">
        <w:rPr>
          <w:rFonts w:cs="Arial"/>
          <w:bCs/>
        </w:rPr>
        <w:t>, de gas oxígeno, gas nitrógeno</w:t>
      </w:r>
      <w:r w:rsidR="008C4C73">
        <w:rPr>
          <w:rFonts w:cs="Arial"/>
          <w:bCs/>
        </w:rPr>
        <w:t>.</w:t>
      </w:r>
    </w:p>
    <w:p w14:paraId="45CC1B7A" w14:textId="77777777" w:rsidR="00985C86" w:rsidRDefault="00985C86" w:rsidP="00985C86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</w:p>
    <w:p w14:paraId="4246F701" w14:textId="77777777" w:rsidR="00985C86" w:rsidRDefault="00985C86" w:rsidP="00985C86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>
        <w:rPr>
          <w:rFonts w:cs="Arial"/>
          <w:bCs/>
        </w:rPr>
        <w:t>Fugas de gases inflamables en general</w:t>
      </w:r>
    </w:p>
    <w:p w14:paraId="377EB97B" w14:textId="38DB952B" w:rsidR="00985C86" w:rsidRPr="006679B6" w:rsidRDefault="00985C86" w:rsidP="00FA3967">
      <w:pPr>
        <w:pStyle w:val="Prrafodelista"/>
        <w:numPr>
          <w:ilvl w:val="0"/>
          <w:numId w:val="32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>
        <w:rPr>
          <w:rFonts w:cs="Arial"/>
          <w:bCs/>
        </w:rPr>
        <w:t>En el momento que se detecta por olores, sensores o visualización una fuga de gases inflamables</w:t>
      </w:r>
      <w:r w:rsidR="00C12374">
        <w:rPr>
          <w:rFonts w:cs="Arial"/>
          <w:bCs/>
        </w:rPr>
        <w:t>,</w:t>
      </w:r>
      <w:r>
        <w:rPr>
          <w:rFonts w:cs="Arial"/>
          <w:bCs/>
        </w:rPr>
        <w:t xml:space="preserve"> se deberá avisar inmediatamente al Supervisor</w:t>
      </w:r>
      <w:r w:rsidR="00886799">
        <w:rPr>
          <w:rFonts w:cs="Arial"/>
          <w:bCs/>
        </w:rPr>
        <w:t xml:space="preserve">, </w:t>
      </w:r>
      <w:r w:rsidR="00CC3A9B">
        <w:rPr>
          <w:rFonts w:cs="Arial"/>
          <w:bCs/>
        </w:rPr>
        <w:t xml:space="preserve">brigadista </w:t>
      </w:r>
      <w:ins w:id="1" w:author="Steeven Alexander" w:date="2020-05-12T15:06:00Z">
        <w:r w:rsidR="003C25FA">
          <w:rPr>
            <w:rFonts w:cs="Arial"/>
            <w:bCs/>
          </w:rPr>
          <w:t>y al</w:t>
        </w:r>
      </w:ins>
      <w:del w:id="2" w:author="Steeven Alexander" w:date="2020-05-12T15:06:00Z">
        <w:r w:rsidR="00CC3A9B" w:rsidDel="003C25FA">
          <w:rPr>
            <w:rFonts w:cs="Arial"/>
            <w:bCs/>
          </w:rPr>
          <w:delText>en</w:delText>
        </w:r>
      </w:del>
      <w:r w:rsidR="00CC3A9B">
        <w:rPr>
          <w:rFonts w:cs="Arial"/>
          <w:bCs/>
        </w:rPr>
        <w:t xml:space="preserve"> departamento de </w:t>
      </w:r>
      <w:r w:rsidR="00FA3967">
        <w:rPr>
          <w:rFonts w:cs="Arial"/>
          <w:bCs/>
        </w:rPr>
        <w:t xml:space="preserve">seguridad Integral </w:t>
      </w:r>
      <w:ins w:id="3" w:author="Steeven Alexander" w:date="2020-05-12T15:07:00Z">
        <w:r w:rsidR="003C25FA">
          <w:rPr>
            <w:rFonts w:cs="Arial"/>
            <w:bCs/>
          </w:rPr>
          <w:t xml:space="preserve">y </w:t>
        </w:r>
      </w:ins>
      <w:del w:id="4" w:author="Steeven Alexander" w:date="2020-05-12T15:07:00Z">
        <w:r w:rsidRPr="006679B6" w:rsidDel="003C25FA">
          <w:rPr>
            <w:rFonts w:cs="Arial"/>
            <w:bCs/>
          </w:rPr>
          <w:delText xml:space="preserve">y </w:delText>
        </w:r>
      </w:del>
      <w:r w:rsidRPr="006679B6">
        <w:rPr>
          <w:rFonts w:cs="Arial"/>
          <w:bCs/>
        </w:rPr>
        <w:t>cerrar las llaves de paso del gas al punto de fuga.</w:t>
      </w:r>
    </w:p>
    <w:p w14:paraId="139E6E8A" w14:textId="77777777" w:rsidR="00985C86" w:rsidRDefault="00985C86" w:rsidP="00985C86">
      <w:pPr>
        <w:pStyle w:val="Prrafodelista"/>
        <w:numPr>
          <w:ilvl w:val="0"/>
          <w:numId w:val="32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>
        <w:rPr>
          <w:rFonts w:cs="Arial"/>
          <w:bCs/>
        </w:rPr>
        <w:t>Apague todo equipo o maquinaria cerca.</w:t>
      </w:r>
    </w:p>
    <w:p w14:paraId="40036938" w14:textId="77777777" w:rsidR="00985C86" w:rsidRDefault="00985C86" w:rsidP="00985C86">
      <w:pPr>
        <w:pStyle w:val="Prrafodelista"/>
        <w:numPr>
          <w:ilvl w:val="0"/>
          <w:numId w:val="32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>
        <w:rPr>
          <w:rFonts w:cs="Arial"/>
          <w:bCs/>
        </w:rPr>
        <w:t>En el caso necesario, se accionará la alarma y se procederá con la evacuación del sitio.</w:t>
      </w:r>
    </w:p>
    <w:p w14:paraId="5DE84EF3" w14:textId="77777777" w:rsidR="00985C86" w:rsidRDefault="00985C86" w:rsidP="00985C86">
      <w:pPr>
        <w:pStyle w:val="Prrafodelista"/>
        <w:numPr>
          <w:ilvl w:val="0"/>
          <w:numId w:val="32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>
        <w:rPr>
          <w:rFonts w:cs="Arial"/>
          <w:bCs/>
        </w:rPr>
        <w:t>Evitar el uso de radios transmisores y celulares en ambientes potencialmente explosivos.</w:t>
      </w:r>
    </w:p>
    <w:p w14:paraId="3429B6AA" w14:textId="77777777" w:rsidR="00985C86" w:rsidRDefault="00985C86" w:rsidP="00985C86">
      <w:pPr>
        <w:pStyle w:val="Prrafodelista"/>
        <w:numPr>
          <w:ilvl w:val="0"/>
          <w:numId w:val="32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  <w:r>
        <w:rPr>
          <w:rFonts w:cs="Arial"/>
          <w:bCs/>
        </w:rPr>
        <w:t>Realizar la ventilación del sitio de trabajo antes de restaurar cualquier operación.</w:t>
      </w:r>
    </w:p>
    <w:p w14:paraId="6B62CC5D" w14:textId="77777777" w:rsidR="00305C83" w:rsidRPr="00DE7D56" w:rsidRDefault="00305C83" w:rsidP="00DE7D56">
      <w:pPr>
        <w:spacing w:before="120" w:after="120" w:line="240" w:lineRule="auto"/>
        <w:rPr>
          <w:b/>
          <w:sz w:val="28"/>
          <w:szCs w:val="28"/>
        </w:rPr>
      </w:pPr>
    </w:p>
    <w:p w14:paraId="34D3F45A" w14:textId="102F6E89" w:rsidR="00C52D81" w:rsidRPr="00DE7D56" w:rsidRDefault="00C52D81" w:rsidP="00DE7D56">
      <w:pPr>
        <w:pStyle w:val="Prrafodelista"/>
        <w:numPr>
          <w:ilvl w:val="1"/>
          <w:numId w:val="14"/>
        </w:numPr>
        <w:spacing w:before="120" w:after="120" w:line="240" w:lineRule="auto"/>
        <w:rPr>
          <w:b/>
          <w:sz w:val="28"/>
          <w:szCs w:val="28"/>
          <w:u w:val="single"/>
        </w:rPr>
      </w:pPr>
      <w:r w:rsidRPr="00DE7D56">
        <w:rPr>
          <w:b/>
          <w:sz w:val="28"/>
          <w:szCs w:val="28"/>
          <w:u w:val="single"/>
        </w:rPr>
        <w:t>Terremotos</w:t>
      </w:r>
    </w:p>
    <w:p w14:paraId="4251ED59" w14:textId="77777777" w:rsidR="00C167A0" w:rsidRPr="00C167A0" w:rsidRDefault="00C167A0" w:rsidP="00C167A0">
      <w:pPr>
        <w:tabs>
          <w:tab w:val="left" w:pos="360"/>
          <w:tab w:val="left" w:pos="1080"/>
        </w:tabs>
        <w:spacing w:before="120" w:after="120" w:line="240" w:lineRule="auto"/>
        <w:jc w:val="both"/>
        <w:rPr>
          <w:rFonts w:cs="Arial"/>
          <w:b/>
        </w:rPr>
      </w:pPr>
      <w:r w:rsidRPr="00C167A0">
        <w:rPr>
          <w:rFonts w:cs="Arial"/>
          <w:b/>
        </w:rPr>
        <w:t>De protección contra terremotos</w:t>
      </w:r>
    </w:p>
    <w:p w14:paraId="5C0B4234" w14:textId="4D2BAB4F" w:rsidR="00C167A0" w:rsidRPr="00C167A0" w:rsidRDefault="00C167A0" w:rsidP="00A3309D">
      <w:pPr>
        <w:pStyle w:val="Prrafodelista"/>
        <w:numPr>
          <w:ilvl w:val="0"/>
          <w:numId w:val="24"/>
        </w:numPr>
        <w:tabs>
          <w:tab w:val="left" w:pos="1080"/>
        </w:tabs>
        <w:spacing w:before="120" w:after="120" w:line="240" w:lineRule="auto"/>
        <w:jc w:val="both"/>
        <w:rPr>
          <w:rFonts w:cs="Arial"/>
        </w:rPr>
      </w:pPr>
      <w:r w:rsidRPr="00C167A0">
        <w:rPr>
          <w:rFonts w:cs="Arial"/>
        </w:rPr>
        <w:t>Se deberá tomar en cuenta como terremoto</w:t>
      </w:r>
      <w:r w:rsidR="00E40513">
        <w:rPr>
          <w:rFonts w:cs="Arial"/>
        </w:rPr>
        <w:t xml:space="preserve"> </w:t>
      </w:r>
      <w:r w:rsidRPr="00C167A0">
        <w:rPr>
          <w:rFonts w:cs="Arial"/>
        </w:rPr>
        <w:t>los movimientos telúricos mayores a</w:t>
      </w:r>
      <w:r w:rsidR="00E40513">
        <w:rPr>
          <w:rFonts w:cs="Arial"/>
        </w:rPr>
        <w:t xml:space="preserve"> </w:t>
      </w:r>
      <w:r w:rsidRPr="00C167A0">
        <w:rPr>
          <w:rFonts w:cs="Arial"/>
        </w:rPr>
        <w:t xml:space="preserve">5 grados en escala </w:t>
      </w:r>
      <w:proofErr w:type="spellStart"/>
      <w:r w:rsidRPr="00C167A0">
        <w:rPr>
          <w:rFonts w:cs="Arial"/>
        </w:rPr>
        <w:t>richter</w:t>
      </w:r>
      <w:proofErr w:type="spellEnd"/>
      <w:r w:rsidRPr="00C167A0">
        <w:rPr>
          <w:rFonts w:cs="Arial"/>
        </w:rPr>
        <w:t xml:space="preserve"> o 6 grados en escala Mercalli dependiendo la localización del epicentro, los cuales puedan generar daños en la infraestructura o en la seguridad de las personas.</w:t>
      </w:r>
    </w:p>
    <w:p w14:paraId="36F79AAF" w14:textId="77777777" w:rsidR="00C167A0" w:rsidRDefault="00C167A0" w:rsidP="00C167A0">
      <w:pPr>
        <w:spacing w:before="120" w:after="120" w:line="240" w:lineRule="auto"/>
        <w:jc w:val="both"/>
        <w:rPr>
          <w:rFonts w:cs="Arial"/>
          <w:b/>
          <w:u w:val="single"/>
          <w:lang w:val="es-ES"/>
        </w:rPr>
      </w:pPr>
    </w:p>
    <w:p w14:paraId="53F60497" w14:textId="77777777" w:rsidR="00C167A0" w:rsidRPr="00C167A0" w:rsidRDefault="00C167A0" w:rsidP="00C167A0">
      <w:pPr>
        <w:spacing w:before="120" w:after="120" w:line="240" w:lineRule="auto"/>
        <w:jc w:val="both"/>
        <w:rPr>
          <w:rFonts w:cs="Arial"/>
          <w:b/>
          <w:u w:val="single"/>
          <w:lang w:val="es-ES"/>
        </w:rPr>
      </w:pPr>
      <w:r w:rsidRPr="00C167A0">
        <w:rPr>
          <w:rFonts w:cs="Arial"/>
          <w:b/>
          <w:u w:val="single"/>
          <w:lang w:val="es-ES"/>
        </w:rPr>
        <w:t>Dentro de oficinas o galpones</w:t>
      </w:r>
    </w:p>
    <w:p w14:paraId="201AE69B" w14:textId="77777777" w:rsidR="00C167A0" w:rsidRPr="00450831" w:rsidRDefault="00C167A0" w:rsidP="00A3309D">
      <w:pPr>
        <w:numPr>
          <w:ilvl w:val="0"/>
          <w:numId w:val="24"/>
        </w:numPr>
        <w:spacing w:before="120" w:after="120" w:line="240" w:lineRule="auto"/>
        <w:jc w:val="both"/>
        <w:rPr>
          <w:rFonts w:cs="Arial"/>
          <w:lang w:val="es-ES"/>
        </w:rPr>
      </w:pPr>
      <w:r>
        <w:rPr>
          <w:noProof/>
          <w:lang w:eastAsia="es-EC"/>
        </w:rPr>
        <w:drawing>
          <wp:anchor distT="0" distB="0" distL="114300" distR="114300" simplePos="0" relativeHeight="251679744" behindDoc="0" locked="0" layoutInCell="1" allowOverlap="1" wp14:anchorId="73916EE4" wp14:editId="2D5824DA">
            <wp:simplePos x="0" y="0"/>
            <wp:positionH relativeFrom="column">
              <wp:posOffset>3760470</wp:posOffset>
            </wp:positionH>
            <wp:positionV relativeFrom="paragraph">
              <wp:posOffset>-1270</wp:posOffset>
            </wp:positionV>
            <wp:extent cx="1816735" cy="2257425"/>
            <wp:effectExtent l="0" t="0" r="0" b="9525"/>
            <wp:wrapSquare wrapText="bothSides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73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0831">
        <w:rPr>
          <w:rFonts w:cs="Arial"/>
          <w:lang w:val="es-ES"/>
        </w:rPr>
        <w:t>Apague las máquinas (Cero energía).</w:t>
      </w:r>
      <w:r w:rsidRPr="00CF46ED">
        <w:rPr>
          <w:noProof/>
          <w:lang w:eastAsia="es-EC"/>
        </w:rPr>
        <w:t xml:space="preserve"> </w:t>
      </w:r>
    </w:p>
    <w:p w14:paraId="430D824E" w14:textId="77777777" w:rsidR="00C167A0" w:rsidRPr="00450831" w:rsidRDefault="00C167A0" w:rsidP="00A3309D">
      <w:pPr>
        <w:numPr>
          <w:ilvl w:val="0"/>
          <w:numId w:val="24"/>
        </w:numPr>
        <w:spacing w:before="120" w:after="120" w:line="240" w:lineRule="auto"/>
        <w:jc w:val="both"/>
        <w:rPr>
          <w:rFonts w:cs="Arial"/>
          <w:lang w:val="es-ES"/>
        </w:rPr>
      </w:pPr>
      <w:r w:rsidRPr="00450831">
        <w:rPr>
          <w:rFonts w:cs="Arial"/>
          <w:lang w:val="es-ES"/>
        </w:rPr>
        <w:t xml:space="preserve">Si está dentro, quédese dentro; si está fuera, permanezca fuera. El </w:t>
      </w:r>
      <w:r w:rsidRPr="00450831">
        <w:rPr>
          <w:rFonts w:cs="Arial"/>
          <w:b/>
          <w:bCs/>
          <w:lang w:val="es-ES"/>
        </w:rPr>
        <w:t>entrar o salir de los edificios sólo puede causarle accidentes</w:t>
      </w:r>
      <w:r w:rsidRPr="00450831">
        <w:rPr>
          <w:rFonts w:cs="Arial"/>
          <w:lang w:val="es-ES"/>
        </w:rPr>
        <w:t xml:space="preserve">. </w:t>
      </w:r>
      <w:r w:rsidR="00ED452F">
        <w:rPr>
          <w:rFonts w:cs="Arial"/>
          <w:lang w:val="es-ES"/>
        </w:rPr>
        <w:t>Luego del sismo evalúe la situación y si es necesario evacúe el área.</w:t>
      </w:r>
    </w:p>
    <w:p w14:paraId="784CB470" w14:textId="77777777" w:rsidR="00C167A0" w:rsidRPr="00450831" w:rsidRDefault="00C167A0" w:rsidP="00A3309D">
      <w:pPr>
        <w:numPr>
          <w:ilvl w:val="0"/>
          <w:numId w:val="24"/>
        </w:numPr>
        <w:spacing w:before="120" w:after="120" w:line="240" w:lineRule="auto"/>
        <w:jc w:val="both"/>
        <w:rPr>
          <w:rFonts w:cs="Arial"/>
          <w:lang w:val="es-ES"/>
        </w:rPr>
      </w:pPr>
      <w:r w:rsidRPr="00450831">
        <w:rPr>
          <w:rFonts w:cs="Arial"/>
          <w:lang w:val="es-ES"/>
        </w:rPr>
        <w:t xml:space="preserve">Busque refugio </w:t>
      </w:r>
      <w:r>
        <w:rPr>
          <w:rFonts w:cs="Arial"/>
          <w:lang w:val="es-ES"/>
        </w:rPr>
        <w:t>bajo el criterio del triángulo de la vida.</w:t>
      </w:r>
      <w:r w:rsidRPr="00450831">
        <w:rPr>
          <w:rFonts w:cs="Arial"/>
          <w:lang w:val="es-ES"/>
        </w:rPr>
        <w:t xml:space="preserve"> </w:t>
      </w:r>
    </w:p>
    <w:p w14:paraId="31B31F2E" w14:textId="7E908F99" w:rsidR="00C167A0" w:rsidRPr="00450831" w:rsidRDefault="00C167A0" w:rsidP="00A3309D">
      <w:pPr>
        <w:numPr>
          <w:ilvl w:val="0"/>
          <w:numId w:val="24"/>
        </w:numPr>
        <w:spacing w:before="120" w:after="120" w:line="240" w:lineRule="auto"/>
        <w:jc w:val="both"/>
        <w:rPr>
          <w:rFonts w:cs="Arial"/>
          <w:b/>
          <w:lang w:val="es-ES"/>
        </w:rPr>
      </w:pPr>
      <w:r w:rsidRPr="00450831">
        <w:rPr>
          <w:rFonts w:cs="Arial"/>
          <w:lang w:val="es-ES"/>
        </w:rPr>
        <w:t>Si no hay lugar donde refugiarse cúbrase la cara</w:t>
      </w:r>
      <w:r w:rsidR="00E40513">
        <w:rPr>
          <w:rFonts w:cs="Arial"/>
          <w:lang w:val="es-ES"/>
        </w:rPr>
        <w:t xml:space="preserve"> </w:t>
      </w:r>
      <w:r w:rsidRPr="00450831">
        <w:rPr>
          <w:rFonts w:cs="Arial"/>
          <w:lang w:val="es-ES"/>
        </w:rPr>
        <w:t>y la cabeza</w:t>
      </w:r>
      <w:r w:rsidR="00E40513">
        <w:rPr>
          <w:rFonts w:cs="Arial"/>
          <w:lang w:val="es-ES"/>
        </w:rPr>
        <w:t xml:space="preserve"> </w:t>
      </w:r>
      <w:r w:rsidRPr="00450831">
        <w:rPr>
          <w:rFonts w:cs="Arial"/>
          <w:lang w:val="es-ES"/>
        </w:rPr>
        <w:t>con los brazos</w:t>
      </w:r>
      <w:r w:rsidR="00E40513">
        <w:rPr>
          <w:rFonts w:cs="Arial"/>
          <w:lang w:val="es-ES"/>
        </w:rPr>
        <w:t xml:space="preserve"> </w:t>
      </w:r>
      <w:r w:rsidRPr="00450831">
        <w:rPr>
          <w:rFonts w:cs="Arial"/>
          <w:lang w:val="es-ES"/>
        </w:rPr>
        <w:t>y</w:t>
      </w:r>
      <w:r w:rsidR="00E40513">
        <w:rPr>
          <w:rFonts w:cs="Arial"/>
          <w:lang w:val="es-ES"/>
        </w:rPr>
        <w:t xml:space="preserve"> </w:t>
      </w:r>
      <w:r w:rsidRPr="00450831">
        <w:rPr>
          <w:rFonts w:cs="Arial"/>
          <w:lang w:val="es-ES"/>
        </w:rPr>
        <w:t>agáchese en una esquina inferior del galpón u oficina.</w:t>
      </w:r>
      <w:r w:rsidRPr="00450831">
        <w:rPr>
          <w:rFonts w:cs="Arial"/>
          <w:b/>
          <w:lang w:val="es-ES"/>
        </w:rPr>
        <w:t xml:space="preserve"> </w:t>
      </w:r>
    </w:p>
    <w:p w14:paraId="3FBFF02B" w14:textId="77777777" w:rsidR="00C167A0" w:rsidRPr="00450831" w:rsidRDefault="00C167A0" w:rsidP="00A3309D">
      <w:pPr>
        <w:numPr>
          <w:ilvl w:val="0"/>
          <w:numId w:val="24"/>
        </w:numPr>
        <w:spacing w:before="120" w:after="120" w:line="240" w:lineRule="auto"/>
        <w:jc w:val="both"/>
        <w:rPr>
          <w:rFonts w:cs="Arial"/>
          <w:lang w:val="es-ES"/>
        </w:rPr>
      </w:pPr>
      <w:r w:rsidRPr="00450831">
        <w:rPr>
          <w:rFonts w:cs="Arial"/>
          <w:lang w:val="es-ES"/>
        </w:rPr>
        <w:t>Manténgase alejado de vidrios, ventanas, paredes.</w:t>
      </w:r>
    </w:p>
    <w:p w14:paraId="416D6DE6" w14:textId="77777777" w:rsidR="00C167A0" w:rsidRPr="00450831" w:rsidRDefault="00C167A0" w:rsidP="00A3309D">
      <w:pPr>
        <w:numPr>
          <w:ilvl w:val="0"/>
          <w:numId w:val="24"/>
        </w:numPr>
        <w:spacing w:before="120" w:after="120" w:line="240" w:lineRule="auto"/>
        <w:jc w:val="both"/>
        <w:rPr>
          <w:rFonts w:cs="Arial"/>
          <w:lang w:val="es-ES"/>
        </w:rPr>
      </w:pPr>
      <w:r w:rsidRPr="00450831">
        <w:rPr>
          <w:rFonts w:cs="Arial"/>
          <w:lang w:val="es-ES"/>
        </w:rPr>
        <w:t>Los marcos de las puertas solo deben usarse como refugio si están cerca de usted y sabe que es una puerta apoyada fuertemente.</w:t>
      </w:r>
    </w:p>
    <w:p w14:paraId="1E1DE6F3" w14:textId="77777777" w:rsidR="00C167A0" w:rsidRPr="00450831" w:rsidRDefault="00C167A0" w:rsidP="00A3309D">
      <w:pPr>
        <w:numPr>
          <w:ilvl w:val="0"/>
          <w:numId w:val="24"/>
        </w:numPr>
        <w:spacing w:before="120" w:after="120" w:line="240" w:lineRule="auto"/>
        <w:jc w:val="both"/>
        <w:rPr>
          <w:rFonts w:cs="Arial"/>
          <w:lang w:val="es-ES"/>
        </w:rPr>
      </w:pPr>
      <w:r w:rsidRPr="00450831">
        <w:rPr>
          <w:rFonts w:cs="Arial"/>
          <w:b/>
          <w:bCs/>
          <w:lang w:val="es-ES"/>
        </w:rPr>
        <w:t>Nunca</w:t>
      </w:r>
      <w:r w:rsidRPr="00450831">
        <w:rPr>
          <w:rFonts w:cs="Arial"/>
          <w:lang w:val="es-ES"/>
        </w:rPr>
        <w:t xml:space="preserve"> huya precipitadamente hacia la salida. </w:t>
      </w:r>
    </w:p>
    <w:p w14:paraId="7C31BC4F" w14:textId="77777777" w:rsidR="00C167A0" w:rsidRPr="00450831" w:rsidRDefault="00C167A0" w:rsidP="00A3309D">
      <w:pPr>
        <w:numPr>
          <w:ilvl w:val="0"/>
          <w:numId w:val="24"/>
        </w:numPr>
        <w:spacing w:before="120" w:after="120" w:line="240" w:lineRule="auto"/>
        <w:jc w:val="both"/>
        <w:rPr>
          <w:rFonts w:cs="Arial"/>
          <w:lang w:val="es-ES"/>
        </w:rPr>
      </w:pPr>
      <w:r w:rsidRPr="00450831">
        <w:rPr>
          <w:rFonts w:cs="Arial"/>
          <w:lang w:val="es-ES"/>
        </w:rPr>
        <w:t xml:space="preserve">Apague todo fuego. </w:t>
      </w:r>
      <w:r w:rsidRPr="00450831">
        <w:rPr>
          <w:rFonts w:cs="Arial"/>
          <w:b/>
          <w:bCs/>
          <w:lang w:val="es-ES"/>
        </w:rPr>
        <w:t>No utilice ningún tipo de llama</w:t>
      </w:r>
      <w:r w:rsidRPr="00450831">
        <w:rPr>
          <w:rFonts w:cs="Arial"/>
          <w:lang w:val="es-ES"/>
        </w:rPr>
        <w:t xml:space="preserve"> (cerilla, encendedor, vela, etc.) durante o inmediatamente después del temblor. </w:t>
      </w:r>
    </w:p>
    <w:p w14:paraId="1B122035" w14:textId="77777777" w:rsidR="00C167A0" w:rsidRPr="00450831" w:rsidRDefault="00C167A0" w:rsidP="00C167A0">
      <w:pPr>
        <w:spacing w:before="120" w:after="120" w:line="240" w:lineRule="auto"/>
        <w:jc w:val="both"/>
        <w:rPr>
          <w:rFonts w:cs="Arial"/>
          <w:lang w:val="es-ES"/>
        </w:rPr>
      </w:pPr>
    </w:p>
    <w:p w14:paraId="216A4E53" w14:textId="77777777" w:rsidR="00C167A0" w:rsidRPr="00C167A0" w:rsidRDefault="00C167A0" w:rsidP="00C167A0">
      <w:pPr>
        <w:spacing w:before="120" w:after="120" w:line="240" w:lineRule="auto"/>
        <w:jc w:val="both"/>
        <w:rPr>
          <w:rFonts w:cs="Arial"/>
          <w:b/>
          <w:u w:val="single"/>
        </w:rPr>
      </w:pPr>
      <w:r w:rsidRPr="00C167A0">
        <w:rPr>
          <w:rFonts w:cs="Arial"/>
          <w:b/>
          <w:u w:val="single"/>
        </w:rPr>
        <w:t>Vehículos</w:t>
      </w:r>
    </w:p>
    <w:p w14:paraId="064B7B0E" w14:textId="77777777" w:rsidR="00C167A0" w:rsidRDefault="00C167A0" w:rsidP="00A3309D">
      <w:pPr>
        <w:numPr>
          <w:ilvl w:val="0"/>
          <w:numId w:val="24"/>
        </w:numPr>
        <w:spacing w:before="120" w:after="120" w:line="240" w:lineRule="auto"/>
        <w:jc w:val="both"/>
        <w:rPr>
          <w:rFonts w:cs="Arial"/>
        </w:rPr>
      </w:pPr>
      <w:r w:rsidRPr="00450831">
        <w:rPr>
          <w:rFonts w:cs="Arial"/>
        </w:rPr>
        <w:t>Deténgase rápidamente y quédese dentro del vehículo.</w:t>
      </w:r>
    </w:p>
    <w:p w14:paraId="18BC84B5" w14:textId="77777777" w:rsidR="00C167A0" w:rsidRPr="00C167A0" w:rsidRDefault="00C167A0" w:rsidP="00A3309D">
      <w:pPr>
        <w:numPr>
          <w:ilvl w:val="0"/>
          <w:numId w:val="24"/>
        </w:numPr>
        <w:spacing w:before="120" w:after="120" w:line="240" w:lineRule="auto"/>
        <w:jc w:val="both"/>
        <w:rPr>
          <w:rFonts w:cs="Arial"/>
        </w:rPr>
      </w:pPr>
      <w:r w:rsidRPr="00C167A0">
        <w:rPr>
          <w:rFonts w:cs="Arial"/>
        </w:rPr>
        <w:t>Evite detenerse cerca de paredes, de poste alta tensión, etc.</w:t>
      </w:r>
    </w:p>
    <w:p w14:paraId="133BC536" w14:textId="77777777" w:rsidR="00C167A0" w:rsidRPr="00450831" w:rsidRDefault="00C167A0" w:rsidP="00C167A0">
      <w:pPr>
        <w:spacing w:before="120" w:after="120" w:line="240" w:lineRule="auto"/>
        <w:jc w:val="both"/>
        <w:rPr>
          <w:rFonts w:cs="Arial"/>
          <w:b/>
        </w:rPr>
      </w:pPr>
    </w:p>
    <w:p w14:paraId="77095798" w14:textId="77777777" w:rsidR="00C167A0" w:rsidRPr="00C167A0" w:rsidRDefault="00C167A0" w:rsidP="00C167A0">
      <w:pPr>
        <w:spacing w:before="120" w:after="120" w:line="240" w:lineRule="auto"/>
        <w:jc w:val="both"/>
        <w:rPr>
          <w:rFonts w:cs="Arial"/>
          <w:b/>
          <w:u w:val="single"/>
        </w:rPr>
      </w:pPr>
      <w:r w:rsidRPr="00C167A0">
        <w:rPr>
          <w:rFonts w:cs="Arial"/>
          <w:b/>
          <w:u w:val="single"/>
        </w:rPr>
        <w:t>Si queda atrapado bajo los escombros</w:t>
      </w:r>
    </w:p>
    <w:p w14:paraId="3C725E27" w14:textId="77777777" w:rsidR="00C167A0" w:rsidRPr="00450831" w:rsidRDefault="00C167A0" w:rsidP="00A3309D">
      <w:pPr>
        <w:numPr>
          <w:ilvl w:val="0"/>
          <w:numId w:val="24"/>
        </w:numPr>
        <w:spacing w:before="120" w:after="120" w:line="240" w:lineRule="auto"/>
        <w:jc w:val="both"/>
        <w:rPr>
          <w:rFonts w:cs="Arial"/>
        </w:rPr>
      </w:pPr>
      <w:r w:rsidRPr="00450831">
        <w:rPr>
          <w:rFonts w:cs="Arial"/>
        </w:rPr>
        <w:t>No encienda fósforos.</w:t>
      </w:r>
    </w:p>
    <w:p w14:paraId="0A92C26E" w14:textId="77777777" w:rsidR="00C167A0" w:rsidRPr="00450831" w:rsidRDefault="00C167A0" w:rsidP="00A3309D">
      <w:pPr>
        <w:numPr>
          <w:ilvl w:val="0"/>
          <w:numId w:val="24"/>
        </w:numPr>
        <w:spacing w:before="120" w:after="120" w:line="240" w:lineRule="auto"/>
        <w:jc w:val="both"/>
        <w:rPr>
          <w:rFonts w:cs="Arial"/>
        </w:rPr>
      </w:pPr>
      <w:r w:rsidRPr="00450831">
        <w:rPr>
          <w:rFonts w:cs="Arial"/>
        </w:rPr>
        <w:t>No se mueva ni levante polvo.</w:t>
      </w:r>
    </w:p>
    <w:p w14:paraId="3B39BBA5" w14:textId="77777777" w:rsidR="00C167A0" w:rsidRPr="00450831" w:rsidRDefault="00C167A0" w:rsidP="00A3309D">
      <w:pPr>
        <w:numPr>
          <w:ilvl w:val="0"/>
          <w:numId w:val="24"/>
        </w:numPr>
        <w:spacing w:before="120" w:after="120" w:line="240" w:lineRule="auto"/>
        <w:jc w:val="both"/>
        <w:rPr>
          <w:rFonts w:cs="Arial"/>
        </w:rPr>
      </w:pPr>
      <w:r w:rsidRPr="00450831">
        <w:rPr>
          <w:rFonts w:cs="Arial"/>
        </w:rPr>
        <w:t>Cúbrase la boca con un pañuelo.</w:t>
      </w:r>
    </w:p>
    <w:p w14:paraId="30E07FEF" w14:textId="77777777" w:rsidR="00C167A0" w:rsidRPr="00450831" w:rsidRDefault="00C167A0" w:rsidP="00A3309D">
      <w:pPr>
        <w:numPr>
          <w:ilvl w:val="0"/>
          <w:numId w:val="24"/>
        </w:numPr>
        <w:spacing w:before="120" w:after="120" w:line="240" w:lineRule="auto"/>
        <w:jc w:val="both"/>
        <w:rPr>
          <w:rFonts w:cs="Arial"/>
        </w:rPr>
      </w:pPr>
      <w:r w:rsidRPr="00450831">
        <w:rPr>
          <w:rFonts w:cs="Arial"/>
        </w:rPr>
        <w:t>De golpes en un tubo o la pared para que los rescatadores puedan encontrarlo.</w:t>
      </w:r>
    </w:p>
    <w:p w14:paraId="2F98C93E" w14:textId="77777777" w:rsidR="00C167A0" w:rsidRDefault="00C167A0" w:rsidP="00C167A0">
      <w:pPr>
        <w:spacing w:before="120" w:after="120" w:line="240" w:lineRule="auto"/>
        <w:rPr>
          <w:b/>
          <w:sz w:val="28"/>
          <w:szCs w:val="28"/>
        </w:rPr>
      </w:pPr>
    </w:p>
    <w:p w14:paraId="136D2C10" w14:textId="77777777" w:rsidR="00C167A0" w:rsidRDefault="00C167A0" w:rsidP="00C167A0">
      <w:pPr>
        <w:spacing w:before="120" w:after="120" w:line="240" w:lineRule="auto"/>
      </w:pPr>
    </w:p>
    <w:p w14:paraId="5E4021CD" w14:textId="77777777" w:rsidR="00C52D81" w:rsidRDefault="00C167A0" w:rsidP="00E33A29">
      <w:pPr>
        <w:pStyle w:val="Prrafodelista"/>
        <w:numPr>
          <w:ilvl w:val="1"/>
          <w:numId w:val="14"/>
        </w:numPr>
        <w:spacing w:before="120" w:after="120" w:line="240" w:lineRule="auto"/>
        <w:jc w:val="center"/>
        <w:rPr>
          <w:b/>
          <w:sz w:val="28"/>
          <w:szCs w:val="28"/>
        </w:rPr>
      </w:pPr>
      <w:r>
        <w:rPr>
          <w:noProof/>
          <w:lang w:eastAsia="es-EC"/>
        </w:rPr>
        <w:drawing>
          <wp:anchor distT="0" distB="0" distL="114300" distR="114300" simplePos="0" relativeHeight="251681792" behindDoc="0" locked="0" layoutInCell="1" allowOverlap="1" wp14:anchorId="298A9B22" wp14:editId="456E3C52">
            <wp:simplePos x="0" y="0"/>
            <wp:positionH relativeFrom="column">
              <wp:posOffset>4520565</wp:posOffset>
            </wp:positionH>
            <wp:positionV relativeFrom="paragraph">
              <wp:posOffset>-509270</wp:posOffset>
            </wp:positionV>
            <wp:extent cx="971550" cy="100965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8"/>
          <w:szCs w:val="28"/>
        </w:rPr>
        <w:t xml:space="preserve">    </w:t>
      </w:r>
      <w:r w:rsidR="00C52D81" w:rsidRPr="00C167A0">
        <w:rPr>
          <w:b/>
          <w:sz w:val="28"/>
          <w:szCs w:val="28"/>
        </w:rPr>
        <w:t>Inundaciones</w:t>
      </w:r>
      <w:r w:rsidRPr="00C167A0">
        <w:rPr>
          <w:noProof/>
          <w:lang w:eastAsia="es-EC"/>
        </w:rPr>
        <w:t xml:space="preserve"> </w:t>
      </w:r>
    </w:p>
    <w:p w14:paraId="1B5D1404" w14:textId="77777777" w:rsidR="00292B1C" w:rsidRDefault="00292B1C" w:rsidP="00DE7D56"/>
    <w:p w14:paraId="6A01F9B7" w14:textId="77777777" w:rsidR="00C167A0" w:rsidRPr="00C167A0" w:rsidRDefault="00C167A0" w:rsidP="00A3309D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before="120" w:after="120" w:line="240" w:lineRule="auto"/>
        <w:ind w:left="714" w:hanging="357"/>
        <w:jc w:val="both"/>
        <w:rPr>
          <w:rFonts w:cs="Arial"/>
          <w:bCs/>
        </w:rPr>
      </w:pPr>
      <w:r w:rsidRPr="00C167A0">
        <w:rPr>
          <w:rFonts w:cs="Arial"/>
          <w:bCs/>
        </w:rPr>
        <w:t>Determinar cuáles son las zonas de riesgo por donde están pasando las corrientes de agua que causan la inundación.</w:t>
      </w:r>
    </w:p>
    <w:p w14:paraId="68D5C7E8" w14:textId="77777777" w:rsidR="00C167A0" w:rsidRPr="00C167A0" w:rsidRDefault="00C167A0" w:rsidP="00A3309D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before="120" w:after="120" w:line="240" w:lineRule="auto"/>
        <w:ind w:left="714" w:hanging="357"/>
        <w:jc w:val="both"/>
        <w:rPr>
          <w:rFonts w:cs="Arial"/>
          <w:bCs/>
        </w:rPr>
      </w:pPr>
      <w:r w:rsidRPr="00C167A0">
        <w:rPr>
          <w:rFonts w:cs="Arial"/>
          <w:bCs/>
        </w:rPr>
        <w:t>El PMU deberá dirigir a los brigadistas y al personal de área hacia el sector.</w:t>
      </w:r>
    </w:p>
    <w:p w14:paraId="6C62F4BB" w14:textId="13CD2F8D" w:rsidR="00C167A0" w:rsidRPr="00C167A0" w:rsidRDefault="00C167A0" w:rsidP="00A3309D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before="120" w:after="120" w:line="240" w:lineRule="auto"/>
        <w:ind w:left="714" w:hanging="357"/>
        <w:jc w:val="both"/>
        <w:rPr>
          <w:rFonts w:cs="Arial"/>
          <w:bCs/>
        </w:rPr>
      </w:pPr>
      <w:r w:rsidRPr="00C167A0">
        <w:rPr>
          <w:rFonts w:cs="Arial"/>
          <w:bCs/>
        </w:rPr>
        <w:t>Armar diques y muros con</w:t>
      </w:r>
      <w:r w:rsidR="00E40513">
        <w:rPr>
          <w:rFonts w:cs="Arial"/>
          <w:bCs/>
        </w:rPr>
        <w:t xml:space="preserve"> </w:t>
      </w:r>
      <w:r w:rsidRPr="00C167A0">
        <w:rPr>
          <w:rFonts w:cs="Arial"/>
          <w:bCs/>
        </w:rPr>
        <w:t>material absorbente de ser necesario</w:t>
      </w:r>
      <w:r w:rsidR="00E40513">
        <w:rPr>
          <w:rFonts w:cs="Arial"/>
          <w:bCs/>
        </w:rPr>
        <w:t xml:space="preserve"> </w:t>
      </w:r>
      <w:r w:rsidRPr="00C167A0">
        <w:rPr>
          <w:rFonts w:cs="Arial"/>
          <w:bCs/>
        </w:rPr>
        <w:t>para proteger puntos de riesgo.</w:t>
      </w:r>
    </w:p>
    <w:p w14:paraId="2B53A7E4" w14:textId="77777777" w:rsidR="00C167A0" w:rsidRPr="00C167A0" w:rsidRDefault="00C167A0" w:rsidP="00A3309D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before="120" w:after="120" w:line="240" w:lineRule="auto"/>
        <w:ind w:left="714" w:hanging="357"/>
        <w:jc w:val="both"/>
        <w:rPr>
          <w:rFonts w:cs="Arial"/>
          <w:bCs/>
        </w:rPr>
      </w:pPr>
      <w:r w:rsidRPr="00C167A0">
        <w:rPr>
          <w:rFonts w:cs="Arial"/>
          <w:bCs/>
        </w:rPr>
        <w:t>Revisar puntos de desfogue para corrientes de agua por medio de canales o zanjas.</w:t>
      </w:r>
    </w:p>
    <w:p w14:paraId="435C9657" w14:textId="77777777" w:rsidR="00C167A0" w:rsidRPr="00C167A0" w:rsidRDefault="00C167A0" w:rsidP="00A3309D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before="120" w:after="120" w:line="240" w:lineRule="auto"/>
        <w:ind w:left="714" w:hanging="357"/>
        <w:jc w:val="both"/>
        <w:rPr>
          <w:rFonts w:cs="Arial"/>
          <w:bCs/>
        </w:rPr>
      </w:pPr>
      <w:r w:rsidRPr="00C167A0">
        <w:rPr>
          <w:rFonts w:cs="Arial"/>
          <w:bCs/>
        </w:rPr>
        <w:t>Se deberá revisar posibles riesgos aledaños:</w:t>
      </w:r>
    </w:p>
    <w:p w14:paraId="52007081" w14:textId="77777777" w:rsidR="00C167A0" w:rsidRPr="00C167A0" w:rsidRDefault="00C167A0" w:rsidP="00A3309D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before="120" w:after="120" w:line="240" w:lineRule="auto"/>
        <w:ind w:left="714" w:hanging="357"/>
        <w:jc w:val="both"/>
        <w:rPr>
          <w:rFonts w:cs="Arial"/>
          <w:bCs/>
        </w:rPr>
      </w:pPr>
      <w:r w:rsidRPr="00C167A0">
        <w:rPr>
          <w:rFonts w:cs="Arial"/>
          <w:bCs/>
        </w:rPr>
        <w:t>Ante corrientes peligrosas de agua se deberá cercar estas vías y prevenir a todo el personal.</w:t>
      </w:r>
    </w:p>
    <w:p w14:paraId="75E8EA17" w14:textId="41A5DD95" w:rsidR="00C167A0" w:rsidRPr="00C167A0" w:rsidRDefault="00C167A0" w:rsidP="00A3309D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before="120" w:after="120" w:line="240" w:lineRule="auto"/>
        <w:ind w:left="714" w:hanging="357"/>
        <w:jc w:val="both"/>
        <w:rPr>
          <w:rFonts w:cs="Arial"/>
          <w:bCs/>
        </w:rPr>
      </w:pPr>
      <w:r w:rsidRPr="00C167A0">
        <w:rPr>
          <w:rFonts w:cs="Arial"/>
          <w:bCs/>
        </w:rPr>
        <w:t>Ante</w:t>
      </w:r>
      <w:r w:rsidR="00E40513">
        <w:rPr>
          <w:rFonts w:cs="Arial"/>
          <w:bCs/>
        </w:rPr>
        <w:t xml:space="preserve"> </w:t>
      </w:r>
      <w:r w:rsidRPr="00C167A0">
        <w:rPr>
          <w:rFonts w:cs="Arial"/>
          <w:bCs/>
        </w:rPr>
        <w:t>inundaciones en cuartos eléctricos se deberá cortar la energía eléctrica de la misma, cercarla y realizar la limpieza respectiva antes de arrancar.</w:t>
      </w:r>
    </w:p>
    <w:p w14:paraId="03695D69" w14:textId="13328129" w:rsidR="00C167A0" w:rsidRPr="00C167A0" w:rsidRDefault="00C167A0" w:rsidP="00A3309D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before="120" w:after="120" w:line="240" w:lineRule="auto"/>
        <w:ind w:left="714" w:hanging="357"/>
        <w:jc w:val="both"/>
        <w:rPr>
          <w:rFonts w:cs="Arial"/>
          <w:bCs/>
        </w:rPr>
      </w:pPr>
      <w:r w:rsidRPr="00C167A0">
        <w:rPr>
          <w:rFonts w:cs="Arial"/>
          <w:bCs/>
        </w:rPr>
        <w:t>Ante posible contaminación del agua con lubricantes, químicos, etc.</w:t>
      </w:r>
      <w:r w:rsidR="00E40513">
        <w:rPr>
          <w:rFonts w:cs="Arial"/>
          <w:bCs/>
        </w:rPr>
        <w:t xml:space="preserve"> </w:t>
      </w:r>
      <w:r w:rsidRPr="00C167A0">
        <w:rPr>
          <w:rFonts w:cs="Arial"/>
          <w:bCs/>
        </w:rPr>
        <w:t>Se deberá manejar como un derrame de químicos peligrosos.</w:t>
      </w:r>
    </w:p>
    <w:p w14:paraId="7C312BBB" w14:textId="77777777" w:rsidR="00C167A0" w:rsidRPr="00C167A0" w:rsidRDefault="00C167A0" w:rsidP="00A3309D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before="120" w:after="120" w:line="240" w:lineRule="auto"/>
        <w:ind w:left="714" w:hanging="357"/>
        <w:jc w:val="both"/>
        <w:rPr>
          <w:rFonts w:cs="Arial"/>
          <w:bCs/>
        </w:rPr>
      </w:pPr>
      <w:r w:rsidRPr="00C167A0">
        <w:rPr>
          <w:rFonts w:cs="Arial"/>
          <w:bCs/>
        </w:rPr>
        <w:t>Realizar la limpieza de todos los puntos necesarios para reactivar operaciones.</w:t>
      </w:r>
    </w:p>
    <w:p w14:paraId="056793AE" w14:textId="77777777" w:rsidR="00C167A0" w:rsidRPr="00C167A0" w:rsidRDefault="00C167A0" w:rsidP="00A3309D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before="120" w:after="120" w:line="240" w:lineRule="auto"/>
        <w:ind w:left="714" w:hanging="357"/>
        <w:jc w:val="both"/>
        <w:rPr>
          <w:rFonts w:cs="Arial"/>
          <w:bCs/>
        </w:rPr>
      </w:pPr>
      <w:r w:rsidRPr="00C167A0">
        <w:rPr>
          <w:rFonts w:cs="Arial"/>
          <w:bCs/>
        </w:rPr>
        <w:t xml:space="preserve">Una vez fuera de peligro y con el desfogue bajo control, se podrá restaurar las operaciones </w:t>
      </w:r>
    </w:p>
    <w:p w14:paraId="71993FAB" w14:textId="77777777" w:rsidR="00C167A0" w:rsidRPr="00C167A0" w:rsidRDefault="00C167A0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</w:p>
    <w:p w14:paraId="1F2C6B93" w14:textId="1D8F027D" w:rsidR="00C167A0" w:rsidRDefault="00C167A0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</w:p>
    <w:p w14:paraId="125F27B1" w14:textId="67826034" w:rsidR="00845ED3" w:rsidRDefault="00845ED3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</w:p>
    <w:p w14:paraId="0FB19FDB" w14:textId="2C4E5CCA" w:rsidR="00845ED3" w:rsidRDefault="00845ED3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</w:p>
    <w:p w14:paraId="747FA66B" w14:textId="77777777" w:rsidR="00845ED3" w:rsidRDefault="00845ED3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</w:p>
    <w:p w14:paraId="0627A1F9" w14:textId="77777777" w:rsidR="00C167A0" w:rsidRDefault="00C167A0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</w:p>
    <w:p w14:paraId="211B27BA" w14:textId="77777777" w:rsidR="00C167A0" w:rsidRDefault="00C167A0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</w:p>
    <w:p w14:paraId="0DAA8295" w14:textId="69FC7C9C" w:rsidR="00C167A0" w:rsidRPr="00C167A0" w:rsidRDefault="00C167A0" w:rsidP="00C167A0">
      <w:pPr>
        <w:spacing w:before="120" w:after="120" w:line="240" w:lineRule="auto"/>
        <w:rPr>
          <w:b/>
          <w:sz w:val="28"/>
          <w:szCs w:val="28"/>
        </w:rPr>
      </w:pPr>
      <w:r>
        <w:rPr>
          <w:noProof/>
          <w:lang w:eastAsia="es-EC"/>
        </w:rPr>
        <w:lastRenderedPageBreak/>
        <w:drawing>
          <wp:anchor distT="0" distB="0" distL="114300" distR="114300" simplePos="0" relativeHeight="251682816" behindDoc="0" locked="0" layoutInCell="1" allowOverlap="1" wp14:anchorId="310CEEE1" wp14:editId="58350674">
            <wp:simplePos x="0" y="0"/>
            <wp:positionH relativeFrom="column">
              <wp:posOffset>4291965</wp:posOffset>
            </wp:positionH>
            <wp:positionV relativeFrom="paragraph">
              <wp:posOffset>-48260</wp:posOffset>
            </wp:positionV>
            <wp:extent cx="1219200" cy="919480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60407B" w14:textId="77777777" w:rsidR="00C52D81" w:rsidRPr="00C167A0" w:rsidRDefault="00C167A0" w:rsidP="00E33A29">
      <w:pPr>
        <w:pStyle w:val="Prrafodelista"/>
        <w:numPr>
          <w:ilvl w:val="1"/>
          <w:numId w:val="14"/>
        </w:numPr>
        <w:spacing w:before="120"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</w:t>
      </w:r>
      <w:r w:rsidR="00C52D81" w:rsidRPr="00C167A0">
        <w:rPr>
          <w:b/>
          <w:sz w:val="28"/>
          <w:szCs w:val="28"/>
        </w:rPr>
        <w:t>Desórdenes civiles</w:t>
      </w:r>
    </w:p>
    <w:p w14:paraId="44968AEC" w14:textId="77777777" w:rsidR="00C52D81" w:rsidRDefault="00C52D81" w:rsidP="00C167A0">
      <w:pPr>
        <w:pStyle w:val="Prrafodelista"/>
        <w:spacing w:before="120" w:after="120" w:line="240" w:lineRule="auto"/>
        <w:ind w:left="1068"/>
      </w:pPr>
    </w:p>
    <w:p w14:paraId="5E5C4A36" w14:textId="77777777" w:rsidR="00C52D81" w:rsidRPr="00C52D81" w:rsidRDefault="00C52D81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  <w:lang w:val="es-ES"/>
        </w:rPr>
      </w:pPr>
    </w:p>
    <w:p w14:paraId="1597E897" w14:textId="77777777" w:rsidR="00C167A0" w:rsidRPr="00450831" w:rsidRDefault="00C167A0" w:rsidP="00A3309D">
      <w:pPr>
        <w:numPr>
          <w:ilvl w:val="0"/>
          <w:numId w:val="26"/>
        </w:numPr>
        <w:spacing w:before="120" w:after="120" w:line="240" w:lineRule="auto"/>
        <w:ind w:left="720"/>
        <w:jc w:val="both"/>
        <w:rPr>
          <w:rFonts w:cs="Arial"/>
        </w:rPr>
      </w:pPr>
      <w:r w:rsidRPr="00450831">
        <w:rPr>
          <w:rFonts w:cs="Arial"/>
        </w:rPr>
        <w:t>Ante manifestaciones violentas de desórdenes civiles se deberán cerrar todos los accesos de planta evitando que alguien pueda generar riesgos dentro de las instalaciones.</w:t>
      </w:r>
    </w:p>
    <w:p w14:paraId="7FC29CB4" w14:textId="77777777" w:rsidR="00C167A0" w:rsidRPr="00450831" w:rsidRDefault="00C167A0" w:rsidP="00A3309D">
      <w:pPr>
        <w:numPr>
          <w:ilvl w:val="0"/>
          <w:numId w:val="26"/>
        </w:numPr>
        <w:spacing w:before="120" w:after="120" w:line="240" w:lineRule="auto"/>
        <w:ind w:left="720" w:right="180"/>
        <w:jc w:val="both"/>
        <w:rPr>
          <w:rFonts w:cs="Arial"/>
        </w:rPr>
      </w:pPr>
      <w:r w:rsidRPr="00450831">
        <w:rPr>
          <w:rFonts w:cs="Arial"/>
        </w:rPr>
        <w:t>Se deberá informar de la situación a:</w:t>
      </w:r>
    </w:p>
    <w:p w14:paraId="680299E7" w14:textId="77777777" w:rsidR="00C167A0" w:rsidRPr="00450831" w:rsidRDefault="00C167A0" w:rsidP="00A3309D">
      <w:pPr>
        <w:numPr>
          <w:ilvl w:val="1"/>
          <w:numId w:val="26"/>
        </w:numPr>
        <w:spacing w:before="120" w:after="120" w:line="240" w:lineRule="auto"/>
        <w:ind w:right="180"/>
        <w:jc w:val="both"/>
        <w:rPr>
          <w:rFonts w:cs="Arial"/>
        </w:rPr>
      </w:pPr>
      <w:r>
        <w:rPr>
          <w:rFonts w:cs="Arial"/>
        </w:rPr>
        <w:t>Jefaturas y gerencias de sitio</w:t>
      </w:r>
    </w:p>
    <w:p w14:paraId="46D71E24" w14:textId="77777777" w:rsidR="00C167A0" w:rsidRPr="00450831" w:rsidRDefault="00C167A0" w:rsidP="00A3309D">
      <w:pPr>
        <w:numPr>
          <w:ilvl w:val="1"/>
          <w:numId w:val="26"/>
        </w:numPr>
        <w:spacing w:before="120" w:after="120" w:line="240" w:lineRule="auto"/>
        <w:ind w:right="180"/>
        <w:jc w:val="both"/>
        <w:rPr>
          <w:rFonts w:cs="Arial"/>
        </w:rPr>
      </w:pPr>
      <w:r>
        <w:rPr>
          <w:rFonts w:cs="Arial"/>
        </w:rPr>
        <w:t>Vicepresidencia Financiera, Comercial y Logística</w:t>
      </w:r>
    </w:p>
    <w:p w14:paraId="45AC2225" w14:textId="1391C82E" w:rsidR="00C167A0" w:rsidRPr="00450831" w:rsidRDefault="00C167A0" w:rsidP="00A3309D">
      <w:pPr>
        <w:numPr>
          <w:ilvl w:val="0"/>
          <w:numId w:val="26"/>
        </w:numPr>
        <w:spacing w:before="120" w:after="120" w:line="240" w:lineRule="auto"/>
        <w:ind w:left="720"/>
        <w:jc w:val="both"/>
        <w:rPr>
          <w:rFonts w:cs="Arial"/>
        </w:rPr>
      </w:pPr>
      <w:r w:rsidRPr="00450831">
        <w:rPr>
          <w:rFonts w:cs="Arial"/>
        </w:rPr>
        <w:t>Verificar que las manifestaciones no hayan herido a algún guardia.</w:t>
      </w:r>
      <w:r w:rsidR="00E40513">
        <w:rPr>
          <w:rFonts w:cs="Arial"/>
        </w:rPr>
        <w:t xml:space="preserve"> </w:t>
      </w:r>
      <w:r w:rsidRPr="00450831">
        <w:rPr>
          <w:rFonts w:cs="Arial"/>
        </w:rPr>
        <w:t>De ser así se manejará el protocolo de emergencias médicas.</w:t>
      </w:r>
    </w:p>
    <w:p w14:paraId="77A6C1D3" w14:textId="63880CB1" w:rsidR="00C167A0" w:rsidRPr="00450831" w:rsidRDefault="00C167A0" w:rsidP="00A3309D">
      <w:pPr>
        <w:numPr>
          <w:ilvl w:val="0"/>
          <w:numId w:val="26"/>
        </w:numPr>
        <w:spacing w:before="120" w:after="120" w:line="240" w:lineRule="auto"/>
        <w:ind w:left="720"/>
        <w:jc w:val="both"/>
        <w:rPr>
          <w:rFonts w:cs="Arial"/>
        </w:rPr>
      </w:pPr>
      <w:r w:rsidRPr="00450831">
        <w:rPr>
          <w:rFonts w:cs="Arial"/>
        </w:rPr>
        <w:t xml:space="preserve">De ser necesario, el </w:t>
      </w:r>
      <w:r w:rsidR="000E1D12" w:rsidRPr="00F4577A">
        <w:rPr>
          <w:rFonts w:cs="Arial"/>
        </w:rPr>
        <w:t>Gerente de Planta</w:t>
      </w:r>
      <w:r w:rsidRPr="00DE7D56">
        <w:rPr>
          <w:rFonts w:cs="Arial"/>
          <w:color w:val="548DD4" w:themeColor="text2" w:themeTint="99"/>
        </w:rPr>
        <w:t xml:space="preserve"> </w:t>
      </w:r>
      <w:r w:rsidRPr="00450831">
        <w:rPr>
          <w:rFonts w:cs="Arial"/>
        </w:rPr>
        <w:t>se comunicará con:</w:t>
      </w:r>
    </w:p>
    <w:p w14:paraId="5366BA6E" w14:textId="755BC966" w:rsidR="00C167A0" w:rsidRPr="00F4577A" w:rsidRDefault="00C167A0" w:rsidP="00A3309D">
      <w:pPr>
        <w:numPr>
          <w:ilvl w:val="1"/>
          <w:numId w:val="26"/>
        </w:numPr>
        <w:spacing w:before="120" w:after="120" w:line="240" w:lineRule="auto"/>
        <w:jc w:val="both"/>
        <w:rPr>
          <w:rFonts w:cs="Arial"/>
        </w:rPr>
      </w:pPr>
      <w:r w:rsidRPr="00F4577A">
        <w:rPr>
          <w:rFonts w:cs="Arial"/>
        </w:rPr>
        <w:t>Gerente de Seguridad</w:t>
      </w:r>
      <w:r w:rsidR="000E1D12" w:rsidRPr="00F4577A">
        <w:rPr>
          <w:rFonts w:cs="Arial"/>
        </w:rPr>
        <w:t>,</w:t>
      </w:r>
      <w:r w:rsidRPr="00F4577A">
        <w:rPr>
          <w:rFonts w:cs="Arial"/>
        </w:rPr>
        <w:t xml:space="preserve"> Salud</w:t>
      </w:r>
      <w:r w:rsidR="000E1D12" w:rsidRPr="00F4577A">
        <w:rPr>
          <w:rFonts w:cs="Arial"/>
        </w:rPr>
        <w:t xml:space="preserve"> y Ambiente</w:t>
      </w:r>
    </w:p>
    <w:p w14:paraId="270AF4B1" w14:textId="77777777" w:rsidR="00C167A0" w:rsidRPr="00450831" w:rsidRDefault="00C167A0" w:rsidP="00A3309D">
      <w:pPr>
        <w:numPr>
          <w:ilvl w:val="1"/>
          <w:numId w:val="26"/>
        </w:numPr>
        <w:spacing w:before="120" w:after="120" w:line="240" w:lineRule="auto"/>
        <w:jc w:val="both"/>
        <w:rPr>
          <w:rFonts w:cs="Arial"/>
        </w:rPr>
      </w:pPr>
      <w:r w:rsidRPr="00450831">
        <w:rPr>
          <w:rFonts w:cs="Arial"/>
        </w:rPr>
        <w:t>Servicio de seguridad física</w:t>
      </w:r>
    </w:p>
    <w:p w14:paraId="6A59DEE6" w14:textId="77777777" w:rsidR="00C167A0" w:rsidRPr="00450831" w:rsidRDefault="00C167A0" w:rsidP="00A3309D">
      <w:pPr>
        <w:numPr>
          <w:ilvl w:val="1"/>
          <w:numId w:val="26"/>
        </w:numPr>
        <w:spacing w:before="120" w:after="120" w:line="240" w:lineRule="auto"/>
        <w:jc w:val="both"/>
        <w:rPr>
          <w:rFonts w:cs="Arial"/>
        </w:rPr>
      </w:pPr>
      <w:r w:rsidRPr="00450831">
        <w:rPr>
          <w:rFonts w:cs="Arial"/>
        </w:rPr>
        <w:t xml:space="preserve">Policía </w:t>
      </w:r>
    </w:p>
    <w:p w14:paraId="14C90B07" w14:textId="77777777" w:rsidR="00C167A0" w:rsidRPr="00450831" w:rsidRDefault="00C167A0" w:rsidP="00A3309D">
      <w:pPr>
        <w:numPr>
          <w:ilvl w:val="0"/>
          <w:numId w:val="26"/>
        </w:numPr>
        <w:spacing w:before="120" w:after="120" w:line="240" w:lineRule="auto"/>
        <w:ind w:left="720" w:right="180"/>
        <w:jc w:val="both"/>
        <w:rPr>
          <w:rFonts w:cs="Arial"/>
        </w:rPr>
      </w:pPr>
      <w:r w:rsidRPr="00450831">
        <w:rPr>
          <w:rFonts w:cs="Arial"/>
        </w:rPr>
        <w:t>Según aplique se realizarán operativos de manejo de manifestantes con Seguridad física y la policía</w:t>
      </w:r>
    </w:p>
    <w:p w14:paraId="7FB8CD7A" w14:textId="77777777" w:rsidR="00C167A0" w:rsidRPr="00450831" w:rsidRDefault="00C167A0" w:rsidP="00A3309D">
      <w:pPr>
        <w:numPr>
          <w:ilvl w:val="0"/>
          <w:numId w:val="26"/>
        </w:numPr>
        <w:spacing w:before="120" w:after="120" w:line="240" w:lineRule="auto"/>
        <w:ind w:left="720" w:right="180"/>
        <w:jc w:val="both"/>
        <w:rPr>
          <w:rFonts w:cs="Arial"/>
        </w:rPr>
      </w:pPr>
      <w:r w:rsidRPr="00450831">
        <w:rPr>
          <w:rFonts w:cs="Arial"/>
        </w:rPr>
        <w:t>Manejar comunicaciones ante la prensa siguiendo el protocolo de comunicación antes descrito</w:t>
      </w:r>
    </w:p>
    <w:p w14:paraId="6FAFBB87" w14:textId="5C3D675D" w:rsidR="00C167A0" w:rsidRPr="00450831" w:rsidRDefault="00C167A0" w:rsidP="00A3309D">
      <w:pPr>
        <w:numPr>
          <w:ilvl w:val="0"/>
          <w:numId w:val="26"/>
        </w:numPr>
        <w:spacing w:before="120" w:after="120" w:line="240" w:lineRule="auto"/>
        <w:ind w:left="720" w:right="180"/>
        <w:jc w:val="both"/>
        <w:rPr>
          <w:rFonts w:cs="Arial"/>
        </w:rPr>
      </w:pPr>
      <w:r w:rsidRPr="00450831">
        <w:rPr>
          <w:rFonts w:cs="Arial"/>
        </w:rPr>
        <w:t>No se dejará salir ningún carro o camión hasta que la situación esté controlada y sea seguro el paso.</w:t>
      </w:r>
      <w:r w:rsidR="002A2BB8">
        <w:rPr>
          <w:rFonts w:cs="Arial"/>
        </w:rPr>
        <w:t xml:space="preserve"> </w:t>
      </w:r>
    </w:p>
    <w:p w14:paraId="43BA0DC6" w14:textId="77777777" w:rsidR="00C167A0" w:rsidRPr="00450831" w:rsidRDefault="00C167A0" w:rsidP="00C167A0">
      <w:pPr>
        <w:spacing w:before="120" w:after="120" w:line="240" w:lineRule="auto"/>
        <w:jc w:val="both"/>
        <w:rPr>
          <w:rFonts w:cs="Arial"/>
          <w:b/>
        </w:rPr>
      </w:pPr>
    </w:p>
    <w:p w14:paraId="53AF35C7" w14:textId="77777777" w:rsidR="00C167A0" w:rsidRPr="00450831" w:rsidRDefault="00C167A0" w:rsidP="00C167A0">
      <w:pPr>
        <w:tabs>
          <w:tab w:val="left" w:pos="1080"/>
        </w:tabs>
        <w:spacing w:before="120" w:after="120" w:line="240" w:lineRule="auto"/>
        <w:ind w:left="360"/>
        <w:jc w:val="both"/>
        <w:rPr>
          <w:rFonts w:cs="Arial"/>
        </w:rPr>
      </w:pPr>
      <w:r w:rsidRPr="00450831">
        <w:rPr>
          <w:rFonts w:cs="Arial"/>
        </w:rPr>
        <w:t>En caso de requerir una evacuación externa de la planta, se tomarán en cuenta vías alternas de salida definidas por la dirección de planta en el momento.</w:t>
      </w:r>
    </w:p>
    <w:p w14:paraId="03AEECC3" w14:textId="77777777" w:rsidR="00C52D81" w:rsidRPr="00C52D81" w:rsidRDefault="00C52D81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Cs/>
        </w:rPr>
      </w:pPr>
    </w:p>
    <w:p w14:paraId="68BDA3AB" w14:textId="77777777" w:rsidR="00C52D81" w:rsidRDefault="00C52D81" w:rsidP="00C167A0">
      <w:pPr>
        <w:spacing w:before="120" w:after="120" w:line="240" w:lineRule="auto"/>
      </w:pPr>
    </w:p>
    <w:p w14:paraId="4E3CC51E" w14:textId="77777777" w:rsidR="00C52D81" w:rsidRDefault="00C52D81" w:rsidP="00C167A0">
      <w:pPr>
        <w:spacing w:before="120" w:after="120" w:line="240" w:lineRule="auto"/>
      </w:pPr>
    </w:p>
    <w:p w14:paraId="0C62DC41" w14:textId="77777777" w:rsidR="00C167A0" w:rsidRDefault="00C167A0" w:rsidP="00C167A0">
      <w:pPr>
        <w:spacing w:before="120" w:after="120" w:line="240" w:lineRule="auto"/>
      </w:pPr>
    </w:p>
    <w:p w14:paraId="47A8609C" w14:textId="77777777" w:rsidR="00C167A0" w:rsidRDefault="00C167A0" w:rsidP="00C167A0">
      <w:pPr>
        <w:spacing w:before="120" w:after="120" w:line="240" w:lineRule="auto"/>
      </w:pPr>
    </w:p>
    <w:p w14:paraId="218F26F4" w14:textId="77777777" w:rsidR="00C167A0" w:rsidRDefault="00C167A0" w:rsidP="00C167A0">
      <w:pPr>
        <w:spacing w:before="120" w:after="120" w:line="240" w:lineRule="auto"/>
      </w:pPr>
    </w:p>
    <w:p w14:paraId="0BD60FCC" w14:textId="77777777" w:rsidR="00C167A0" w:rsidRDefault="00C167A0" w:rsidP="00C167A0">
      <w:pPr>
        <w:spacing w:before="120" w:after="120" w:line="240" w:lineRule="auto"/>
      </w:pPr>
    </w:p>
    <w:p w14:paraId="2E28BE95" w14:textId="77777777" w:rsidR="00C167A0" w:rsidRPr="00C52D81" w:rsidRDefault="00C167A0" w:rsidP="00C167A0">
      <w:pPr>
        <w:spacing w:before="120" w:after="120" w:line="240" w:lineRule="auto"/>
      </w:pPr>
    </w:p>
    <w:p w14:paraId="6C2419D1" w14:textId="77777777" w:rsidR="00C52D81" w:rsidRDefault="00C52D81" w:rsidP="00C167A0">
      <w:pPr>
        <w:spacing w:before="120" w:after="120" w:line="240" w:lineRule="auto"/>
        <w:rPr>
          <w:lang w:val="es-ES"/>
        </w:rPr>
      </w:pPr>
    </w:p>
    <w:p w14:paraId="7A74DC10" w14:textId="77777777" w:rsidR="000E1D12" w:rsidRPr="00C52D81" w:rsidRDefault="000E1D12" w:rsidP="00C167A0">
      <w:pPr>
        <w:spacing w:before="120" w:after="120" w:line="240" w:lineRule="auto"/>
        <w:rPr>
          <w:lang w:val="es-ES"/>
        </w:rPr>
      </w:pPr>
    </w:p>
    <w:p w14:paraId="3FFF4FE7" w14:textId="77777777" w:rsidR="00C52D81" w:rsidRPr="00C52D81" w:rsidRDefault="00C52D81" w:rsidP="00C167A0">
      <w:pPr>
        <w:spacing w:before="120" w:after="120" w:line="240" w:lineRule="auto"/>
        <w:rPr>
          <w:lang w:val="es-ES"/>
        </w:rPr>
      </w:pPr>
    </w:p>
    <w:p w14:paraId="40A916D4" w14:textId="77777777" w:rsidR="00C52D81" w:rsidRDefault="00C167A0" w:rsidP="00A3309D">
      <w:pPr>
        <w:pStyle w:val="Prrafodelista"/>
        <w:numPr>
          <w:ilvl w:val="0"/>
          <w:numId w:val="6"/>
        </w:numPr>
        <w:spacing w:before="120" w:after="120" w:line="240" w:lineRule="auto"/>
        <w:jc w:val="both"/>
        <w:rPr>
          <w:rFonts w:cs="Arial"/>
          <w:b/>
          <w:sz w:val="28"/>
          <w:szCs w:val="28"/>
          <w:u w:val="single"/>
          <w:lang w:val="es-ES"/>
        </w:rPr>
      </w:pPr>
      <w:r>
        <w:rPr>
          <w:rFonts w:cs="Arial"/>
          <w:b/>
          <w:sz w:val="28"/>
          <w:szCs w:val="28"/>
          <w:u w:val="single"/>
          <w:lang w:val="es-ES"/>
        </w:rPr>
        <w:lastRenderedPageBreak/>
        <w:t>Evacuación</w:t>
      </w:r>
    </w:p>
    <w:p w14:paraId="31DD888D" w14:textId="77777777" w:rsidR="00C167A0" w:rsidRPr="00C52D81" w:rsidRDefault="00C167A0" w:rsidP="00C167A0">
      <w:pPr>
        <w:pStyle w:val="Prrafodelista"/>
        <w:spacing w:before="120" w:after="120" w:line="240" w:lineRule="auto"/>
        <w:jc w:val="both"/>
        <w:rPr>
          <w:rFonts w:cs="Arial"/>
          <w:b/>
          <w:sz w:val="28"/>
          <w:szCs w:val="28"/>
          <w:u w:val="single"/>
          <w:lang w:val="es-ES"/>
        </w:rPr>
      </w:pPr>
    </w:p>
    <w:p w14:paraId="1ACC5248" w14:textId="77777777" w:rsidR="00C52D81" w:rsidRDefault="00C52D81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</w:rPr>
      </w:pPr>
      <w:r w:rsidRPr="00450831">
        <w:rPr>
          <w:rFonts w:cs="Arial"/>
        </w:rPr>
        <w:t xml:space="preserve">En caso de requerir una evacuación parcial o total del área se tomarán en cuenta el punto de encuentro seguro </w:t>
      </w:r>
      <w:r>
        <w:rPr>
          <w:rFonts w:cs="Arial"/>
        </w:rPr>
        <w:t>indicado.</w:t>
      </w:r>
    </w:p>
    <w:p w14:paraId="2B7D4B74" w14:textId="5AB94EB9" w:rsidR="00C52D81" w:rsidRPr="00450831" w:rsidRDefault="00C52D81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</w:rPr>
      </w:pPr>
      <w:r w:rsidRPr="00450831">
        <w:rPr>
          <w:rFonts w:cs="Arial"/>
        </w:rPr>
        <w:t>La evacuación será ayudada por los brigadistas (de todas las especialidade</w:t>
      </w:r>
      <w:r>
        <w:rPr>
          <w:rFonts w:cs="Arial"/>
        </w:rPr>
        <w:t>s)</w:t>
      </w:r>
      <w:r w:rsidR="00E40513">
        <w:rPr>
          <w:rFonts w:cs="Arial"/>
        </w:rPr>
        <w:t xml:space="preserve"> </w:t>
      </w:r>
      <w:r>
        <w:rPr>
          <w:rFonts w:cs="Arial"/>
        </w:rPr>
        <w:t>de cada área y/o los responsables y jefes de sus respectivas áreas.</w:t>
      </w:r>
    </w:p>
    <w:p w14:paraId="00C47CEF" w14:textId="77777777" w:rsidR="00C52D81" w:rsidRPr="00450831" w:rsidRDefault="00C52D81" w:rsidP="00C167A0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</w:rPr>
      </w:pPr>
      <w:r w:rsidRPr="00450831">
        <w:rPr>
          <w:rFonts w:cs="Arial"/>
        </w:rPr>
        <w:t>Una evacuación será anunciada por los siguientes medios:</w:t>
      </w:r>
    </w:p>
    <w:p w14:paraId="0CF97D7F" w14:textId="77777777" w:rsidR="00C52D81" w:rsidRDefault="00C52D81" w:rsidP="00A3309D">
      <w:pPr>
        <w:numPr>
          <w:ilvl w:val="0"/>
          <w:numId w:val="13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</w:rPr>
      </w:pPr>
      <w:r w:rsidRPr="00450831">
        <w:rPr>
          <w:rFonts w:cs="Arial"/>
        </w:rPr>
        <w:t>Comunicación directa</w:t>
      </w:r>
    </w:p>
    <w:p w14:paraId="5A502C1B" w14:textId="77777777" w:rsidR="00C52D81" w:rsidRPr="00450831" w:rsidRDefault="00C52D81" w:rsidP="00A3309D">
      <w:pPr>
        <w:numPr>
          <w:ilvl w:val="0"/>
          <w:numId w:val="13"/>
        </w:num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</w:rPr>
      </w:pPr>
      <w:r>
        <w:rPr>
          <w:rFonts w:cs="Arial"/>
        </w:rPr>
        <w:t>Alarma de emergencia</w:t>
      </w:r>
    </w:p>
    <w:p w14:paraId="50B8EB46" w14:textId="77777777" w:rsidR="0039640A" w:rsidRPr="0039640A" w:rsidRDefault="0039640A" w:rsidP="0039640A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/>
        </w:rPr>
      </w:pPr>
      <w:r w:rsidRPr="0039640A">
        <w:rPr>
          <w:rFonts w:cs="Arial"/>
          <w:b/>
        </w:rPr>
        <w:t>Los trabajadores en caso de riesgo grave e inminente, previamente definido, puedan interrumpir su actividad y si es necesario abandonar de inmediato el lugar de trabajo.</w:t>
      </w:r>
    </w:p>
    <w:p w14:paraId="6126CE52" w14:textId="77777777" w:rsidR="0039640A" w:rsidRPr="0039640A" w:rsidRDefault="0039640A" w:rsidP="0039640A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  <w:b/>
        </w:rPr>
      </w:pPr>
      <w:r w:rsidRPr="0039640A">
        <w:rPr>
          <w:rFonts w:cs="Arial"/>
          <w:b/>
        </w:rPr>
        <w:t>Ante una situación de peligro, si los trabajadores no pueden comunicarse con su superior, puedan adoptar las medidas necesarias para evitar las consecuencias de dicho peligro.</w:t>
      </w:r>
    </w:p>
    <w:p w14:paraId="28C5FD3A" w14:textId="77777777" w:rsidR="00400A2B" w:rsidRPr="00450831" w:rsidRDefault="00400A2B" w:rsidP="00400A2B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</w:rPr>
      </w:pPr>
      <w:r w:rsidRPr="00450831">
        <w:rPr>
          <w:rFonts w:cs="Arial"/>
        </w:rPr>
        <w:t xml:space="preserve">Los visitantes, contratistas y transportistas deberán ser evacuados por las personas que sean sus contactos en </w:t>
      </w:r>
      <w:r>
        <w:rPr>
          <w:rFonts w:cs="Arial"/>
        </w:rPr>
        <w:t>las instalaciones.</w:t>
      </w:r>
    </w:p>
    <w:p w14:paraId="4E9060F4" w14:textId="120DEA06" w:rsidR="00400A2B" w:rsidRDefault="00400A2B" w:rsidP="00400A2B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</w:rPr>
      </w:pPr>
      <w:r w:rsidRPr="00450831">
        <w:rPr>
          <w:rFonts w:cs="Arial"/>
        </w:rPr>
        <w:t xml:space="preserve">Una vez que el personal esté en el punto de encuentro seguro, </w:t>
      </w:r>
      <w:r>
        <w:rPr>
          <w:rFonts w:cs="Arial"/>
        </w:rPr>
        <w:t>los responsables de evacuación de cada piso y compañía inquilina</w:t>
      </w:r>
      <w:r w:rsidRPr="00450831">
        <w:rPr>
          <w:rFonts w:cs="Arial"/>
        </w:rPr>
        <w:t xml:space="preserve"> deberán tomar control del personal evacuado y notificando </w:t>
      </w:r>
      <w:r>
        <w:rPr>
          <w:rFonts w:cs="Arial"/>
        </w:rPr>
        <w:t>al PMU</w:t>
      </w:r>
      <w:r w:rsidRPr="00450831">
        <w:rPr>
          <w:rFonts w:cs="Arial"/>
        </w:rPr>
        <w:t xml:space="preserve"> de posible personal atrapado.</w:t>
      </w:r>
      <w:r w:rsidR="00E40513">
        <w:rPr>
          <w:rFonts w:cs="Arial"/>
        </w:rPr>
        <w:t xml:space="preserve"> </w:t>
      </w:r>
    </w:p>
    <w:p w14:paraId="13E4440A" w14:textId="77777777" w:rsidR="00400A2B" w:rsidRPr="00450831" w:rsidRDefault="00400A2B" w:rsidP="00400A2B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</w:rPr>
      </w:pPr>
      <w:r w:rsidRPr="00450831">
        <w:rPr>
          <w:rFonts w:cs="Arial"/>
        </w:rPr>
        <w:t>De requerirlo, se designará a un brigadista para la búsqueda del personal faltante y proceder con el protocolo de rescate necesario.</w:t>
      </w:r>
    </w:p>
    <w:p w14:paraId="3712ED7A" w14:textId="77777777" w:rsidR="00400A2B" w:rsidRPr="00450831" w:rsidRDefault="00400A2B" w:rsidP="00400A2B">
      <w:pPr>
        <w:autoSpaceDE w:val="0"/>
        <w:autoSpaceDN w:val="0"/>
        <w:adjustRightInd w:val="0"/>
        <w:spacing w:before="120" w:after="120" w:line="240" w:lineRule="auto"/>
        <w:jc w:val="both"/>
        <w:rPr>
          <w:rFonts w:cs="Arial"/>
        </w:rPr>
      </w:pPr>
      <w:r w:rsidRPr="00450831">
        <w:rPr>
          <w:rFonts w:cs="Arial"/>
        </w:rPr>
        <w:t>El personal podrá retornar a sus puestos de trabajo únicamente cuando la emergencia haya sido declarada bajo control y la dirección o gerencia de planta determine el desplazamiento del personal.</w:t>
      </w:r>
    </w:p>
    <w:p w14:paraId="6C2D43D9" w14:textId="77777777" w:rsidR="00400A2B" w:rsidRPr="00FD39C7" w:rsidRDefault="00400A2B" w:rsidP="00DE7D56">
      <w:pPr>
        <w:spacing w:before="120" w:after="120" w:line="240" w:lineRule="auto"/>
        <w:jc w:val="both"/>
      </w:pPr>
      <w:r>
        <w:rPr>
          <w:lang w:val="es-ES"/>
        </w:rPr>
        <w:t>Los supervisores y jefes de áreas son responsables que todos el personal haya evacuado.</w:t>
      </w:r>
    </w:p>
    <w:p w14:paraId="1F90D691" w14:textId="3AD7A15A" w:rsidR="00400A2B" w:rsidRDefault="00400A2B" w:rsidP="00DE7D56">
      <w:pPr>
        <w:spacing w:before="120" w:after="120" w:line="240" w:lineRule="auto"/>
        <w:jc w:val="both"/>
        <w:rPr>
          <w:lang w:val="es-ES"/>
        </w:rPr>
      </w:pPr>
      <w:r>
        <w:rPr>
          <w:lang w:val="es-ES"/>
        </w:rPr>
        <w:t>Existirá 1 punto de encuentro general</w:t>
      </w:r>
      <w:r w:rsidR="00E40513">
        <w:rPr>
          <w:lang w:val="es-ES"/>
        </w:rPr>
        <w:t xml:space="preserve"> </w:t>
      </w:r>
      <w:r>
        <w:rPr>
          <w:lang w:val="es-ES"/>
        </w:rPr>
        <w:t>frente al área de parqueos:</w:t>
      </w:r>
    </w:p>
    <w:p w14:paraId="12844089" w14:textId="77777777" w:rsidR="00400A2B" w:rsidRDefault="00400A2B" w:rsidP="00400A2B">
      <w:pPr>
        <w:spacing w:before="120" w:after="120" w:line="240" w:lineRule="auto"/>
        <w:rPr>
          <w:lang w:val="es-ES"/>
        </w:rPr>
      </w:pPr>
    </w:p>
    <w:p w14:paraId="76AC82A9" w14:textId="77777777" w:rsidR="00713B12" w:rsidRDefault="00C4474E" w:rsidP="00400A2B">
      <w:pPr>
        <w:spacing w:before="120" w:after="120" w:line="240" w:lineRule="auto"/>
        <w:rPr>
          <w:lang w:val="es-ES"/>
        </w:rPr>
      </w:pPr>
      <w:r>
        <w:rPr>
          <w:noProof/>
          <w:lang w:eastAsia="es-EC"/>
        </w:rPr>
        <w:lastRenderedPageBreak/>
        <w:drawing>
          <wp:inline distT="0" distB="0" distL="0" distR="0" wp14:anchorId="05456C62" wp14:editId="535B8FB7">
            <wp:extent cx="5610225" cy="3533775"/>
            <wp:effectExtent l="0" t="0" r="9525" b="9525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8" t="6194" r="18269" b="11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31D84C1" w14:textId="77777777" w:rsidR="00713B12" w:rsidRDefault="00713B12" w:rsidP="00400A2B">
      <w:pPr>
        <w:spacing w:before="120" w:after="120" w:line="240" w:lineRule="auto"/>
        <w:rPr>
          <w:lang w:val="es-ES"/>
        </w:rPr>
      </w:pPr>
    </w:p>
    <w:p w14:paraId="2E7AC797" w14:textId="77777777" w:rsidR="00400A2B" w:rsidRDefault="00400A2B" w:rsidP="00400A2B">
      <w:pPr>
        <w:spacing w:before="120" w:after="120" w:line="240" w:lineRule="auto"/>
        <w:rPr>
          <w:lang w:val="es-ES"/>
        </w:rPr>
      </w:pPr>
      <w:r>
        <w:rPr>
          <w:lang w:val="es-ES"/>
        </w:rPr>
        <w:t>En el caso que la emergencia comprometa uno de estos puntos, el PMU podrá tomar la decisión de cambiar el punto de encuentro según crea conveniente.</w:t>
      </w:r>
    </w:p>
    <w:p w14:paraId="3747BFC7" w14:textId="77777777" w:rsidR="00C52D81" w:rsidRDefault="00C52D81" w:rsidP="00C167A0">
      <w:pPr>
        <w:spacing w:before="120" w:after="120" w:line="240" w:lineRule="auto"/>
        <w:rPr>
          <w:lang w:val="es-ES"/>
        </w:rPr>
      </w:pPr>
    </w:p>
    <w:p w14:paraId="5694F98D" w14:textId="77777777" w:rsidR="00C52D81" w:rsidRDefault="00C52D81" w:rsidP="00C167A0">
      <w:pPr>
        <w:spacing w:before="120" w:after="120" w:line="240" w:lineRule="auto"/>
        <w:rPr>
          <w:lang w:val="es-ES"/>
        </w:rPr>
      </w:pPr>
    </w:p>
    <w:p w14:paraId="2C368245" w14:textId="77777777" w:rsidR="00C52D81" w:rsidRDefault="00C52D81" w:rsidP="00C167A0">
      <w:pPr>
        <w:spacing w:before="120" w:after="120" w:line="240" w:lineRule="auto"/>
        <w:rPr>
          <w:lang w:val="es-ES"/>
        </w:rPr>
      </w:pPr>
    </w:p>
    <w:p w14:paraId="4230680F" w14:textId="77777777" w:rsidR="00C167A0" w:rsidRDefault="00C167A0" w:rsidP="00A3309D">
      <w:pPr>
        <w:pStyle w:val="Prrafodelista"/>
        <w:numPr>
          <w:ilvl w:val="0"/>
          <w:numId w:val="6"/>
        </w:numPr>
        <w:spacing w:before="120" w:after="120" w:line="240" w:lineRule="auto"/>
        <w:jc w:val="both"/>
        <w:rPr>
          <w:rFonts w:cs="Arial"/>
          <w:b/>
          <w:sz w:val="28"/>
          <w:szCs w:val="28"/>
          <w:u w:val="single"/>
          <w:lang w:val="es-ES"/>
        </w:rPr>
      </w:pPr>
      <w:r>
        <w:rPr>
          <w:rFonts w:cs="Arial"/>
          <w:b/>
          <w:sz w:val="28"/>
          <w:szCs w:val="28"/>
          <w:u w:val="single"/>
          <w:lang w:val="es-ES"/>
        </w:rPr>
        <w:t>Protocolos de Contingencia y Comunicación de Crisis</w:t>
      </w:r>
    </w:p>
    <w:p w14:paraId="5614DCDE" w14:textId="77777777" w:rsidR="00C167A0" w:rsidRDefault="00C167A0" w:rsidP="00C167A0">
      <w:pPr>
        <w:spacing w:before="120" w:after="120" w:line="240" w:lineRule="auto"/>
        <w:rPr>
          <w:lang w:val="es-ES"/>
        </w:rPr>
      </w:pPr>
    </w:p>
    <w:p w14:paraId="796A0D2F" w14:textId="77777777" w:rsidR="00C167A0" w:rsidRPr="00C167A0" w:rsidRDefault="00C167A0" w:rsidP="00C167A0">
      <w:pPr>
        <w:spacing w:before="120" w:after="120" w:line="240" w:lineRule="auto"/>
        <w:rPr>
          <w:b/>
          <w:lang w:val="es-ES"/>
        </w:rPr>
      </w:pPr>
      <w:r w:rsidRPr="00C167A0">
        <w:rPr>
          <w:b/>
          <w:lang w:val="es-ES"/>
        </w:rPr>
        <w:t>Plan de Contingencia:</w:t>
      </w:r>
    </w:p>
    <w:p w14:paraId="7488AA6C" w14:textId="77777777" w:rsidR="00C167A0" w:rsidRDefault="00C167A0" w:rsidP="00A3309D">
      <w:pPr>
        <w:pStyle w:val="Prrafodelista"/>
        <w:numPr>
          <w:ilvl w:val="0"/>
          <w:numId w:val="27"/>
        </w:numPr>
        <w:spacing w:before="120" w:after="120" w:line="240" w:lineRule="auto"/>
        <w:jc w:val="both"/>
        <w:rPr>
          <w:rFonts w:asciiTheme="minorHAnsi" w:hAnsiTheme="minorHAnsi" w:cs="Arial"/>
        </w:rPr>
      </w:pPr>
      <w:r w:rsidRPr="00450831">
        <w:rPr>
          <w:rFonts w:asciiTheme="minorHAnsi" w:hAnsiTheme="minorHAnsi" w:cs="Arial"/>
        </w:rPr>
        <w:t xml:space="preserve">Se establecerán los procedimientos que aplicaría para rehabilitar y retomar la continuidad de las actividades, después de terminada la emergencia, </w:t>
      </w:r>
      <w:r>
        <w:rPr>
          <w:rFonts w:asciiTheme="minorHAnsi" w:hAnsiTheme="minorHAnsi" w:cs="Arial"/>
        </w:rPr>
        <w:t>se realizará una</w:t>
      </w:r>
      <w:r w:rsidRPr="00450831">
        <w:rPr>
          <w:rFonts w:asciiTheme="minorHAnsi" w:hAnsiTheme="minorHAnsi" w:cs="Arial"/>
        </w:rPr>
        <w:t xml:space="preserve"> evaluación del personal que pudo ser afectado</w:t>
      </w:r>
      <w:r>
        <w:rPr>
          <w:rFonts w:asciiTheme="minorHAnsi" w:hAnsiTheme="minorHAnsi" w:cs="Arial"/>
        </w:rPr>
        <w:t xml:space="preserve"> de ser necesario</w:t>
      </w:r>
      <w:r w:rsidRPr="00450831">
        <w:rPr>
          <w:rFonts w:asciiTheme="minorHAnsi" w:hAnsiTheme="minorHAnsi" w:cs="Arial"/>
        </w:rPr>
        <w:t>, para su respectivo tratamiento</w:t>
      </w:r>
    </w:p>
    <w:p w14:paraId="39FEF63C" w14:textId="77777777" w:rsidR="00C167A0" w:rsidRPr="00CF46ED" w:rsidRDefault="00C167A0" w:rsidP="00A3309D">
      <w:pPr>
        <w:widowControl w:val="0"/>
        <w:numPr>
          <w:ilvl w:val="0"/>
          <w:numId w:val="28"/>
        </w:numPr>
        <w:spacing w:before="120" w:after="120" w:line="240" w:lineRule="auto"/>
        <w:jc w:val="both"/>
        <w:rPr>
          <w:rFonts w:cs="Arial"/>
        </w:rPr>
      </w:pPr>
      <w:r w:rsidRPr="00CF46ED">
        <w:rPr>
          <w:rFonts w:cs="Arial"/>
        </w:rPr>
        <w:t>Solo el PMU puede autorizar el retorno a actividades parciales o totales siempre que se haya comprobado que la situación está controlada</w:t>
      </w:r>
    </w:p>
    <w:p w14:paraId="05391F29" w14:textId="77777777" w:rsidR="00C167A0" w:rsidRDefault="00C167A0" w:rsidP="00A3309D">
      <w:pPr>
        <w:widowControl w:val="0"/>
        <w:numPr>
          <w:ilvl w:val="0"/>
          <w:numId w:val="28"/>
        </w:numPr>
        <w:spacing w:before="120" w:after="120" w:line="240" w:lineRule="auto"/>
        <w:jc w:val="both"/>
        <w:rPr>
          <w:rFonts w:cs="Arial"/>
        </w:rPr>
      </w:pPr>
      <w:r w:rsidRPr="00CF46ED">
        <w:rPr>
          <w:rFonts w:cs="Arial"/>
        </w:rPr>
        <w:t>En caso de emergencias mayores, el PMU determinará acciones adicionales junto con el</w:t>
      </w:r>
      <w:r>
        <w:rPr>
          <w:rFonts w:cs="Arial"/>
        </w:rPr>
        <w:t xml:space="preserve"> Comité Ejecutivo de la Empresa incluyendo:</w:t>
      </w:r>
    </w:p>
    <w:p w14:paraId="7B6D26AE" w14:textId="77777777" w:rsidR="00C167A0" w:rsidRDefault="00C167A0" w:rsidP="00A3309D">
      <w:pPr>
        <w:widowControl w:val="0"/>
        <w:numPr>
          <w:ilvl w:val="1"/>
          <w:numId w:val="28"/>
        </w:numPr>
        <w:spacing w:before="120" w:after="120" w:line="240" w:lineRule="auto"/>
        <w:jc w:val="both"/>
        <w:rPr>
          <w:rFonts w:cs="Arial"/>
        </w:rPr>
      </w:pPr>
      <w:r>
        <w:rPr>
          <w:rFonts w:cs="Arial"/>
        </w:rPr>
        <w:t>Paralización parcial o temporal de las operaciones del sitio</w:t>
      </w:r>
    </w:p>
    <w:p w14:paraId="2571E9A8" w14:textId="77777777" w:rsidR="00C167A0" w:rsidRDefault="00C167A0" w:rsidP="00A3309D">
      <w:pPr>
        <w:widowControl w:val="0"/>
        <w:numPr>
          <w:ilvl w:val="1"/>
          <w:numId w:val="28"/>
        </w:numPr>
        <w:spacing w:before="120" w:after="120" w:line="240" w:lineRule="auto"/>
        <w:jc w:val="both"/>
        <w:rPr>
          <w:rFonts w:cs="Arial"/>
        </w:rPr>
      </w:pPr>
      <w:r>
        <w:rPr>
          <w:rFonts w:cs="Arial"/>
        </w:rPr>
        <w:t>Traslado de operaciones a otros sitios estratégicos</w:t>
      </w:r>
    </w:p>
    <w:p w14:paraId="1E1DA308" w14:textId="77777777" w:rsidR="00C167A0" w:rsidRPr="00CF46ED" w:rsidRDefault="00C167A0" w:rsidP="00A3309D">
      <w:pPr>
        <w:widowControl w:val="0"/>
        <w:numPr>
          <w:ilvl w:val="1"/>
          <w:numId w:val="28"/>
        </w:numPr>
        <w:spacing w:before="120" w:after="120" w:line="240" w:lineRule="auto"/>
        <w:jc w:val="both"/>
        <w:rPr>
          <w:rFonts w:cs="Arial"/>
        </w:rPr>
      </w:pPr>
      <w:r>
        <w:rPr>
          <w:rFonts w:cs="Arial"/>
        </w:rPr>
        <w:t>Reasignación de áreas hasta que se reestablezca la operación normal del sitio.</w:t>
      </w:r>
    </w:p>
    <w:p w14:paraId="72042AF1" w14:textId="77777777" w:rsidR="00C167A0" w:rsidRDefault="00C167A0" w:rsidP="00C167A0">
      <w:pPr>
        <w:widowControl w:val="0"/>
        <w:spacing w:before="120" w:after="120" w:line="240" w:lineRule="auto"/>
        <w:ind w:left="360"/>
        <w:jc w:val="both"/>
        <w:rPr>
          <w:rFonts w:cs="Arial"/>
          <w:b/>
        </w:rPr>
      </w:pPr>
    </w:p>
    <w:p w14:paraId="24F052DE" w14:textId="77777777" w:rsidR="00C167A0" w:rsidRDefault="00C167A0" w:rsidP="00C167A0">
      <w:pPr>
        <w:widowControl w:val="0"/>
        <w:spacing w:before="120" w:after="120" w:line="240" w:lineRule="auto"/>
        <w:jc w:val="both"/>
        <w:rPr>
          <w:rFonts w:cs="Arial"/>
        </w:rPr>
      </w:pPr>
      <w:r>
        <w:rPr>
          <w:rFonts w:cs="Arial"/>
        </w:rPr>
        <w:lastRenderedPageBreak/>
        <w:t xml:space="preserve">En el caso de un evento mayor dentro de las instalaciones de </w:t>
      </w:r>
      <w:r w:rsidR="00400A2B">
        <w:rPr>
          <w:rFonts w:cs="Arial"/>
        </w:rPr>
        <w:t>Tecnova planta</w:t>
      </w:r>
      <w:r>
        <w:rPr>
          <w:rFonts w:cs="Arial"/>
        </w:rPr>
        <w:t xml:space="preserve">, las operaciones </w:t>
      </w:r>
      <w:r w:rsidR="00400A2B">
        <w:rPr>
          <w:rFonts w:cs="Arial"/>
        </w:rPr>
        <w:t>de reanudación de producción se deberán llevar inmediatamente.</w:t>
      </w:r>
    </w:p>
    <w:p w14:paraId="32A7D71B" w14:textId="77777777" w:rsidR="00C167A0" w:rsidRDefault="00C167A0" w:rsidP="00C167A0">
      <w:pPr>
        <w:widowControl w:val="0"/>
        <w:spacing w:before="120" w:after="120" w:line="240" w:lineRule="auto"/>
        <w:jc w:val="both"/>
        <w:rPr>
          <w:rFonts w:cs="Arial"/>
        </w:rPr>
      </w:pPr>
      <w:r>
        <w:rPr>
          <w:rFonts w:cs="Arial"/>
        </w:rPr>
        <w:t>Se realizará una comunicación directa desde nuestro departamento comercial a nuestros clientes que puedan ser afectados por los sucesos.</w:t>
      </w:r>
    </w:p>
    <w:p w14:paraId="6BF3F315" w14:textId="77777777" w:rsidR="00C167A0" w:rsidRDefault="00C167A0" w:rsidP="00C167A0">
      <w:pPr>
        <w:widowControl w:val="0"/>
        <w:spacing w:before="120" w:after="120" w:line="240" w:lineRule="auto"/>
        <w:jc w:val="both"/>
        <w:rPr>
          <w:rFonts w:cs="Arial"/>
        </w:rPr>
      </w:pPr>
      <w:r>
        <w:rPr>
          <w:rFonts w:cs="Arial"/>
        </w:rPr>
        <w:t>El plan de acción será generado por el comité ejecutivo para retornar a operaciones.</w:t>
      </w:r>
    </w:p>
    <w:p w14:paraId="08C16963" w14:textId="77777777" w:rsidR="00C167A0" w:rsidRDefault="00C167A0" w:rsidP="00C167A0">
      <w:pPr>
        <w:widowControl w:val="0"/>
        <w:spacing w:before="120" w:after="120" w:line="240" w:lineRule="auto"/>
        <w:ind w:left="360"/>
        <w:jc w:val="both"/>
        <w:rPr>
          <w:rFonts w:cs="Arial"/>
          <w:b/>
        </w:rPr>
      </w:pPr>
    </w:p>
    <w:p w14:paraId="7EF4BF12" w14:textId="77777777" w:rsidR="00C167A0" w:rsidRPr="00C167A0" w:rsidRDefault="00C167A0" w:rsidP="00C167A0">
      <w:pPr>
        <w:widowControl w:val="0"/>
        <w:spacing w:before="120" w:after="120" w:line="240" w:lineRule="auto"/>
        <w:jc w:val="both"/>
        <w:rPr>
          <w:rFonts w:cs="Arial"/>
        </w:rPr>
      </w:pPr>
      <w:r w:rsidRPr="00C167A0">
        <w:rPr>
          <w:rFonts w:cs="Arial"/>
          <w:b/>
        </w:rPr>
        <w:t>Plan de Crisis</w:t>
      </w:r>
    </w:p>
    <w:p w14:paraId="0E531A04" w14:textId="77777777" w:rsidR="00C167A0" w:rsidRDefault="00C167A0" w:rsidP="00C167A0">
      <w:pPr>
        <w:pStyle w:val="Prrafodelista"/>
        <w:widowControl w:val="0"/>
        <w:spacing w:before="120" w:after="120" w:line="240" w:lineRule="auto"/>
        <w:ind w:left="390"/>
        <w:jc w:val="both"/>
        <w:rPr>
          <w:rFonts w:asciiTheme="minorHAnsi" w:hAnsiTheme="minorHAnsi" w:cs="Arial"/>
          <w:b/>
        </w:rPr>
      </w:pPr>
    </w:p>
    <w:p w14:paraId="2519C453" w14:textId="7D55C3DF" w:rsidR="00C167A0" w:rsidRDefault="00C167A0" w:rsidP="00C167A0">
      <w:pPr>
        <w:pStyle w:val="Prrafodelista"/>
        <w:widowControl w:val="0"/>
        <w:spacing w:before="120" w:after="120" w:line="240" w:lineRule="auto"/>
        <w:ind w:left="0"/>
        <w:jc w:val="both"/>
        <w:rPr>
          <w:rFonts w:asciiTheme="minorHAnsi" w:hAnsiTheme="minorHAnsi" w:cs="Arial"/>
        </w:rPr>
      </w:pPr>
      <w:r>
        <w:rPr>
          <w:rFonts w:asciiTheme="minorHAnsi" w:hAnsiTheme="minorHAnsi" w:cs="Arial"/>
        </w:rPr>
        <w:t>En casos en que la emergencia sea de proporciones en que pueda afectar operaciones totales</w:t>
      </w:r>
      <w:r w:rsidR="00E40513">
        <w:rPr>
          <w:rFonts w:asciiTheme="minorHAnsi" w:hAnsiTheme="minorHAnsi" w:cs="Arial"/>
        </w:rPr>
        <w:t xml:space="preserve"> </w:t>
      </w:r>
      <w:r>
        <w:rPr>
          <w:rFonts w:asciiTheme="minorHAnsi" w:hAnsiTheme="minorHAnsi" w:cs="Arial"/>
        </w:rPr>
        <w:t>de la empresa, operaciones de terceros o comunicaciones externas por cualquier medio de comunicación que pueda afectar el nombre de la empresa; el comité ejecutivo de Presidente y Vicepresidentes respectivos, deberá sesionar para solventar los hechos y dar enfrentamiento al caso de crisis.</w:t>
      </w:r>
    </w:p>
    <w:p w14:paraId="688D78D2" w14:textId="77777777" w:rsidR="00C167A0" w:rsidRDefault="00C167A0" w:rsidP="00C167A0">
      <w:pPr>
        <w:pStyle w:val="Prrafodelista"/>
        <w:widowControl w:val="0"/>
        <w:spacing w:before="120" w:after="120" w:line="240" w:lineRule="auto"/>
        <w:ind w:left="0"/>
        <w:jc w:val="both"/>
        <w:rPr>
          <w:rFonts w:asciiTheme="minorHAnsi" w:hAnsiTheme="minorHAnsi" w:cs="Arial"/>
        </w:rPr>
      </w:pPr>
    </w:p>
    <w:p w14:paraId="1660F3DF" w14:textId="5E483B78" w:rsidR="00C167A0" w:rsidRDefault="00C167A0" w:rsidP="00C167A0">
      <w:pPr>
        <w:pStyle w:val="Prrafodelista"/>
        <w:widowControl w:val="0"/>
        <w:spacing w:before="120" w:after="120" w:line="240" w:lineRule="auto"/>
        <w:ind w:left="0"/>
        <w:jc w:val="both"/>
        <w:rPr>
          <w:rFonts w:asciiTheme="minorHAnsi" w:hAnsiTheme="minorHAnsi" w:cs="Arial"/>
        </w:rPr>
      </w:pPr>
      <w:r>
        <w:rPr>
          <w:rFonts w:asciiTheme="minorHAnsi" w:hAnsiTheme="minorHAnsi" w:cs="Arial"/>
        </w:rPr>
        <w:t>Dentro del plan se determinará la forma correcta de comunicación y versiones oficiales del problema para que sea comunicado por el vocero de prensa.</w:t>
      </w:r>
      <w:r w:rsidR="00E40513">
        <w:rPr>
          <w:rFonts w:asciiTheme="minorHAnsi" w:hAnsiTheme="minorHAnsi" w:cs="Arial"/>
        </w:rPr>
        <w:t xml:space="preserve"> </w:t>
      </w:r>
      <w:r>
        <w:rPr>
          <w:rFonts w:asciiTheme="minorHAnsi" w:hAnsiTheme="minorHAnsi" w:cs="Arial"/>
        </w:rPr>
        <w:t>(Véase capítulo 6)</w:t>
      </w:r>
    </w:p>
    <w:p w14:paraId="207874DA" w14:textId="77777777" w:rsidR="00C167A0" w:rsidRDefault="00C167A0" w:rsidP="00C167A0">
      <w:pPr>
        <w:pStyle w:val="Prrafodelista"/>
        <w:widowControl w:val="0"/>
        <w:spacing w:before="120" w:after="120" w:line="240" w:lineRule="auto"/>
        <w:ind w:left="0"/>
        <w:jc w:val="both"/>
        <w:rPr>
          <w:rFonts w:asciiTheme="minorHAnsi" w:hAnsiTheme="minorHAnsi" w:cs="Arial"/>
        </w:rPr>
      </w:pPr>
    </w:p>
    <w:p w14:paraId="48278392" w14:textId="77777777" w:rsidR="00C167A0" w:rsidRPr="00CF46ED" w:rsidRDefault="00C167A0" w:rsidP="00C167A0">
      <w:pPr>
        <w:pStyle w:val="Prrafodelista"/>
        <w:widowControl w:val="0"/>
        <w:spacing w:before="120" w:after="120"/>
        <w:ind w:left="0"/>
        <w:jc w:val="both"/>
        <w:rPr>
          <w:rFonts w:asciiTheme="minorHAnsi" w:hAnsiTheme="minorHAnsi" w:cs="Arial"/>
        </w:rPr>
      </w:pPr>
      <w:r>
        <w:rPr>
          <w:rFonts w:asciiTheme="minorHAnsi" w:hAnsiTheme="minorHAnsi" w:cs="Arial"/>
        </w:rPr>
        <w:t>Para todo el personal e</w:t>
      </w:r>
      <w:r w:rsidRPr="00CF46ED">
        <w:rPr>
          <w:rFonts w:asciiTheme="minorHAnsi" w:hAnsiTheme="minorHAnsi" w:cs="Arial"/>
        </w:rPr>
        <w:t>stá prohibido tomar fotografías</w:t>
      </w:r>
      <w:r>
        <w:rPr>
          <w:rFonts w:asciiTheme="minorHAnsi" w:hAnsiTheme="minorHAnsi" w:cs="Arial"/>
        </w:rPr>
        <w:t xml:space="preserve"> sin autorización</w:t>
      </w:r>
      <w:r w:rsidRPr="00CF46ED">
        <w:rPr>
          <w:rFonts w:asciiTheme="minorHAnsi" w:hAnsiTheme="minorHAnsi" w:cs="Arial"/>
        </w:rPr>
        <w:t xml:space="preserve"> de flagelos ni pasar información por redes sociales</w:t>
      </w:r>
      <w:r>
        <w:rPr>
          <w:rFonts w:asciiTheme="minorHAnsi" w:hAnsiTheme="minorHAnsi" w:cs="Arial"/>
        </w:rPr>
        <w:t xml:space="preserve"> sobre hechos internos lo cual será tomado como una falta disciplinaria grave.</w:t>
      </w:r>
    </w:p>
    <w:p w14:paraId="2EEF509B" w14:textId="77777777" w:rsidR="00C167A0" w:rsidRPr="00C167A0" w:rsidRDefault="00C167A0" w:rsidP="00C167A0">
      <w:pPr>
        <w:spacing w:before="120" w:after="120" w:line="240" w:lineRule="auto"/>
      </w:pPr>
    </w:p>
    <w:p w14:paraId="2DF4189C" w14:textId="141E555F" w:rsidR="00C167A0" w:rsidRDefault="00E40513" w:rsidP="00A3309D">
      <w:pPr>
        <w:pStyle w:val="Prrafodelista"/>
        <w:numPr>
          <w:ilvl w:val="0"/>
          <w:numId w:val="6"/>
        </w:numPr>
        <w:spacing w:before="120" w:after="120" w:line="240" w:lineRule="auto"/>
        <w:jc w:val="both"/>
        <w:rPr>
          <w:rFonts w:cs="Arial"/>
          <w:b/>
          <w:sz w:val="28"/>
          <w:szCs w:val="28"/>
          <w:u w:val="single"/>
          <w:lang w:val="es-ES"/>
        </w:rPr>
      </w:pPr>
      <w:r>
        <w:rPr>
          <w:rFonts w:cs="Arial"/>
          <w:b/>
          <w:sz w:val="28"/>
          <w:szCs w:val="28"/>
          <w:u w:val="single"/>
          <w:lang w:val="es-ES"/>
        </w:rPr>
        <w:t xml:space="preserve"> </w:t>
      </w:r>
      <w:r w:rsidR="00C167A0">
        <w:rPr>
          <w:rFonts w:cs="Arial"/>
          <w:b/>
          <w:sz w:val="28"/>
          <w:szCs w:val="28"/>
          <w:u w:val="single"/>
          <w:lang w:val="es-ES"/>
        </w:rPr>
        <w:t>Firmas de responsabilidad</w:t>
      </w:r>
    </w:p>
    <w:p w14:paraId="0860EB65" w14:textId="77777777" w:rsidR="00C167A0" w:rsidRDefault="00C167A0" w:rsidP="00C167A0">
      <w:pPr>
        <w:spacing w:before="120" w:after="120" w:line="240" w:lineRule="auto"/>
        <w:rPr>
          <w:lang w:val="es-ES"/>
        </w:rPr>
      </w:pPr>
    </w:p>
    <w:p w14:paraId="0933498D" w14:textId="77777777" w:rsidR="00C167A0" w:rsidRDefault="00C167A0" w:rsidP="00C167A0">
      <w:pPr>
        <w:pStyle w:val="Prrafodelista"/>
        <w:widowControl w:val="0"/>
        <w:spacing w:before="120" w:after="120" w:line="240" w:lineRule="auto"/>
        <w:ind w:left="390"/>
        <w:jc w:val="both"/>
        <w:rPr>
          <w:rFonts w:asciiTheme="minorHAnsi" w:hAnsiTheme="minorHAnsi" w:cs="Arial"/>
        </w:rPr>
      </w:pPr>
      <w:r>
        <w:rPr>
          <w:rFonts w:asciiTheme="minorHAnsi" w:hAnsiTheme="minorHAnsi" w:cs="Arial"/>
        </w:rPr>
        <w:t>Los responsables técnicos de la elaboración de este Plan de Emergencia, Contingencia y Crisis son del Gerente de Seguridad y Salud junt</w:t>
      </w:r>
      <w:r w:rsidR="006D0415">
        <w:rPr>
          <w:rFonts w:asciiTheme="minorHAnsi" w:hAnsiTheme="minorHAnsi" w:cs="Arial"/>
        </w:rPr>
        <w:t>o con la Vicepresidencia de Operaciones</w:t>
      </w:r>
      <w:r>
        <w:rPr>
          <w:rFonts w:asciiTheme="minorHAnsi" w:hAnsiTheme="minorHAnsi" w:cs="Arial"/>
        </w:rPr>
        <w:t xml:space="preserve"> para su cumplimiento por la instalación respectiva y los mandos altos y medios que la presiden.</w:t>
      </w:r>
    </w:p>
    <w:p w14:paraId="0F99611F" w14:textId="77777777" w:rsidR="00C167A0" w:rsidRDefault="00C167A0" w:rsidP="00C167A0">
      <w:pPr>
        <w:pStyle w:val="Prrafodelista"/>
        <w:widowControl w:val="0"/>
        <w:spacing w:before="120" w:after="120" w:line="240" w:lineRule="auto"/>
        <w:ind w:left="390"/>
        <w:jc w:val="both"/>
        <w:rPr>
          <w:rFonts w:asciiTheme="minorHAnsi" w:hAnsiTheme="minorHAnsi" w:cs="Arial"/>
        </w:rPr>
      </w:pPr>
    </w:p>
    <w:p w14:paraId="0A2F8CE6" w14:textId="77777777" w:rsidR="00C167A0" w:rsidRDefault="00C167A0" w:rsidP="00C167A0">
      <w:pPr>
        <w:pStyle w:val="Prrafodelista"/>
        <w:widowControl w:val="0"/>
        <w:spacing w:before="120" w:after="120" w:line="240" w:lineRule="auto"/>
        <w:ind w:left="390"/>
        <w:jc w:val="both"/>
        <w:rPr>
          <w:rFonts w:asciiTheme="minorHAnsi" w:hAnsiTheme="minorHAnsi" w:cs="Arial"/>
        </w:rPr>
      </w:pPr>
    </w:p>
    <w:p w14:paraId="5D3D1497" w14:textId="77777777" w:rsidR="00C167A0" w:rsidRDefault="00C167A0" w:rsidP="00C167A0">
      <w:pPr>
        <w:pStyle w:val="Prrafodelista"/>
        <w:widowControl w:val="0"/>
        <w:spacing w:before="120" w:after="120" w:line="240" w:lineRule="auto"/>
        <w:ind w:left="390"/>
        <w:jc w:val="both"/>
        <w:rPr>
          <w:rFonts w:asciiTheme="minorHAnsi" w:hAnsiTheme="minorHAnsi" w:cs="Arial"/>
        </w:rPr>
      </w:pPr>
    </w:p>
    <w:p w14:paraId="57997DE0" w14:textId="0D90BC2C" w:rsidR="00C167A0" w:rsidRPr="00C167A0" w:rsidRDefault="00710547">
      <w:pPr>
        <w:pStyle w:val="Prrafodelista"/>
        <w:widowControl w:val="0"/>
        <w:spacing w:before="120" w:after="120" w:line="240" w:lineRule="auto"/>
        <w:ind w:left="390"/>
        <w:jc w:val="both"/>
      </w:pPr>
      <w:r w:rsidRPr="00710547">
        <w:rPr>
          <w:rFonts w:cs="Arial"/>
          <w:noProof/>
          <w:lang w:eastAsia="es-EC"/>
        </w:rPr>
        <w:drawing>
          <wp:anchor distT="0" distB="0" distL="114300" distR="114300" simplePos="0" relativeHeight="251723776" behindDoc="0" locked="0" layoutInCell="1" allowOverlap="1" wp14:anchorId="7AA54E72" wp14:editId="32BF6BFE">
            <wp:simplePos x="0" y="0"/>
            <wp:positionH relativeFrom="column">
              <wp:posOffset>429895</wp:posOffset>
            </wp:positionH>
            <wp:positionV relativeFrom="paragraph">
              <wp:posOffset>108585</wp:posOffset>
            </wp:positionV>
            <wp:extent cx="1828800" cy="448945"/>
            <wp:effectExtent l="0" t="0" r="0" b="8255"/>
            <wp:wrapSquare wrapText="bothSides"/>
            <wp:docPr id="14337" name="Imagen 1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7ECC6C" w14:textId="77777777" w:rsidR="00C167A0" w:rsidRDefault="00C167A0" w:rsidP="00C167A0">
      <w:pPr>
        <w:spacing w:before="120" w:after="120" w:line="240" w:lineRule="auto"/>
        <w:rPr>
          <w:lang w:val="es-ES"/>
        </w:rPr>
      </w:pPr>
    </w:p>
    <w:p w14:paraId="3975211A" w14:textId="77777777" w:rsidR="00ED452F" w:rsidRDefault="00ED452F" w:rsidP="00ED452F">
      <w:pPr>
        <w:pStyle w:val="Prrafodelista"/>
        <w:widowControl w:val="0"/>
        <w:spacing w:after="0" w:line="240" w:lineRule="auto"/>
        <w:ind w:left="390"/>
        <w:jc w:val="both"/>
        <w:rPr>
          <w:rFonts w:asciiTheme="minorHAnsi" w:hAnsiTheme="minorHAnsi" w:cs="Arial"/>
        </w:rPr>
      </w:pPr>
      <w:r w:rsidRPr="00434F26">
        <w:rPr>
          <w:noProof/>
          <w:lang w:eastAsia="es-EC"/>
        </w:rPr>
        <w:drawing>
          <wp:anchor distT="0" distB="0" distL="114300" distR="114300" simplePos="0" relativeHeight="251738112" behindDoc="0" locked="0" layoutInCell="1" allowOverlap="1" wp14:anchorId="749EBD6C" wp14:editId="08D5C363">
            <wp:simplePos x="0" y="0"/>
            <wp:positionH relativeFrom="column">
              <wp:posOffset>3615690</wp:posOffset>
            </wp:positionH>
            <wp:positionV relativeFrom="paragraph">
              <wp:posOffset>128905</wp:posOffset>
            </wp:positionV>
            <wp:extent cx="1209675" cy="351155"/>
            <wp:effectExtent l="0" t="0" r="9525" b="0"/>
            <wp:wrapSquare wrapText="bothSides"/>
            <wp:docPr id="14350" name="Imagen 14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4F26">
        <w:rPr>
          <w:noProof/>
          <w:lang w:eastAsia="es-EC"/>
        </w:rPr>
        <w:drawing>
          <wp:inline distT="0" distB="0" distL="0" distR="0" wp14:anchorId="0BB556DA" wp14:editId="46D1B147">
            <wp:extent cx="1209675" cy="351196"/>
            <wp:effectExtent l="0" t="0" r="0" b="0"/>
            <wp:docPr id="14349" name="Imagen 14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11582" cy="35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4F26">
        <w:rPr>
          <w:rFonts w:asciiTheme="minorHAnsi" w:hAnsiTheme="minorHAnsi" w:cs="Arial"/>
          <w:noProof/>
          <w:lang w:eastAsia="es-EC"/>
        </w:rPr>
        <w:drawing>
          <wp:anchor distT="0" distB="0" distL="114300" distR="114300" simplePos="0" relativeHeight="251737088" behindDoc="0" locked="0" layoutInCell="1" allowOverlap="1" wp14:anchorId="758AC097" wp14:editId="670B4BDA">
            <wp:simplePos x="0" y="0"/>
            <wp:positionH relativeFrom="column">
              <wp:posOffset>462915</wp:posOffset>
            </wp:positionH>
            <wp:positionV relativeFrom="paragraph">
              <wp:posOffset>-3810</wp:posOffset>
            </wp:positionV>
            <wp:extent cx="1828800" cy="448945"/>
            <wp:effectExtent l="0" t="0" r="0" b="8255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83C26D" w14:textId="77777777" w:rsidR="00ED452F" w:rsidRDefault="00ED452F" w:rsidP="00ED452F">
      <w:pPr>
        <w:pStyle w:val="Prrafodelista"/>
        <w:widowControl w:val="0"/>
        <w:spacing w:after="0" w:line="240" w:lineRule="auto"/>
        <w:ind w:left="390"/>
        <w:jc w:val="both"/>
        <w:rPr>
          <w:rFonts w:asciiTheme="minorHAnsi" w:hAnsiTheme="minorHAnsi" w:cs="Arial"/>
        </w:rPr>
      </w:pPr>
    </w:p>
    <w:p w14:paraId="22C6C397" w14:textId="77777777" w:rsidR="00ED452F" w:rsidRPr="00C167A0" w:rsidRDefault="00ED452F" w:rsidP="00ED452F">
      <w:pPr>
        <w:pStyle w:val="Prrafodelista"/>
        <w:widowControl w:val="0"/>
        <w:spacing w:after="0" w:line="240" w:lineRule="auto"/>
        <w:ind w:left="390"/>
        <w:jc w:val="both"/>
        <w:rPr>
          <w:rFonts w:asciiTheme="minorHAnsi" w:hAnsiTheme="minorHAnsi" w:cs="Arial"/>
          <w:lang w:val="en-US"/>
        </w:rPr>
      </w:pPr>
      <w:r w:rsidRPr="00DE7D56">
        <w:rPr>
          <w:rFonts w:asciiTheme="minorHAnsi" w:hAnsiTheme="minorHAnsi" w:cs="Arial"/>
          <w:lang w:val="en-US"/>
        </w:rPr>
        <w:t xml:space="preserve">             </w:t>
      </w:r>
      <w:proofErr w:type="spellStart"/>
      <w:r>
        <w:rPr>
          <w:rFonts w:asciiTheme="minorHAnsi" w:hAnsiTheme="minorHAnsi" w:cs="Arial"/>
          <w:lang w:val="en-US"/>
        </w:rPr>
        <w:t>Alywin</w:t>
      </w:r>
      <w:proofErr w:type="spellEnd"/>
      <w:r>
        <w:rPr>
          <w:rFonts w:asciiTheme="minorHAnsi" w:hAnsiTheme="minorHAnsi" w:cs="Arial"/>
          <w:lang w:val="en-US"/>
        </w:rPr>
        <w:t xml:space="preserve"> </w:t>
      </w:r>
      <w:proofErr w:type="spellStart"/>
      <w:r>
        <w:rPr>
          <w:rFonts w:asciiTheme="minorHAnsi" w:hAnsiTheme="minorHAnsi" w:cs="Arial"/>
          <w:lang w:val="en-US"/>
        </w:rPr>
        <w:t>Hacay</w:t>
      </w:r>
      <w:proofErr w:type="spellEnd"/>
      <w:r>
        <w:rPr>
          <w:rFonts w:asciiTheme="minorHAnsi" w:hAnsiTheme="minorHAnsi" w:cs="Arial"/>
          <w:lang w:val="en-US"/>
        </w:rPr>
        <w:t xml:space="preserve"> Chang León</w:t>
      </w:r>
      <w:r>
        <w:rPr>
          <w:rFonts w:asciiTheme="minorHAnsi" w:hAnsiTheme="minorHAnsi" w:cs="Arial"/>
          <w:lang w:val="en-US"/>
        </w:rPr>
        <w:tab/>
      </w:r>
      <w:r>
        <w:rPr>
          <w:rFonts w:asciiTheme="minorHAnsi" w:hAnsiTheme="minorHAnsi" w:cs="Arial"/>
          <w:lang w:val="en-US"/>
        </w:rPr>
        <w:tab/>
      </w:r>
      <w:r>
        <w:rPr>
          <w:rFonts w:asciiTheme="minorHAnsi" w:hAnsiTheme="minorHAnsi" w:cs="Arial"/>
          <w:lang w:val="en-US"/>
        </w:rPr>
        <w:tab/>
      </w:r>
      <w:r>
        <w:rPr>
          <w:rFonts w:asciiTheme="minorHAnsi" w:hAnsiTheme="minorHAnsi" w:cs="Arial"/>
          <w:lang w:val="en-US"/>
        </w:rPr>
        <w:tab/>
        <w:t>Constantin von Campe</w:t>
      </w:r>
    </w:p>
    <w:p w14:paraId="3E4A323A" w14:textId="77777777" w:rsidR="00ED452F" w:rsidRPr="00CF46ED" w:rsidRDefault="00ED452F" w:rsidP="00ED452F">
      <w:pPr>
        <w:pStyle w:val="Prrafodelista"/>
        <w:widowControl w:val="0"/>
        <w:spacing w:after="0" w:line="240" w:lineRule="auto"/>
        <w:ind w:left="390"/>
        <w:jc w:val="both"/>
        <w:rPr>
          <w:rFonts w:asciiTheme="minorHAnsi" w:hAnsiTheme="minorHAnsi" w:cs="Arial"/>
        </w:rPr>
      </w:pPr>
      <w:r>
        <w:rPr>
          <w:rFonts w:asciiTheme="minorHAnsi" w:hAnsiTheme="minorHAnsi" w:cs="Arial"/>
        </w:rPr>
        <w:t>Gerente de Seguridad, Salud y Ambiente</w:t>
      </w:r>
      <w:r>
        <w:rPr>
          <w:rFonts w:asciiTheme="minorHAnsi" w:hAnsiTheme="minorHAnsi" w:cs="Arial"/>
        </w:rPr>
        <w:tab/>
      </w:r>
      <w:r>
        <w:rPr>
          <w:rFonts w:asciiTheme="minorHAnsi" w:hAnsiTheme="minorHAnsi" w:cs="Arial"/>
        </w:rPr>
        <w:tab/>
        <w:t xml:space="preserve">       Vicepresidente de Operaciones</w:t>
      </w:r>
    </w:p>
    <w:p w14:paraId="3F75A1A7" w14:textId="77777777" w:rsidR="00C167A0" w:rsidRDefault="00C167A0" w:rsidP="00C167A0">
      <w:pPr>
        <w:spacing w:before="120" w:after="120" w:line="240" w:lineRule="auto"/>
        <w:rPr>
          <w:lang w:val="es-ES"/>
        </w:rPr>
      </w:pPr>
    </w:p>
    <w:p w14:paraId="1EC7618E" w14:textId="77777777" w:rsidR="00C52D81" w:rsidRDefault="00C52D81" w:rsidP="00C167A0">
      <w:pPr>
        <w:spacing w:before="120" w:after="120" w:line="240" w:lineRule="auto"/>
        <w:rPr>
          <w:lang w:val="es-ES"/>
        </w:rPr>
      </w:pPr>
    </w:p>
    <w:sectPr w:rsidR="00C52D81">
      <w:footerReference w:type="default" r:id="rId2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Joe Cobo" w:date="2018-09-04T11:56:00Z" w:initials="JC">
    <w:p w14:paraId="6F90CC3B" w14:textId="20F7F2BD" w:rsidR="00F4577A" w:rsidRDefault="00F4577A">
      <w:pPr>
        <w:pStyle w:val="Textocomentario"/>
      </w:pPr>
      <w:r>
        <w:rPr>
          <w:rStyle w:val="Refdecomentario"/>
        </w:rPr>
        <w:annotationRef/>
      </w:r>
      <w:r>
        <w:t>Brigadista con mayor experiencia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6F90CC3B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6F90CC3B" w16cid:durableId="22652C3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1355F9" w14:textId="77777777" w:rsidR="00F54D2C" w:rsidRDefault="00F54D2C" w:rsidP="00C52D81">
      <w:pPr>
        <w:spacing w:after="0" w:line="240" w:lineRule="auto"/>
      </w:pPr>
      <w:r>
        <w:separator/>
      </w:r>
    </w:p>
  </w:endnote>
  <w:endnote w:type="continuationSeparator" w:id="0">
    <w:p w14:paraId="4A8B6D2F" w14:textId="77777777" w:rsidR="00F54D2C" w:rsidRDefault="00F54D2C" w:rsidP="00C52D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9DD95E" w14:textId="77777777" w:rsidR="00F4577A" w:rsidRDefault="00F4577A">
    <w:pPr>
      <w:pStyle w:val="Piedepgina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Plan de Emergencia, Contingencia y Crisis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  <w:lang w:val="es-ES"/>
      </w:rPr>
      <w:t xml:space="preserve">Página </w:t>
    </w:r>
    <w:r>
      <w:rPr>
        <w:rFonts w:eastAsiaTheme="minorEastAsia"/>
      </w:rPr>
      <w:fldChar w:fldCharType="begin"/>
    </w:r>
    <w:r>
      <w:instrText>PAGE   \* MERGEFORMAT</w:instrText>
    </w:r>
    <w:r>
      <w:rPr>
        <w:rFonts w:eastAsiaTheme="minorEastAsia"/>
      </w:rPr>
      <w:fldChar w:fldCharType="separate"/>
    </w:r>
    <w:r w:rsidR="0008183A" w:rsidRPr="0008183A">
      <w:rPr>
        <w:rFonts w:asciiTheme="majorHAnsi" w:eastAsiaTheme="majorEastAsia" w:hAnsiTheme="majorHAnsi" w:cstheme="majorBidi"/>
        <w:noProof/>
        <w:lang w:val="es-ES"/>
      </w:rPr>
      <w:t>1</w:t>
    </w:r>
    <w:r>
      <w:rPr>
        <w:rFonts w:asciiTheme="majorHAnsi" w:eastAsiaTheme="majorEastAsia" w:hAnsiTheme="majorHAnsi" w:cstheme="majorBidi"/>
      </w:rPr>
      <w:fldChar w:fldCharType="end"/>
    </w:r>
  </w:p>
  <w:p w14:paraId="6CA8B267" w14:textId="77777777" w:rsidR="00F4577A" w:rsidRDefault="00F4577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AE6376" w14:textId="77777777" w:rsidR="00F54D2C" w:rsidRDefault="00F54D2C" w:rsidP="00C52D81">
      <w:pPr>
        <w:spacing w:after="0" w:line="240" w:lineRule="auto"/>
      </w:pPr>
      <w:r>
        <w:separator/>
      </w:r>
    </w:p>
  </w:footnote>
  <w:footnote w:type="continuationSeparator" w:id="0">
    <w:p w14:paraId="5EC59C2F" w14:textId="77777777" w:rsidR="00F54D2C" w:rsidRDefault="00F54D2C" w:rsidP="00C52D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D7322F"/>
    <w:multiLevelType w:val="hybridMultilevel"/>
    <w:tmpl w:val="D2BE537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D109EA"/>
    <w:multiLevelType w:val="hybridMultilevel"/>
    <w:tmpl w:val="07DA74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30187D"/>
    <w:multiLevelType w:val="hybridMultilevel"/>
    <w:tmpl w:val="67EC6228"/>
    <w:lvl w:ilvl="0" w:tplc="90DCC4B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23C69D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5D673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5DE63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87C9C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6709B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1696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BFA1B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C2FB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26F64B1"/>
    <w:multiLevelType w:val="hybridMultilevel"/>
    <w:tmpl w:val="6966F42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6A50BE"/>
    <w:multiLevelType w:val="hybridMultilevel"/>
    <w:tmpl w:val="98B84C3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1D3BBD"/>
    <w:multiLevelType w:val="hybridMultilevel"/>
    <w:tmpl w:val="2794B3F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4E52F7"/>
    <w:multiLevelType w:val="hybridMultilevel"/>
    <w:tmpl w:val="0D7CC7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1C35C4"/>
    <w:multiLevelType w:val="hybridMultilevel"/>
    <w:tmpl w:val="3514D0C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100AD1"/>
    <w:multiLevelType w:val="hybridMultilevel"/>
    <w:tmpl w:val="3D9C1CF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3B6E22"/>
    <w:multiLevelType w:val="multilevel"/>
    <w:tmpl w:val="855C97B2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520"/>
        </w:tabs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880"/>
        </w:tabs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600"/>
        </w:tabs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960"/>
        </w:tabs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680"/>
        </w:tabs>
        <w:ind w:left="4680" w:hanging="1800"/>
      </w:pPr>
      <w:rPr>
        <w:rFonts w:hint="default"/>
      </w:rPr>
    </w:lvl>
  </w:abstractNum>
  <w:abstractNum w:abstractNumId="10" w15:restartNumberingAfterBreak="0">
    <w:nsid w:val="29002AC0"/>
    <w:multiLevelType w:val="hybridMultilevel"/>
    <w:tmpl w:val="6A522CA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560DED"/>
    <w:multiLevelType w:val="hybridMultilevel"/>
    <w:tmpl w:val="F9CCB5C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62448B"/>
    <w:multiLevelType w:val="hybridMultilevel"/>
    <w:tmpl w:val="9222956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3026B3"/>
    <w:multiLevelType w:val="hybridMultilevel"/>
    <w:tmpl w:val="B0D6A9D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796ED2"/>
    <w:multiLevelType w:val="hybridMultilevel"/>
    <w:tmpl w:val="6B78644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DB4DDD"/>
    <w:multiLevelType w:val="hybridMultilevel"/>
    <w:tmpl w:val="BCEE9C7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6322DD"/>
    <w:multiLevelType w:val="multilevel"/>
    <w:tmpl w:val="BF746416"/>
    <w:lvl w:ilvl="0">
      <w:start w:val="7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8" w:hanging="1440"/>
      </w:pPr>
      <w:rPr>
        <w:rFonts w:hint="default"/>
      </w:rPr>
    </w:lvl>
  </w:abstractNum>
  <w:abstractNum w:abstractNumId="17" w15:restartNumberingAfterBreak="0">
    <w:nsid w:val="377D02F8"/>
    <w:multiLevelType w:val="hybridMultilevel"/>
    <w:tmpl w:val="21FC46D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D46D72"/>
    <w:multiLevelType w:val="hybridMultilevel"/>
    <w:tmpl w:val="EA6A6DF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B000A9"/>
    <w:multiLevelType w:val="multilevel"/>
    <w:tmpl w:val="ACCA3CDE"/>
    <w:lvl w:ilvl="0">
      <w:start w:val="7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91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8" w:hanging="1440"/>
      </w:pPr>
      <w:rPr>
        <w:rFonts w:hint="default"/>
      </w:rPr>
    </w:lvl>
  </w:abstractNum>
  <w:abstractNum w:abstractNumId="20" w15:restartNumberingAfterBreak="0">
    <w:nsid w:val="3A7558EF"/>
    <w:multiLevelType w:val="hybridMultilevel"/>
    <w:tmpl w:val="34F03F16"/>
    <w:lvl w:ilvl="0" w:tplc="A5D0AD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B475968"/>
    <w:multiLevelType w:val="hybridMultilevel"/>
    <w:tmpl w:val="7A28E2E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F96C4F"/>
    <w:multiLevelType w:val="hybridMultilevel"/>
    <w:tmpl w:val="DC56896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1150F61"/>
    <w:multiLevelType w:val="hybridMultilevel"/>
    <w:tmpl w:val="4880AE7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CE1722"/>
    <w:multiLevelType w:val="hybridMultilevel"/>
    <w:tmpl w:val="642ECCE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48E3B0B"/>
    <w:multiLevelType w:val="hybridMultilevel"/>
    <w:tmpl w:val="CEAC307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314BB0"/>
    <w:multiLevelType w:val="hybridMultilevel"/>
    <w:tmpl w:val="B852CEB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BD07A2"/>
    <w:multiLevelType w:val="hybridMultilevel"/>
    <w:tmpl w:val="FB521B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466C1B"/>
    <w:multiLevelType w:val="hybridMultilevel"/>
    <w:tmpl w:val="303E09D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13407E2"/>
    <w:multiLevelType w:val="hybridMultilevel"/>
    <w:tmpl w:val="56FEB86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3C91CFD"/>
    <w:multiLevelType w:val="hybridMultilevel"/>
    <w:tmpl w:val="BFBC356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40F7C93"/>
    <w:multiLevelType w:val="hybridMultilevel"/>
    <w:tmpl w:val="EB6068B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4D52462"/>
    <w:multiLevelType w:val="hybridMultilevel"/>
    <w:tmpl w:val="E9EA63E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5667D6"/>
    <w:multiLevelType w:val="hybridMultilevel"/>
    <w:tmpl w:val="EC446CFE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BBB66F4"/>
    <w:multiLevelType w:val="hybridMultilevel"/>
    <w:tmpl w:val="E7FC33F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317382"/>
    <w:multiLevelType w:val="hybridMultilevel"/>
    <w:tmpl w:val="1B9A5AEE"/>
    <w:lvl w:ilvl="0" w:tplc="948C4C98">
      <w:start w:val="1"/>
      <w:numFmt w:val="bullet"/>
      <w:lvlText w:val=""/>
      <w:lvlJc w:val="left"/>
      <w:pPr>
        <w:tabs>
          <w:tab w:val="num" w:pos="1600"/>
        </w:tabs>
        <w:ind w:left="16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4B0501"/>
    <w:multiLevelType w:val="hybridMultilevel"/>
    <w:tmpl w:val="66E25C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61E57B5"/>
    <w:multiLevelType w:val="hybridMultilevel"/>
    <w:tmpl w:val="941460AE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B0D2AFB"/>
    <w:multiLevelType w:val="hybridMultilevel"/>
    <w:tmpl w:val="2BCCBEE6"/>
    <w:lvl w:ilvl="0" w:tplc="F80811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582EC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DCAE0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EA648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74AB67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6F425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CD29F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17682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1FA6A6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9" w15:restartNumberingAfterBreak="0">
    <w:nsid w:val="6D053669"/>
    <w:multiLevelType w:val="hybridMultilevel"/>
    <w:tmpl w:val="2D48782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4BA529F"/>
    <w:multiLevelType w:val="multilevel"/>
    <w:tmpl w:val="73783222"/>
    <w:lvl w:ilvl="0">
      <w:start w:val="7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8" w:hanging="1440"/>
      </w:pPr>
      <w:rPr>
        <w:rFonts w:hint="default"/>
      </w:rPr>
    </w:lvl>
  </w:abstractNum>
  <w:abstractNum w:abstractNumId="41" w15:restartNumberingAfterBreak="0">
    <w:nsid w:val="74CD3A45"/>
    <w:multiLevelType w:val="multilevel"/>
    <w:tmpl w:val="2D1277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520"/>
        </w:tabs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880"/>
        </w:tabs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600"/>
        </w:tabs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960"/>
        </w:tabs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680"/>
        </w:tabs>
        <w:ind w:left="4680" w:hanging="1800"/>
      </w:pPr>
      <w:rPr>
        <w:rFonts w:hint="default"/>
      </w:rPr>
    </w:lvl>
  </w:abstractNum>
  <w:abstractNum w:abstractNumId="42" w15:restartNumberingAfterBreak="0">
    <w:nsid w:val="76C37634"/>
    <w:multiLevelType w:val="multilevel"/>
    <w:tmpl w:val="DE74BC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5" w:hanging="58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3" w15:restartNumberingAfterBreak="0">
    <w:nsid w:val="7A067D6A"/>
    <w:multiLevelType w:val="hybridMultilevel"/>
    <w:tmpl w:val="58449EC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A8F0CB9"/>
    <w:multiLevelType w:val="hybridMultilevel"/>
    <w:tmpl w:val="7D8AAE5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17"/>
  </w:num>
  <w:num w:numId="3">
    <w:abstractNumId w:val="31"/>
  </w:num>
  <w:num w:numId="4">
    <w:abstractNumId w:val="13"/>
  </w:num>
  <w:num w:numId="5">
    <w:abstractNumId w:val="44"/>
  </w:num>
  <w:num w:numId="6">
    <w:abstractNumId w:val="20"/>
  </w:num>
  <w:num w:numId="7">
    <w:abstractNumId w:val="5"/>
  </w:num>
  <w:num w:numId="8">
    <w:abstractNumId w:val="23"/>
  </w:num>
  <w:num w:numId="9">
    <w:abstractNumId w:val="36"/>
  </w:num>
  <w:num w:numId="10">
    <w:abstractNumId w:val="7"/>
  </w:num>
  <w:num w:numId="11">
    <w:abstractNumId w:val="32"/>
  </w:num>
  <w:num w:numId="12">
    <w:abstractNumId w:val="14"/>
  </w:num>
  <w:num w:numId="13">
    <w:abstractNumId w:val="33"/>
  </w:num>
  <w:num w:numId="14">
    <w:abstractNumId w:val="19"/>
  </w:num>
  <w:num w:numId="15">
    <w:abstractNumId w:val="27"/>
  </w:num>
  <w:num w:numId="16">
    <w:abstractNumId w:val="25"/>
  </w:num>
  <w:num w:numId="17">
    <w:abstractNumId w:val="34"/>
  </w:num>
  <w:num w:numId="18">
    <w:abstractNumId w:val="28"/>
  </w:num>
  <w:num w:numId="19">
    <w:abstractNumId w:val="18"/>
  </w:num>
  <w:num w:numId="20">
    <w:abstractNumId w:val="4"/>
  </w:num>
  <w:num w:numId="21">
    <w:abstractNumId w:val="11"/>
  </w:num>
  <w:num w:numId="22">
    <w:abstractNumId w:val="8"/>
  </w:num>
  <w:num w:numId="23">
    <w:abstractNumId w:val="39"/>
  </w:num>
  <w:num w:numId="24">
    <w:abstractNumId w:val="43"/>
  </w:num>
  <w:num w:numId="25">
    <w:abstractNumId w:val="29"/>
  </w:num>
  <w:num w:numId="26">
    <w:abstractNumId w:val="35"/>
  </w:num>
  <w:num w:numId="27">
    <w:abstractNumId w:val="0"/>
  </w:num>
  <w:num w:numId="28">
    <w:abstractNumId w:val="2"/>
  </w:num>
  <w:num w:numId="29">
    <w:abstractNumId w:val="3"/>
  </w:num>
  <w:num w:numId="30">
    <w:abstractNumId w:val="10"/>
  </w:num>
  <w:num w:numId="31">
    <w:abstractNumId w:val="24"/>
  </w:num>
  <w:num w:numId="32">
    <w:abstractNumId w:val="6"/>
  </w:num>
  <w:num w:numId="33">
    <w:abstractNumId w:val="15"/>
  </w:num>
  <w:num w:numId="34">
    <w:abstractNumId w:val="16"/>
  </w:num>
  <w:num w:numId="35">
    <w:abstractNumId w:val="26"/>
  </w:num>
  <w:num w:numId="36">
    <w:abstractNumId w:val="22"/>
  </w:num>
  <w:num w:numId="37">
    <w:abstractNumId w:val="40"/>
  </w:num>
  <w:num w:numId="38">
    <w:abstractNumId w:val="30"/>
  </w:num>
  <w:num w:numId="39">
    <w:abstractNumId w:val="12"/>
  </w:num>
  <w:num w:numId="40">
    <w:abstractNumId w:val="21"/>
  </w:num>
  <w:num w:numId="41">
    <w:abstractNumId w:val="38"/>
  </w:num>
  <w:num w:numId="42">
    <w:abstractNumId w:val="1"/>
  </w:num>
  <w:num w:numId="43">
    <w:abstractNumId w:val="9"/>
  </w:num>
  <w:num w:numId="44">
    <w:abstractNumId w:val="41"/>
  </w:num>
  <w:num w:numId="45">
    <w:abstractNumId w:val="37"/>
  </w:num>
  <w:numIdMacAtCleanup w:val="2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Steeven Alexander">
    <w15:presenceInfo w15:providerId="None" w15:userId="Steeven Alexand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trackRevisions/>
  <w:defaultTabStop w:val="708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52D81"/>
    <w:rsid w:val="00034C32"/>
    <w:rsid w:val="00034E4C"/>
    <w:rsid w:val="000353D0"/>
    <w:rsid w:val="00037978"/>
    <w:rsid w:val="000702CB"/>
    <w:rsid w:val="0008183A"/>
    <w:rsid w:val="000A3E60"/>
    <w:rsid w:val="000D2D3A"/>
    <w:rsid w:val="000D4089"/>
    <w:rsid w:val="000E1D12"/>
    <w:rsid w:val="001275BA"/>
    <w:rsid w:val="00171B8C"/>
    <w:rsid w:val="001A5564"/>
    <w:rsid w:val="002478CB"/>
    <w:rsid w:val="00247A73"/>
    <w:rsid w:val="00277EA0"/>
    <w:rsid w:val="00292B1C"/>
    <w:rsid w:val="002A2BB8"/>
    <w:rsid w:val="00305C83"/>
    <w:rsid w:val="00305E00"/>
    <w:rsid w:val="00356C4F"/>
    <w:rsid w:val="003609D2"/>
    <w:rsid w:val="003679F8"/>
    <w:rsid w:val="003757CC"/>
    <w:rsid w:val="003778B3"/>
    <w:rsid w:val="003924DF"/>
    <w:rsid w:val="0039640A"/>
    <w:rsid w:val="00396FFA"/>
    <w:rsid w:val="003A576D"/>
    <w:rsid w:val="003C25FA"/>
    <w:rsid w:val="003E243D"/>
    <w:rsid w:val="00400A2B"/>
    <w:rsid w:val="004077D0"/>
    <w:rsid w:val="00431E34"/>
    <w:rsid w:val="00434F26"/>
    <w:rsid w:val="00476FB0"/>
    <w:rsid w:val="004B0E18"/>
    <w:rsid w:val="004B756C"/>
    <w:rsid w:val="004C30D6"/>
    <w:rsid w:val="004D2A2B"/>
    <w:rsid w:val="004D6D36"/>
    <w:rsid w:val="00524C14"/>
    <w:rsid w:val="00562582"/>
    <w:rsid w:val="005C24FB"/>
    <w:rsid w:val="005E219F"/>
    <w:rsid w:val="00651A6C"/>
    <w:rsid w:val="006524AA"/>
    <w:rsid w:val="00661F21"/>
    <w:rsid w:val="006679B6"/>
    <w:rsid w:val="006755F9"/>
    <w:rsid w:val="006A2380"/>
    <w:rsid w:val="006A6337"/>
    <w:rsid w:val="006B04D1"/>
    <w:rsid w:val="006C0ED8"/>
    <w:rsid w:val="006C7D53"/>
    <w:rsid w:val="006D0415"/>
    <w:rsid w:val="006D7153"/>
    <w:rsid w:val="006D7657"/>
    <w:rsid w:val="006F55D8"/>
    <w:rsid w:val="00705F57"/>
    <w:rsid w:val="00710547"/>
    <w:rsid w:val="00713B12"/>
    <w:rsid w:val="00763105"/>
    <w:rsid w:val="00782F0D"/>
    <w:rsid w:val="007879B2"/>
    <w:rsid w:val="00790C85"/>
    <w:rsid w:val="007C5183"/>
    <w:rsid w:val="007D2A60"/>
    <w:rsid w:val="007E13E4"/>
    <w:rsid w:val="007E7DFE"/>
    <w:rsid w:val="007F459B"/>
    <w:rsid w:val="007F69E4"/>
    <w:rsid w:val="00800C2A"/>
    <w:rsid w:val="00844911"/>
    <w:rsid w:val="00845ED3"/>
    <w:rsid w:val="00886799"/>
    <w:rsid w:val="008C4C73"/>
    <w:rsid w:val="00900AC3"/>
    <w:rsid w:val="00911A94"/>
    <w:rsid w:val="009471AE"/>
    <w:rsid w:val="00985C86"/>
    <w:rsid w:val="009903C4"/>
    <w:rsid w:val="009C26AB"/>
    <w:rsid w:val="009D5FBF"/>
    <w:rsid w:val="00A01005"/>
    <w:rsid w:val="00A06408"/>
    <w:rsid w:val="00A3309D"/>
    <w:rsid w:val="00A436E6"/>
    <w:rsid w:val="00A62614"/>
    <w:rsid w:val="00A83F89"/>
    <w:rsid w:val="00A873D2"/>
    <w:rsid w:val="00AA511F"/>
    <w:rsid w:val="00AB6C40"/>
    <w:rsid w:val="00B05DB9"/>
    <w:rsid w:val="00B143F0"/>
    <w:rsid w:val="00B171B6"/>
    <w:rsid w:val="00B2580F"/>
    <w:rsid w:val="00B51BC0"/>
    <w:rsid w:val="00B704C2"/>
    <w:rsid w:val="00BA7ED6"/>
    <w:rsid w:val="00BE4E94"/>
    <w:rsid w:val="00C12374"/>
    <w:rsid w:val="00C167A0"/>
    <w:rsid w:val="00C32A46"/>
    <w:rsid w:val="00C4474E"/>
    <w:rsid w:val="00C5189E"/>
    <w:rsid w:val="00C52D81"/>
    <w:rsid w:val="00C74814"/>
    <w:rsid w:val="00C74E89"/>
    <w:rsid w:val="00C809AE"/>
    <w:rsid w:val="00C877CE"/>
    <w:rsid w:val="00C96E05"/>
    <w:rsid w:val="00CC3A9B"/>
    <w:rsid w:val="00CC612D"/>
    <w:rsid w:val="00CF1935"/>
    <w:rsid w:val="00CF5577"/>
    <w:rsid w:val="00D0045A"/>
    <w:rsid w:val="00D124A2"/>
    <w:rsid w:val="00D230CC"/>
    <w:rsid w:val="00D51C93"/>
    <w:rsid w:val="00D905BE"/>
    <w:rsid w:val="00DA6D84"/>
    <w:rsid w:val="00DB2AD8"/>
    <w:rsid w:val="00DB3391"/>
    <w:rsid w:val="00DE71D2"/>
    <w:rsid w:val="00DE7D56"/>
    <w:rsid w:val="00DF6ECF"/>
    <w:rsid w:val="00E31C92"/>
    <w:rsid w:val="00E32E98"/>
    <w:rsid w:val="00E33A29"/>
    <w:rsid w:val="00E363F1"/>
    <w:rsid w:val="00E40513"/>
    <w:rsid w:val="00E51B6D"/>
    <w:rsid w:val="00E72EBD"/>
    <w:rsid w:val="00EC0F50"/>
    <w:rsid w:val="00ED452F"/>
    <w:rsid w:val="00F04EEA"/>
    <w:rsid w:val="00F37101"/>
    <w:rsid w:val="00F4577A"/>
    <w:rsid w:val="00F54D2C"/>
    <w:rsid w:val="00F60849"/>
    <w:rsid w:val="00F8223A"/>
    <w:rsid w:val="00F82529"/>
    <w:rsid w:val="00F977F5"/>
    <w:rsid w:val="00FA3967"/>
    <w:rsid w:val="00FE6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6145"/>
    <o:shapelayout v:ext="edit">
      <o:idmap v:ext="edit" data="1"/>
    </o:shapelayout>
  </w:shapeDefaults>
  <w:decimalSymbol w:val=","/>
  <w:listSeparator w:val=";"/>
  <w14:docId w14:val="043B1C86"/>
  <w15:docId w15:val="{111DDCB7-19CF-4199-A93B-E225B0795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52D8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52D81"/>
  </w:style>
  <w:style w:type="paragraph" w:styleId="Piedepgina">
    <w:name w:val="footer"/>
    <w:basedOn w:val="Normal"/>
    <w:link w:val="PiedepginaCar"/>
    <w:uiPriority w:val="99"/>
    <w:unhideWhenUsed/>
    <w:rsid w:val="00C52D8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52D81"/>
  </w:style>
  <w:style w:type="paragraph" w:styleId="Prrafodelista">
    <w:name w:val="List Paragraph"/>
    <w:basedOn w:val="Normal"/>
    <w:uiPriority w:val="34"/>
    <w:qFormat/>
    <w:rsid w:val="00C52D81"/>
    <w:pPr>
      <w:ind w:left="720"/>
      <w:contextualSpacing/>
    </w:pPr>
    <w:rPr>
      <w:rFonts w:ascii="Calibri" w:eastAsia="Calibri" w:hAnsi="Calibri" w:cs="Times New Roman"/>
    </w:rPr>
  </w:style>
  <w:style w:type="table" w:styleId="Tablaconcuadrcula">
    <w:name w:val="Table Grid"/>
    <w:basedOn w:val="Tablanormal"/>
    <w:uiPriority w:val="59"/>
    <w:rsid w:val="00C52D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C167A0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B75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B756C"/>
    <w:rPr>
      <w:rFonts w:ascii="Tahoma" w:hAnsi="Tahoma" w:cs="Tahoma"/>
      <w:sz w:val="16"/>
      <w:szCs w:val="16"/>
    </w:rPr>
  </w:style>
  <w:style w:type="table" w:styleId="Listaclara-nfasis5">
    <w:name w:val="Light List Accent 5"/>
    <w:basedOn w:val="Tablanormal"/>
    <w:uiPriority w:val="61"/>
    <w:rsid w:val="00BA7ED6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1">
    <w:name w:val="Light List Accent 1"/>
    <w:basedOn w:val="Tablanormal"/>
    <w:uiPriority w:val="61"/>
    <w:rsid w:val="00BA7ED6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Refdecomentario">
    <w:name w:val="annotation reference"/>
    <w:basedOn w:val="Fuentedeprrafopredeter"/>
    <w:uiPriority w:val="99"/>
    <w:semiHidden/>
    <w:unhideWhenUsed/>
    <w:rsid w:val="000E1D1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0E1D12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0E1D12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0E1D1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0E1D12"/>
    <w:rPr>
      <w:b/>
      <w:bCs/>
      <w:sz w:val="20"/>
      <w:szCs w:val="20"/>
    </w:rPr>
  </w:style>
  <w:style w:type="paragraph" w:styleId="Revisin">
    <w:name w:val="Revision"/>
    <w:hidden/>
    <w:uiPriority w:val="99"/>
    <w:semiHidden/>
    <w:rsid w:val="000E1D1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8898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6204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45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3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25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microsoft.com/office/2016/09/relationships/commentsIds" Target="commentsIds.xml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microsoft.com/office/2011/relationships/commentsExtended" Target="commentsExtended.xml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comments" Target="comments.xml"/><Relationship Id="rId20" Type="http://schemas.openxmlformats.org/officeDocument/2006/relationships/image" Target="media/image10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389965-78D2-4EFB-8071-BF7BD623BE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717</TotalTime>
  <Pages>20</Pages>
  <Words>4181</Words>
  <Characters>22996</Characters>
  <Application>Microsoft Office Word</Application>
  <DocSecurity>0</DocSecurity>
  <Lines>191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27123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Alywin Hacay Chang (alywin.hacaychang@grupoberlin.co</dc:creator>
  <cp:lastModifiedBy>Steeven Alexander</cp:lastModifiedBy>
  <cp:revision>72</cp:revision>
  <cp:lastPrinted>2020-05-12T20:06:00Z</cp:lastPrinted>
  <dcterms:created xsi:type="dcterms:W3CDTF">2016-09-28T19:48:00Z</dcterms:created>
  <dcterms:modified xsi:type="dcterms:W3CDTF">2020-05-12T20:07:00Z</dcterms:modified>
</cp:coreProperties>
</file>