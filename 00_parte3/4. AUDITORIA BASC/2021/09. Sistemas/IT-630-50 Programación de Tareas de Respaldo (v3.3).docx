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E0DDF" w14:textId="77777777" w:rsidR="009735D4" w:rsidRDefault="00C57C29" w:rsidP="00D7115B">
      <w:pPr>
        <w:pStyle w:val="Ttulo1"/>
        <w:suppressAutoHyphens/>
        <w:spacing w:line="276" w:lineRule="auto"/>
        <w:rPr>
          <w:rFonts w:ascii="Calibri" w:hAnsi="Calibri" w:cs="Arial"/>
          <w:szCs w:val="24"/>
        </w:rPr>
      </w:pPr>
      <w:r>
        <w:rPr>
          <w:rFonts w:ascii="Calibri" w:hAnsi="Calibri"/>
          <w:b w:val="0"/>
          <w:szCs w:val="24"/>
        </w:rPr>
        <w:t xml:space="preserve">La periodicidad de los respaldos </w:t>
      </w:r>
      <w:r w:rsidR="008361F8">
        <w:rPr>
          <w:rFonts w:ascii="Calibri" w:hAnsi="Calibri"/>
          <w:b w:val="0"/>
          <w:szCs w:val="24"/>
        </w:rPr>
        <w:t>configurados</w:t>
      </w:r>
      <w:r>
        <w:rPr>
          <w:rFonts w:ascii="Calibri" w:hAnsi="Calibri"/>
          <w:b w:val="0"/>
          <w:szCs w:val="24"/>
        </w:rPr>
        <w:t xml:space="preserve"> en cada uno de los servidores</w:t>
      </w:r>
      <w:r w:rsidR="008361F8">
        <w:rPr>
          <w:rFonts w:ascii="Calibri" w:hAnsi="Calibri"/>
          <w:b w:val="0"/>
          <w:szCs w:val="24"/>
        </w:rPr>
        <w:t>,</w:t>
      </w:r>
      <w:r>
        <w:rPr>
          <w:rFonts w:ascii="Calibri" w:hAnsi="Calibri"/>
          <w:b w:val="0"/>
          <w:szCs w:val="24"/>
        </w:rPr>
        <w:t xml:space="preserve"> </w:t>
      </w:r>
      <w:r w:rsidR="008361F8">
        <w:rPr>
          <w:rFonts w:ascii="Calibri" w:hAnsi="Calibri"/>
          <w:b w:val="0"/>
          <w:szCs w:val="24"/>
        </w:rPr>
        <w:t>s</w:t>
      </w:r>
      <w:r>
        <w:rPr>
          <w:rFonts w:ascii="Calibri" w:hAnsi="Calibri"/>
          <w:b w:val="0"/>
          <w:szCs w:val="24"/>
        </w:rPr>
        <w:t>e la puede encontrar en el archivo compartido en el Drive</w:t>
      </w:r>
      <w:r w:rsidR="008361F8">
        <w:rPr>
          <w:rFonts w:ascii="Calibri" w:hAnsi="Calibri"/>
          <w:b w:val="0"/>
          <w:szCs w:val="24"/>
        </w:rPr>
        <w:t xml:space="preserve"> del Administrador de Redes</w:t>
      </w:r>
      <w:r>
        <w:rPr>
          <w:rFonts w:ascii="Calibri" w:hAnsi="Calibri"/>
          <w:b w:val="0"/>
          <w:szCs w:val="24"/>
        </w:rPr>
        <w:t>, llama</w:t>
      </w:r>
      <w:r w:rsidR="008361F8">
        <w:rPr>
          <w:rFonts w:ascii="Calibri" w:hAnsi="Calibri"/>
          <w:b w:val="0"/>
          <w:szCs w:val="24"/>
        </w:rPr>
        <w:t>do</w:t>
      </w:r>
      <w:r>
        <w:rPr>
          <w:rFonts w:ascii="Calibri" w:hAnsi="Calibri"/>
          <w:b w:val="0"/>
          <w:szCs w:val="24"/>
        </w:rPr>
        <w:t xml:space="preserve"> </w:t>
      </w:r>
      <w:r w:rsidR="008361F8">
        <w:rPr>
          <w:rFonts w:ascii="Calibri" w:hAnsi="Calibri"/>
          <w:b w:val="0"/>
          <w:szCs w:val="24"/>
        </w:rPr>
        <w:t>“</w:t>
      </w:r>
      <w:r>
        <w:rPr>
          <w:rFonts w:ascii="Calibri" w:hAnsi="Calibri"/>
          <w:b w:val="0"/>
          <w:szCs w:val="24"/>
        </w:rPr>
        <w:t>LBK-Detalle de Respaldos</w:t>
      </w:r>
      <w:r w:rsidR="008361F8">
        <w:rPr>
          <w:rFonts w:ascii="Calibri" w:hAnsi="Calibri"/>
          <w:b w:val="0"/>
          <w:szCs w:val="24"/>
        </w:rPr>
        <w:t>”</w:t>
      </w:r>
      <w:r>
        <w:rPr>
          <w:rFonts w:ascii="Calibri" w:hAnsi="Calibri"/>
          <w:b w:val="0"/>
          <w:szCs w:val="24"/>
        </w:rPr>
        <w:t>.</w:t>
      </w:r>
    </w:p>
    <w:p w14:paraId="33171647" w14:textId="77777777" w:rsidR="009735D4" w:rsidRDefault="009735D4" w:rsidP="00D7115B">
      <w:pPr>
        <w:pStyle w:val="Ttulo1"/>
        <w:suppressAutoHyphens/>
        <w:spacing w:line="276" w:lineRule="auto"/>
        <w:rPr>
          <w:rFonts w:ascii="Calibri" w:hAnsi="Calibri" w:cs="Arial"/>
          <w:szCs w:val="24"/>
        </w:rPr>
      </w:pPr>
    </w:p>
    <w:p w14:paraId="17BE7BB6" w14:textId="77777777" w:rsidR="00776D16" w:rsidRPr="009735D4" w:rsidRDefault="00776D16" w:rsidP="00D7115B">
      <w:pPr>
        <w:pStyle w:val="Ttulo1"/>
        <w:suppressAutoHyphens/>
        <w:spacing w:line="276" w:lineRule="auto"/>
        <w:rPr>
          <w:rFonts w:ascii="Calibri" w:hAnsi="Calibri"/>
          <w:b w:val="0"/>
          <w:szCs w:val="24"/>
        </w:rPr>
      </w:pPr>
      <w:r w:rsidRPr="00776D16">
        <w:rPr>
          <w:rFonts w:ascii="Calibri" w:hAnsi="Calibri"/>
          <w:szCs w:val="24"/>
          <w:lang w:val="es-ES"/>
        </w:rPr>
        <w:t xml:space="preserve">Respaldos </w:t>
      </w:r>
      <w:proofErr w:type="spellStart"/>
      <w:r w:rsidRPr="00776D16">
        <w:rPr>
          <w:rFonts w:ascii="Calibri" w:hAnsi="Calibri"/>
          <w:szCs w:val="24"/>
          <w:lang w:val="es-ES"/>
        </w:rPr>
        <w:t>Infor</w:t>
      </w:r>
      <w:proofErr w:type="spellEnd"/>
      <w:r w:rsidRPr="00776D16">
        <w:rPr>
          <w:rFonts w:ascii="Calibri" w:hAnsi="Calibri"/>
          <w:szCs w:val="24"/>
          <w:lang w:val="es-ES"/>
        </w:rPr>
        <w:t xml:space="preserve"> LN</w:t>
      </w:r>
      <w:r w:rsidR="009D140F">
        <w:rPr>
          <w:rFonts w:ascii="Calibri" w:hAnsi="Calibri"/>
          <w:szCs w:val="24"/>
          <w:lang w:val="es-ES"/>
        </w:rPr>
        <w:t xml:space="preserve"> - Ecuador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776D16" w:rsidRPr="00073A6A" w14:paraId="1F4E85F8" w14:textId="77777777" w:rsidTr="00073A6A">
        <w:trPr>
          <w:trHeight w:val="340"/>
          <w:jc w:val="center"/>
        </w:trPr>
        <w:tc>
          <w:tcPr>
            <w:tcW w:w="3578" w:type="dxa"/>
            <w:shd w:val="clear" w:color="auto" w:fill="auto"/>
          </w:tcPr>
          <w:p w14:paraId="019CA766" w14:textId="77777777" w:rsidR="00776D16" w:rsidRPr="00073A6A" w:rsidRDefault="00776D16" w:rsidP="00D7115B">
            <w:pPr>
              <w:widowControl w:val="0"/>
              <w:autoSpaceDE w:val="0"/>
              <w:autoSpaceDN w:val="0"/>
              <w:adjustRightInd w:val="0"/>
              <w:jc w:val="both"/>
              <w:rPr>
                <w:rFonts w:ascii="Calibri" w:hAnsi="Calibri"/>
                <w:b/>
                <w:szCs w:val="24"/>
              </w:rPr>
            </w:pPr>
            <w:r w:rsidRPr="00073A6A">
              <w:rPr>
                <w:rFonts w:ascii="Calibri" w:hAnsi="Calibri"/>
                <w:b/>
                <w:szCs w:val="24"/>
                <w:lang w:val="es-ES"/>
              </w:rPr>
              <w:t>Equipo</w:t>
            </w:r>
            <w:r w:rsidRPr="00073A6A">
              <w:rPr>
                <w:rFonts w:ascii="Calibri" w:hAnsi="Calibri"/>
                <w:b/>
                <w:szCs w:val="24"/>
              </w:rPr>
              <w:t xml:space="preserve"> Clave</w:t>
            </w:r>
          </w:p>
        </w:tc>
        <w:tc>
          <w:tcPr>
            <w:tcW w:w="4344" w:type="dxa"/>
            <w:shd w:val="clear" w:color="auto" w:fill="auto"/>
          </w:tcPr>
          <w:p w14:paraId="71CEA2F5" w14:textId="77777777" w:rsidR="00776D16" w:rsidRPr="00073A6A" w:rsidRDefault="00776D16" w:rsidP="00D7115B">
            <w:pPr>
              <w:widowControl w:val="0"/>
              <w:autoSpaceDE w:val="0"/>
              <w:autoSpaceDN w:val="0"/>
              <w:adjustRightInd w:val="0"/>
              <w:jc w:val="both"/>
              <w:rPr>
                <w:rFonts w:ascii="Calibri" w:hAnsi="Calibri"/>
                <w:b/>
                <w:szCs w:val="24"/>
              </w:rPr>
            </w:pPr>
            <w:r w:rsidRPr="00073A6A">
              <w:rPr>
                <w:rFonts w:ascii="Calibri" w:hAnsi="Calibri"/>
                <w:b/>
                <w:szCs w:val="24"/>
                <w:lang w:val="es-ES"/>
              </w:rPr>
              <w:t>Responsable</w:t>
            </w:r>
          </w:p>
        </w:tc>
      </w:tr>
      <w:tr w:rsidR="00776D16" w:rsidRPr="00073A6A" w14:paraId="54C19846" w14:textId="77777777" w:rsidTr="00073A6A">
        <w:trPr>
          <w:trHeight w:val="340"/>
          <w:jc w:val="center"/>
        </w:trPr>
        <w:tc>
          <w:tcPr>
            <w:tcW w:w="3578" w:type="dxa"/>
            <w:shd w:val="clear" w:color="auto" w:fill="auto"/>
          </w:tcPr>
          <w:p w14:paraId="22764EF1" w14:textId="77777777" w:rsidR="00776D16" w:rsidRPr="00073A6A" w:rsidRDefault="00776D16" w:rsidP="00D7115B">
            <w:pPr>
              <w:widowControl w:val="0"/>
              <w:autoSpaceDE w:val="0"/>
              <w:autoSpaceDN w:val="0"/>
              <w:adjustRightInd w:val="0"/>
              <w:jc w:val="both"/>
              <w:rPr>
                <w:rFonts w:ascii="Calibri" w:hAnsi="Calibri"/>
                <w:szCs w:val="24"/>
              </w:rPr>
            </w:pPr>
            <w:r w:rsidRPr="00073A6A">
              <w:rPr>
                <w:rFonts w:ascii="Calibri" w:hAnsi="Calibri"/>
                <w:szCs w:val="24"/>
                <w:lang w:val="es-ES"/>
              </w:rPr>
              <w:t xml:space="preserve">Servidor </w:t>
            </w:r>
            <w:proofErr w:type="spellStart"/>
            <w:r w:rsidRPr="00073A6A">
              <w:rPr>
                <w:rFonts w:ascii="Calibri" w:hAnsi="Calibri"/>
                <w:szCs w:val="24"/>
                <w:lang w:val="es-ES"/>
              </w:rPr>
              <w:t>Infor</w:t>
            </w:r>
            <w:proofErr w:type="spellEnd"/>
            <w:r w:rsidRPr="00073A6A">
              <w:rPr>
                <w:rFonts w:ascii="Calibri" w:hAnsi="Calibri"/>
                <w:szCs w:val="24"/>
                <w:lang w:val="es-ES"/>
              </w:rPr>
              <w:t xml:space="preserve"> LN</w:t>
            </w:r>
          </w:p>
        </w:tc>
        <w:tc>
          <w:tcPr>
            <w:tcW w:w="4344" w:type="dxa"/>
            <w:shd w:val="clear" w:color="auto" w:fill="auto"/>
          </w:tcPr>
          <w:p w14:paraId="2FBF30D8" w14:textId="77777777" w:rsidR="00776D16" w:rsidRPr="00073A6A" w:rsidRDefault="00776D16" w:rsidP="00D7115B">
            <w:pPr>
              <w:widowControl w:val="0"/>
              <w:autoSpaceDE w:val="0"/>
              <w:autoSpaceDN w:val="0"/>
              <w:adjustRightInd w:val="0"/>
              <w:jc w:val="both"/>
              <w:rPr>
                <w:rFonts w:ascii="Calibri" w:hAnsi="Calibri"/>
                <w:szCs w:val="24"/>
              </w:rPr>
            </w:pPr>
            <w:del w:id="0" w:author="Alvarez, Veronica" w:date="2020-04-06T17:14:00Z">
              <w:r w:rsidRPr="00073A6A" w:rsidDel="00ED0FFF">
                <w:rPr>
                  <w:rFonts w:ascii="Calibri" w:hAnsi="Calibri"/>
                  <w:szCs w:val="24"/>
                </w:rPr>
                <w:delText>Especialista de la Aplicación</w:delText>
              </w:r>
            </w:del>
            <w:ins w:id="1" w:author="Alvarez, Veronica" w:date="2020-04-06T17:14:00Z">
              <w:r w:rsidR="00ED0FFF">
                <w:rPr>
                  <w:rFonts w:ascii="Calibri" w:hAnsi="Calibri"/>
                  <w:szCs w:val="24"/>
                </w:rPr>
                <w:t>Coordinador de Sistemas</w:t>
              </w:r>
            </w:ins>
          </w:p>
        </w:tc>
      </w:tr>
      <w:tr w:rsidR="00776D16" w:rsidRPr="00073A6A" w14:paraId="74C531C0" w14:textId="77777777" w:rsidTr="00073A6A">
        <w:trPr>
          <w:trHeight w:val="340"/>
          <w:jc w:val="center"/>
        </w:trPr>
        <w:tc>
          <w:tcPr>
            <w:tcW w:w="3578" w:type="dxa"/>
            <w:shd w:val="clear" w:color="auto" w:fill="auto"/>
          </w:tcPr>
          <w:p w14:paraId="21FB8C0D" w14:textId="77777777" w:rsidR="00776D16" w:rsidRPr="00073A6A" w:rsidRDefault="00776D16" w:rsidP="00D7115B">
            <w:pPr>
              <w:widowControl w:val="0"/>
              <w:autoSpaceDE w:val="0"/>
              <w:autoSpaceDN w:val="0"/>
              <w:adjustRightInd w:val="0"/>
              <w:jc w:val="both"/>
              <w:rPr>
                <w:rFonts w:ascii="Calibri" w:hAnsi="Calibri"/>
                <w:szCs w:val="24"/>
              </w:rPr>
            </w:pPr>
            <w:r w:rsidRPr="00073A6A">
              <w:rPr>
                <w:rFonts w:ascii="Calibri" w:hAnsi="Calibri"/>
                <w:szCs w:val="24"/>
                <w:lang w:val="es-ES"/>
              </w:rPr>
              <w:t>Servidor de Almacenamiento</w:t>
            </w:r>
          </w:p>
        </w:tc>
        <w:tc>
          <w:tcPr>
            <w:tcW w:w="4344" w:type="dxa"/>
            <w:shd w:val="clear" w:color="auto" w:fill="auto"/>
          </w:tcPr>
          <w:p w14:paraId="4A38814D" w14:textId="77777777" w:rsidR="00776D16" w:rsidRPr="00073A6A" w:rsidRDefault="00776D16" w:rsidP="00D7115B">
            <w:pPr>
              <w:widowControl w:val="0"/>
              <w:autoSpaceDE w:val="0"/>
              <w:autoSpaceDN w:val="0"/>
              <w:adjustRightInd w:val="0"/>
              <w:jc w:val="both"/>
              <w:rPr>
                <w:rFonts w:ascii="Calibri" w:hAnsi="Calibri"/>
                <w:szCs w:val="24"/>
              </w:rPr>
            </w:pPr>
            <w:r w:rsidRPr="00073A6A">
              <w:rPr>
                <w:rFonts w:ascii="Calibri" w:hAnsi="Calibri"/>
                <w:szCs w:val="24"/>
              </w:rPr>
              <w:t>Administrador de Redes</w:t>
            </w:r>
          </w:p>
        </w:tc>
      </w:tr>
    </w:tbl>
    <w:p w14:paraId="4C12773A" w14:textId="77777777" w:rsidR="00776D16" w:rsidRPr="00776D16" w:rsidRDefault="00776D16" w:rsidP="00D7115B">
      <w:pPr>
        <w:jc w:val="both"/>
        <w:rPr>
          <w:lang w:val="es-ES"/>
        </w:rPr>
      </w:pPr>
    </w:p>
    <w:p w14:paraId="7B74DC3C" w14:textId="77777777" w:rsidR="009672A4" w:rsidRPr="00073A6A" w:rsidRDefault="00E0738F" w:rsidP="00D7115B">
      <w:pPr>
        <w:jc w:val="both"/>
        <w:rPr>
          <w:rFonts w:ascii="Calibri" w:hAnsi="Calibri"/>
          <w:szCs w:val="24"/>
          <w:lang w:val="es-MX"/>
        </w:rPr>
      </w:pPr>
      <w:r w:rsidRPr="00073A6A">
        <w:rPr>
          <w:rFonts w:ascii="Calibri" w:hAnsi="Calibri"/>
          <w:szCs w:val="24"/>
          <w:lang w:val="es-MX"/>
        </w:rPr>
        <w:t>Los respaldos de</w:t>
      </w:r>
      <w:r w:rsidR="00BA00B3" w:rsidRPr="00073A6A">
        <w:rPr>
          <w:rFonts w:ascii="Calibri" w:hAnsi="Calibri"/>
          <w:szCs w:val="24"/>
          <w:lang w:val="es-MX"/>
        </w:rPr>
        <w:t xml:space="preserve"> </w:t>
      </w:r>
      <w:proofErr w:type="spellStart"/>
      <w:r w:rsidR="009672A4" w:rsidRPr="00073A6A">
        <w:rPr>
          <w:rFonts w:ascii="Calibri" w:hAnsi="Calibri"/>
          <w:szCs w:val="24"/>
          <w:lang w:val="es-MX"/>
        </w:rPr>
        <w:t>Infor</w:t>
      </w:r>
      <w:proofErr w:type="spellEnd"/>
      <w:r w:rsidR="009672A4" w:rsidRPr="00073A6A">
        <w:rPr>
          <w:rFonts w:ascii="Calibri" w:hAnsi="Calibri"/>
          <w:szCs w:val="24"/>
          <w:lang w:val="es-MX"/>
        </w:rPr>
        <w:t xml:space="preserve"> LN </w:t>
      </w:r>
      <w:r w:rsidRPr="00073A6A">
        <w:rPr>
          <w:rFonts w:ascii="Calibri" w:hAnsi="Calibri"/>
          <w:szCs w:val="24"/>
          <w:lang w:val="es-MX"/>
        </w:rPr>
        <w:t xml:space="preserve">se realizan </w:t>
      </w:r>
      <w:r w:rsidR="00EE5EA3">
        <w:rPr>
          <w:rFonts w:ascii="Calibri" w:hAnsi="Calibri"/>
          <w:szCs w:val="24"/>
          <w:lang w:val="es-MX"/>
        </w:rPr>
        <w:t>por los siguientes</w:t>
      </w:r>
      <w:r w:rsidR="009672A4" w:rsidRPr="00073A6A">
        <w:rPr>
          <w:rFonts w:ascii="Calibri" w:hAnsi="Calibri"/>
          <w:szCs w:val="24"/>
          <w:lang w:val="es-MX"/>
        </w:rPr>
        <w:t xml:space="preserve"> medios</w:t>
      </w:r>
      <w:r w:rsidR="00EE5EA3">
        <w:rPr>
          <w:rFonts w:ascii="Calibri" w:hAnsi="Calibri"/>
          <w:szCs w:val="24"/>
          <w:lang w:val="es-MX"/>
        </w:rPr>
        <w:t xml:space="preserve"> dependiendo de la información a respaldar</w:t>
      </w:r>
      <w:r w:rsidR="009672A4" w:rsidRPr="00073A6A">
        <w:rPr>
          <w:rFonts w:ascii="Calibri" w:hAnsi="Calibri"/>
          <w:szCs w:val="24"/>
          <w:lang w:val="es-MX"/>
        </w:rPr>
        <w:t>:</w:t>
      </w:r>
    </w:p>
    <w:p w14:paraId="4D31E6C7" w14:textId="77777777" w:rsidR="00BA00B3" w:rsidRDefault="00BA00B3" w:rsidP="003F40E2">
      <w:pPr>
        <w:numPr>
          <w:ilvl w:val="0"/>
          <w:numId w:val="1"/>
        </w:numPr>
        <w:ind w:left="426" w:hanging="284"/>
        <w:jc w:val="both"/>
        <w:rPr>
          <w:rFonts w:ascii="Calibri" w:hAnsi="Calibri"/>
          <w:b/>
          <w:szCs w:val="24"/>
          <w:lang w:val="es-MX"/>
        </w:rPr>
      </w:pPr>
      <w:proofErr w:type="spellStart"/>
      <w:r w:rsidRPr="00073A6A">
        <w:rPr>
          <w:rFonts w:ascii="Calibri" w:hAnsi="Calibri"/>
          <w:b/>
          <w:szCs w:val="24"/>
          <w:lang w:val="es-MX"/>
        </w:rPr>
        <w:t>Snapshot</w:t>
      </w:r>
      <w:proofErr w:type="spellEnd"/>
      <w:r w:rsidRPr="00073A6A">
        <w:rPr>
          <w:rFonts w:ascii="Calibri" w:hAnsi="Calibri"/>
          <w:b/>
          <w:szCs w:val="24"/>
          <w:lang w:val="es-MX"/>
        </w:rPr>
        <w:t xml:space="preserve"> de equipo completo por medio de UDP</w:t>
      </w:r>
    </w:p>
    <w:p w14:paraId="0E6F393C" w14:textId="77777777" w:rsidR="008E426C" w:rsidRDefault="00AB5428" w:rsidP="00AB5428">
      <w:pPr>
        <w:ind w:left="426"/>
        <w:jc w:val="both"/>
        <w:rPr>
          <w:rFonts w:ascii="Calibri" w:hAnsi="Calibri"/>
          <w:szCs w:val="24"/>
          <w:lang w:val="es-MX"/>
        </w:rPr>
      </w:pPr>
      <w:r w:rsidRPr="00AB5428">
        <w:rPr>
          <w:rFonts w:ascii="Calibri" w:hAnsi="Calibri"/>
          <w:szCs w:val="24"/>
          <w:lang w:val="es-MX"/>
        </w:rPr>
        <w:t xml:space="preserve">Se </w:t>
      </w:r>
      <w:r w:rsidR="005F48DE">
        <w:rPr>
          <w:rFonts w:ascii="Calibri" w:hAnsi="Calibri"/>
          <w:szCs w:val="24"/>
          <w:lang w:val="es-MX"/>
        </w:rPr>
        <w:t>realiza a través de la ejecución del plan de respaldo “</w:t>
      </w:r>
      <w:r w:rsidR="005F48DE" w:rsidRPr="005F48DE">
        <w:rPr>
          <w:rFonts w:ascii="Calibri" w:hAnsi="Calibri"/>
          <w:szCs w:val="24"/>
          <w:lang w:val="es-MX"/>
        </w:rPr>
        <w:t xml:space="preserve">Respaldo </w:t>
      </w:r>
      <w:proofErr w:type="spellStart"/>
      <w:r w:rsidR="005F48DE" w:rsidRPr="005F48DE">
        <w:rPr>
          <w:rFonts w:ascii="Calibri" w:hAnsi="Calibri"/>
          <w:szCs w:val="24"/>
          <w:lang w:val="es-MX"/>
        </w:rPr>
        <w:t>Infor</w:t>
      </w:r>
      <w:proofErr w:type="spellEnd"/>
      <w:r w:rsidR="005F48DE" w:rsidRPr="005F48DE">
        <w:rPr>
          <w:rFonts w:ascii="Calibri" w:hAnsi="Calibri"/>
          <w:szCs w:val="24"/>
          <w:lang w:val="es-MX"/>
        </w:rPr>
        <w:t xml:space="preserve"> - </w:t>
      </w:r>
      <w:proofErr w:type="gramStart"/>
      <w:r w:rsidR="005F48DE" w:rsidRPr="005F48DE">
        <w:rPr>
          <w:rFonts w:ascii="Calibri" w:hAnsi="Calibri"/>
          <w:szCs w:val="24"/>
          <w:lang w:val="es-MX"/>
        </w:rPr>
        <w:t>Ecuador</w:t>
      </w:r>
      <w:r w:rsidR="005F48DE">
        <w:rPr>
          <w:rFonts w:ascii="Calibri" w:hAnsi="Calibri"/>
          <w:szCs w:val="24"/>
          <w:lang w:val="es-MX"/>
        </w:rPr>
        <w:t>”  configurado</w:t>
      </w:r>
      <w:proofErr w:type="gramEnd"/>
      <w:r w:rsidR="005F48DE">
        <w:rPr>
          <w:rFonts w:ascii="Calibri" w:hAnsi="Calibri"/>
          <w:szCs w:val="24"/>
          <w:lang w:val="es-MX"/>
        </w:rPr>
        <w:t xml:space="preserve"> en el UDP</w:t>
      </w:r>
      <w:r w:rsidR="002B1178">
        <w:rPr>
          <w:rFonts w:ascii="Calibri" w:hAnsi="Calibri"/>
          <w:szCs w:val="24"/>
          <w:lang w:val="es-MX"/>
        </w:rPr>
        <w:t>.</w:t>
      </w:r>
    </w:p>
    <w:p w14:paraId="5BF37D93" w14:textId="69B3F1D8" w:rsidR="002F6616" w:rsidRDefault="00871D6B" w:rsidP="002F6616">
      <w:pPr>
        <w:ind w:left="426"/>
        <w:jc w:val="center"/>
        <w:rPr>
          <w:noProof/>
          <w:lang w:val="es-EC" w:eastAsia="es-EC"/>
        </w:rPr>
      </w:pPr>
      <w:r w:rsidRPr="002F6616">
        <w:rPr>
          <w:noProof/>
          <w:lang w:val="es-EC" w:eastAsia="es-EC"/>
        </w:rPr>
        <w:drawing>
          <wp:inline distT="0" distB="0" distL="0" distR="0" wp14:anchorId="7E6746F3" wp14:editId="1CA10E72">
            <wp:extent cx="3964940" cy="23437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4940" cy="2343785"/>
                    </a:xfrm>
                    <a:prstGeom prst="rect">
                      <a:avLst/>
                    </a:prstGeom>
                    <a:noFill/>
                    <a:ln>
                      <a:noFill/>
                    </a:ln>
                  </pic:spPr>
                </pic:pic>
              </a:graphicData>
            </a:graphic>
          </wp:inline>
        </w:drawing>
      </w:r>
    </w:p>
    <w:p w14:paraId="272554E2" w14:textId="77777777" w:rsidR="002F6616" w:rsidRDefault="002F6616" w:rsidP="00AB5428">
      <w:pPr>
        <w:ind w:left="426"/>
        <w:jc w:val="both"/>
        <w:rPr>
          <w:rFonts w:ascii="Calibri" w:hAnsi="Calibri"/>
          <w:szCs w:val="24"/>
          <w:lang w:val="es-MX"/>
        </w:rPr>
      </w:pPr>
    </w:p>
    <w:p w14:paraId="5E362BD4" w14:textId="77777777" w:rsidR="002F6616" w:rsidRDefault="002F6616" w:rsidP="00AB5428">
      <w:pPr>
        <w:ind w:left="426"/>
        <w:jc w:val="both"/>
        <w:rPr>
          <w:rFonts w:ascii="Calibri" w:hAnsi="Calibri"/>
          <w:szCs w:val="24"/>
          <w:lang w:val="es-MX"/>
        </w:rPr>
      </w:pPr>
      <w:r>
        <w:rPr>
          <w:rFonts w:ascii="Calibri" w:hAnsi="Calibri"/>
          <w:szCs w:val="24"/>
          <w:lang w:val="es-MX"/>
        </w:rPr>
        <w:t xml:space="preserve">El </w:t>
      </w:r>
      <w:proofErr w:type="spellStart"/>
      <w:r>
        <w:rPr>
          <w:rFonts w:ascii="Calibri" w:hAnsi="Calibri"/>
          <w:szCs w:val="24"/>
          <w:lang w:val="es-MX"/>
        </w:rPr>
        <w:t>snapshot</w:t>
      </w:r>
      <w:proofErr w:type="spellEnd"/>
      <w:r>
        <w:rPr>
          <w:rFonts w:ascii="Calibri" w:hAnsi="Calibri"/>
          <w:szCs w:val="24"/>
          <w:lang w:val="es-MX"/>
        </w:rPr>
        <w:t xml:space="preserve"> se almacena en el servidor </w:t>
      </w:r>
      <w:proofErr w:type="spellStart"/>
      <w:r>
        <w:rPr>
          <w:rFonts w:ascii="Calibri" w:hAnsi="Calibri"/>
          <w:szCs w:val="24"/>
          <w:lang w:val="es-MX"/>
        </w:rPr>
        <w:t>srvbackup</w:t>
      </w:r>
      <w:proofErr w:type="spellEnd"/>
      <w:r w:rsidR="002B1178">
        <w:rPr>
          <w:rFonts w:ascii="Calibri" w:hAnsi="Calibri"/>
          <w:szCs w:val="24"/>
          <w:lang w:val="es-MX"/>
        </w:rPr>
        <w:t>.</w:t>
      </w:r>
    </w:p>
    <w:p w14:paraId="5F3C5A07" w14:textId="6E1FC5F4" w:rsidR="002F6616" w:rsidRDefault="00871D6B" w:rsidP="002F6616">
      <w:pPr>
        <w:ind w:left="426"/>
        <w:jc w:val="center"/>
        <w:rPr>
          <w:b/>
          <w:noProof/>
          <w:lang w:val="es-EC" w:eastAsia="es-EC"/>
        </w:rPr>
      </w:pPr>
      <w:r w:rsidRPr="002F6616">
        <w:rPr>
          <w:b/>
          <w:noProof/>
          <w:lang w:val="es-EC" w:eastAsia="es-EC"/>
        </w:rPr>
        <w:drawing>
          <wp:inline distT="0" distB="0" distL="0" distR="0" wp14:anchorId="5B19D63B" wp14:editId="58090C0A">
            <wp:extent cx="3964940" cy="234378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4940" cy="2343785"/>
                    </a:xfrm>
                    <a:prstGeom prst="rect">
                      <a:avLst/>
                    </a:prstGeom>
                    <a:noFill/>
                    <a:ln>
                      <a:noFill/>
                    </a:ln>
                  </pic:spPr>
                </pic:pic>
              </a:graphicData>
            </a:graphic>
          </wp:inline>
        </w:drawing>
      </w:r>
    </w:p>
    <w:p w14:paraId="29569B9B" w14:textId="77777777" w:rsidR="002F6616" w:rsidRDefault="002F6616" w:rsidP="00AB5428">
      <w:pPr>
        <w:ind w:left="426"/>
        <w:jc w:val="both"/>
        <w:rPr>
          <w:rFonts w:ascii="Calibri" w:hAnsi="Calibri"/>
          <w:szCs w:val="24"/>
          <w:lang w:val="es-MX"/>
        </w:rPr>
      </w:pPr>
      <w:r w:rsidRPr="002F6616">
        <w:rPr>
          <w:rFonts w:ascii="Calibri" w:hAnsi="Calibri"/>
          <w:szCs w:val="24"/>
          <w:lang w:val="es-MX"/>
        </w:rPr>
        <w:t xml:space="preserve">La ejecución </w:t>
      </w:r>
      <w:r>
        <w:rPr>
          <w:rFonts w:ascii="Calibri" w:hAnsi="Calibri"/>
          <w:szCs w:val="24"/>
          <w:lang w:val="es-MX"/>
        </w:rPr>
        <w:t>se hace diariamente 2 veces al día, y 1 vez a la semana, permitiéndonos manejar una retención de 28 respaldos diarios y 5 seman</w:t>
      </w:r>
      <w:r w:rsidR="009D140F">
        <w:rPr>
          <w:rFonts w:ascii="Calibri" w:hAnsi="Calibri"/>
          <w:szCs w:val="24"/>
          <w:lang w:val="es-MX"/>
        </w:rPr>
        <w:t>a</w:t>
      </w:r>
      <w:r>
        <w:rPr>
          <w:rFonts w:ascii="Calibri" w:hAnsi="Calibri"/>
          <w:szCs w:val="24"/>
          <w:lang w:val="es-MX"/>
        </w:rPr>
        <w:t>les, es decir, alrededor de los últimos 15 días y los últimos 5 fines de semana</w:t>
      </w:r>
      <w:r w:rsidR="002B1178">
        <w:rPr>
          <w:rFonts w:ascii="Calibri" w:hAnsi="Calibri"/>
          <w:szCs w:val="24"/>
          <w:lang w:val="es-MX"/>
        </w:rPr>
        <w:t>.</w:t>
      </w:r>
    </w:p>
    <w:p w14:paraId="7A9C53B6" w14:textId="77777777" w:rsidR="009735D4" w:rsidRDefault="009735D4" w:rsidP="00AB5428">
      <w:pPr>
        <w:ind w:left="426"/>
        <w:jc w:val="both"/>
        <w:rPr>
          <w:noProof/>
          <w:lang w:val="es-EC" w:eastAsia="es-EC"/>
        </w:rPr>
      </w:pPr>
    </w:p>
    <w:p w14:paraId="5A44551E" w14:textId="0FD2E461" w:rsidR="002F6616" w:rsidRDefault="00871D6B" w:rsidP="002F6616">
      <w:pPr>
        <w:ind w:left="426"/>
        <w:jc w:val="center"/>
        <w:rPr>
          <w:noProof/>
          <w:lang w:val="es-EC" w:eastAsia="es-EC"/>
        </w:rPr>
      </w:pPr>
      <w:r w:rsidRPr="002F6616">
        <w:rPr>
          <w:noProof/>
          <w:lang w:val="es-EC" w:eastAsia="es-EC"/>
        </w:rPr>
        <w:drawing>
          <wp:inline distT="0" distB="0" distL="0" distR="0" wp14:anchorId="093C7C50" wp14:editId="2AD38646">
            <wp:extent cx="3964940" cy="234378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4940" cy="2343785"/>
                    </a:xfrm>
                    <a:prstGeom prst="rect">
                      <a:avLst/>
                    </a:prstGeom>
                    <a:noFill/>
                    <a:ln>
                      <a:noFill/>
                    </a:ln>
                  </pic:spPr>
                </pic:pic>
              </a:graphicData>
            </a:graphic>
          </wp:inline>
        </w:drawing>
      </w:r>
    </w:p>
    <w:p w14:paraId="0A823E3D" w14:textId="77777777" w:rsidR="009735D4" w:rsidRDefault="009735D4" w:rsidP="002F6616">
      <w:pPr>
        <w:ind w:left="426"/>
        <w:jc w:val="center"/>
        <w:rPr>
          <w:noProof/>
          <w:lang w:val="es-EC" w:eastAsia="es-EC"/>
        </w:rPr>
      </w:pPr>
    </w:p>
    <w:p w14:paraId="419A5193" w14:textId="77777777" w:rsidR="002F6616" w:rsidRDefault="002F6616" w:rsidP="002F6616">
      <w:pPr>
        <w:ind w:left="426"/>
        <w:jc w:val="both"/>
        <w:rPr>
          <w:rFonts w:ascii="Calibri" w:hAnsi="Calibri"/>
          <w:szCs w:val="24"/>
          <w:lang w:val="es-MX"/>
        </w:rPr>
      </w:pPr>
    </w:p>
    <w:p w14:paraId="58383CB5" w14:textId="77777777" w:rsidR="002F6616" w:rsidRDefault="002F6616" w:rsidP="002F6616">
      <w:pPr>
        <w:ind w:left="426"/>
        <w:jc w:val="both"/>
        <w:rPr>
          <w:rFonts w:ascii="Calibri" w:hAnsi="Calibri"/>
          <w:szCs w:val="24"/>
          <w:lang w:val="es-MX"/>
        </w:rPr>
      </w:pPr>
      <w:r w:rsidRPr="002F6616">
        <w:rPr>
          <w:rFonts w:ascii="Calibri" w:hAnsi="Calibri"/>
          <w:szCs w:val="24"/>
          <w:lang w:val="es-MX"/>
        </w:rPr>
        <w:lastRenderedPageBreak/>
        <w:t xml:space="preserve">En caso de darse algún error en los </w:t>
      </w:r>
      <w:proofErr w:type="spellStart"/>
      <w:r w:rsidRPr="002F6616">
        <w:rPr>
          <w:rFonts w:ascii="Calibri" w:hAnsi="Calibri"/>
          <w:szCs w:val="24"/>
          <w:lang w:val="es-MX"/>
        </w:rPr>
        <w:t>backups</w:t>
      </w:r>
      <w:proofErr w:type="spellEnd"/>
      <w:r w:rsidRPr="002F6616">
        <w:rPr>
          <w:rFonts w:ascii="Calibri" w:hAnsi="Calibri"/>
          <w:szCs w:val="24"/>
          <w:lang w:val="es-MX"/>
        </w:rPr>
        <w:t>, llega un mail a los responsables</w:t>
      </w:r>
      <w:r w:rsidR="002B1178">
        <w:rPr>
          <w:rFonts w:ascii="Calibri" w:hAnsi="Calibri"/>
          <w:szCs w:val="24"/>
          <w:lang w:val="es-MX"/>
        </w:rPr>
        <w:t>.</w:t>
      </w:r>
    </w:p>
    <w:p w14:paraId="007DD076" w14:textId="77777777" w:rsidR="009735D4" w:rsidRPr="002F6616" w:rsidRDefault="009735D4" w:rsidP="002F6616">
      <w:pPr>
        <w:ind w:left="426"/>
        <w:jc w:val="both"/>
        <w:rPr>
          <w:rFonts w:ascii="Calibri" w:hAnsi="Calibri"/>
          <w:szCs w:val="24"/>
          <w:lang w:val="es-MX"/>
        </w:rPr>
      </w:pPr>
    </w:p>
    <w:p w14:paraId="75B2F723" w14:textId="552780DB" w:rsidR="002F6616" w:rsidRPr="009735D4" w:rsidRDefault="00871D6B" w:rsidP="009735D4">
      <w:pPr>
        <w:ind w:left="426"/>
        <w:jc w:val="center"/>
        <w:rPr>
          <w:noProof/>
          <w:lang w:val="es-EC" w:eastAsia="es-EC"/>
        </w:rPr>
      </w:pPr>
      <w:r w:rsidRPr="002F6616">
        <w:rPr>
          <w:noProof/>
          <w:lang w:val="es-EC" w:eastAsia="es-EC"/>
        </w:rPr>
        <w:drawing>
          <wp:inline distT="0" distB="0" distL="0" distR="0" wp14:anchorId="7079CB99" wp14:editId="5433754A">
            <wp:extent cx="3964940" cy="23590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4940" cy="2359025"/>
                    </a:xfrm>
                    <a:prstGeom prst="rect">
                      <a:avLst/>
                    </a:prstGeom>
                    <a:noFill/>
                    <a:ln>
                      <a:noFill/>
                    </a:ln>
                  </pic:spPr>
                </pic:pic>
              </a:graphicData>
            </a:graphic>
          </wp:inline>
        </w:drawing>
      </w:r>
    </w:p>
    <w:p w14:paraId="6DBFE35D" w14:textId="77777777" w:rsidR="009672A4" w:rsidRDefault="009672A4" w:rsidP="00D7115B">
      <w:pPr>
        <w:ind w:left="720"/>
        <w:jc w:val="both"/>
        <w:rPr>
          <w:rFonts w:ascii="Calibri" w:hAnsi="Calibri"/>
          <w:szCs w:val="24"/>
          <w:lang w:val="es-MX"/>
        </w:rPr>
      </w:pPr>
    </w:p>
    <w:p w14:paraId="75825082" w14:textId="77777777" w:rsidR="009735D4" w:rsidRPr="00073A6A" w:rsidRDefault="009735D4" w:rsidP="00D7115B">
      <w:pPr>
        <w:ind w:left="720"/>
        <w:jc w:val="both"/>
        <w:rPr>
          <w:rFonts w:ascii="Calibri" w:hAnsi="Calibri"/>
          <w:szCs w:val="24"/>
          <w:lang w:val="es-MX"/>
        </w:rPr>
      </w:pPr>
    </w:p>
    <w:p w14:paraId="23577075" w14:textId="77777777" w:rsidR="009836FC" w:rsidRDefault="00822C3A" w:rsidP="009836FC">
      <w:pPr>
        <w:rPr>
          <w:rFonts w:ascii="Calibri" w:hAnsi="Calibri"/>
          <w:b/>
          <w:szCs w:val="24"/>
          <w:lang w:val="es-MX"/>
        </w:rPr>
      </w:pPr>
      <w:r>
        <w:rPr>
          <w:rFonts w:ascii="Calibri" w:hAnsi="Calibri"/>
          <w:b/>
          <w:szCs w:val="24"/>
          <w:lang w:val="es-MX"/>
        </w:rPr>
        <w:t xml:space="preserve">Nota: </w:t>
      </w:r>
      <w:r w:rsidRPr="00822C3A">
        <w:rPr>
          <w:rFonts w:ascii="Calibri" w:hAnsi="Calibri"/>
          <w:szCs w:val="24"/>
          <w:lang w:val="es-MX"/>
        </w:rPr>
        <w:t>Ver Anexo A para implantar un plan de respaldo en el UDP</w:t>
      </w:r>
      <w:r w:rsidR="002B1178">
        <w:rPr>
          <w:rFonts w:ascii="Calibri" w:hAnsi="Calibri"/>
          <w:b/>
          <w:szCs w:val="24"/>
          <w:lang w:val="es-MX"/>
        </w:rPr>
        <w:t>.</w:t>
      </w:r>
    </w:p>
    <w:p w14:paraId="6C81FB43" w14:textId="77777777" w:rsidR="009735D4" w:rsidRDefault="009735D4" w:rsidP="009836FC">
      <w:pPr>
        <w:rPr>
          <w:rFonts w:ascii="Calibri" w:hAnsi="Calibri"/>
          <w:b/>
          <w:szCs w:val="24"/>
          <w:lang w:val="es-MX"/>
        </w:rPr>
      </w:pPr>
    </w:p>
    <w:p w14:paraId="51913379" w14:textId="77777777" w:rsidR="00DF6534" w:rsidRDefault="009672A4" w:rsidP="009735D4">
      <w:pPr>
        <w:numPr>
          <w:ilvl w:val="0"/>
          <w:numId w:val="1"/>
        </w:numPr>
        <w:ind w:hanging="720"/>
        <w:rPr>
          <w:rFonts w:ascii="Calibri" w:hAnsi="Calibri"/>
          <w:b/>
          <w:szCs w:val="24"/>
          <w:lang w:val="es-MX"/>
        </w:rPr>
      </w:pPr>
      <w:r w:rsidRPr="00073A6A">
        <w:rPr>
          <w:rFonts w:ascii="Calibri" w:hAnsi="Calibri"/>
          <w:b/>
          <w:szCs w:val="24"/>
          <w:lang w:val="es-MX"/>
        </w:rPr>
        <w:t>Respaldo completo de la Base de datos</w:t>
      </w:r>
      <w:r w:rsidR="00DF6534" w:rsidRPr="00073A6A">
        <w:rPr>
          <w:rFonts w:ascii="Calibri" w:hAnsi="Calibri"/>
          <w:b/>
          <w:szCs w:val="24"/>
          <w:lang w:val="es-MX"/>
        </w:rPr>
        <w:t xml:space="preserve"> (</w:t>
      </w:r>
      <w:r w:rsidRPr="00073A6A">
        <w:rPr>
          <w:rFonts w:ascii="Calibri" w:hAnsi="Calibri"/>
          <w:b/>
          <w:szCs w:val="24"/>
          <w:lang w:val="es-MX"/>
        </w:rPr>
        <w:t>SQL SERVER</w:t>
      </w:r>
      <w:r w:rsidR="00DF6534" w:rsidRPr="00073A6A">
        <w:rPr>
          <w:rFonts w:ascii="Calibri" w:hAnsi="Calibri"/>
          <w:b/>
          <w:szCs w:val="24"/>
          <w:lang w:val="es-MX"/>
        </w:rPr>
        <w:t>)</w:t>
      </w:r>
    </w:p>
    <w:p w14:paraId="4A7085CB" w14:textId="77777777" w:rsidR="002A7376" w:rsidRDefault="002A7376" w:rsidP="002A7376">
      <w:pPr>
        <w:ind w:left="426"/>
        <w:jc w:val="both"/>
        <w:rPr>
          <w:rFonts w:ascii="Calibri" w:hAnsi="Calibri"/>
          <w:szCs w:val="24"/>
          <w:lang w:val="es-MX"/>
        </w:rPr>
      </w:pPr>
      <w:r>
        <w:rPr>
          <w:rFonts w:ascii="Calibri" w:hAnsi="Calibri"/>
          <w:szCs w:val="24"/>
          <w:lang w:val="es-MX"/>
        </w:rPr>
        <w:t>S</w:t>
      </w:r>
      <w:r w:rsidRPr="00073A6A">
        <w:rPr>
          <w:rFonts w:ascii="Calibri" w:hAnsi="Calibri"/>
          <w:szCs w:val="24"/>
          <w:lang w:val="es-MX"/>
        </w:rPr>
        <w:t xml:space="preserve">e realizan a través de la </w:t>
      </w:r>
      <w:r>
        <w:rPr>
          <w:rFonts w:ascii="Calibri" w:hAnsi="Calibri"/>
          <w:szCs w:val="24"/>
          <w:lang w:val="es-MX"/>
        </w:rPr>
        <w:t xml:space="preserve">ejecución </w:t>
      </w:r>
      <w:r w:rsidRPr="00073A6A">
        <w:rPr>
          <w:rFonts w:ascii="Calibri" w:hAnsi="Calibri"/>
          <w:szCs w:val="24"/>
          <w:lang w:val="es-MX"/>
        </w:rPr>
        <w:t xml:space="preserve">de </w:t>
      </w:r>
      <w:r>
        <w:rPr>
          <w:rFonts w:ascii="Calibri" w:hAnsi="Calibri"/>
          <w:szCs w:val="24"/>
          <w:lang w:val="es-MX"/>
        </w:rPr>
        <w:t>trabajos</w:t>
      </w:r>
      <w:r w:rsidRPr="00073A6A">
        <w:rPr>
          <w:rFonts w:ascii="Calibri" w:hAnsi="Calibri"/>
          <w:szCs w:val="24"/>
          <w:lang w:val="es-MX"/>
        </w:rPr>
        <w:t xml:space="preserve"> automáticos programados en las bases de datos que llevan por nombre</w:t>
      </w:r>
      <w:r>
        <w:rPr>
          <w:rFonts w:ascii="Calibri" w:hAnsi="Calibri"/>
          <w:szCs w:val="24"/>
          <w:lang w:val="es-MX"/>
        </w:rPr>
        <w:t xml:space="preserve"> </w:t>
      </w:r>
      <w:proofErr w:type="spellStart"/>
      <w:r>
        <w:rPr>
          <w:rFonts w:ascii="Calibri" w:hAnsi="Calibri"/>
          <w:szCs w:val="24"/>
          <w:lang w:val="es-MX"/>
        </w:rPr>
        <w:t>baandb</w:t>
      </w:r>
      <w:proofErr w:type="spellEnd"/>
      <w:r>
        <w:rPr>
          <w:rFonts w:ascii="Calibri" w:hAnsi="Calibri"/>
          <w:szCs w:val="24"/>
          <w:lang w:val="es-MX"/>
        </w:rPr>
        <w:t xml:space="preserve"> y </w:t>
      </w:r>
      <w:proofErr w:type="spellStart"/>
      <w:r>
        <w:rPr>
          <w:rFonts w:ascii="Calibri" w:hAnsi="Calibri"/>
          <w:szCs w:val="24"/>
          <w:lang w:val="es-MX"/>
        </w:rPr>
        <w:t>msdb</w:t>
      </w:r>
      <w:proofErr w:type="spellEnd"/>
      <w:r>
        <w:rPr>
          <w:rFonts w:ascii="Calibri" w:hAnsi="Calibri" w:cs="Calibri"/>
          <w:i/>
          <w:szCs w:val="24"/>
          <w:lang w:val="es-EC"/>
        </w:rPr>
        <w:t>.</w:t>
      </w:r>
      <w:r w:rsidRPr="00073A6A">
        <w:rPr>
          <w:rFonts w:ascii="Calibri" w:hAnsi="Calibri"/>
          <w:szCs w:val="24"/>
          <w:lang w:val="es-MX"/>
        </w:rPr>
        <w:t xml:space="preserve"> </w:t>
      </w:r>
    </w:p>
    <w:p w14:paraId="59C9989B" w14:textId="77777777" w:rsidR="009735D4" w:rsidRDefault="009735D4" w:rsidP="002A7376">
      <w:pPr>
        <w:ind w:left="426"/>
        <w:jc w:val="both"/>
        <w:rPr>
          <w:rFonts w:ascii="Calibri" w:hAnsi="Calibri"/>
          <w:szCs w:val="24"/>
          <w:lang w:val="es-MX"/>
        </w:rPr>
      </w:pPr>
    </w:p>
    <w:p w14:paraId="25F066AD" w14:textId="77777777" w:rsidR="009735D4" w:rsidRPr="00073A6A" w:rsidRDefault="009735D4" w:rsidP="002A7376">
      <w:pPr>
        <w:ind w:left="426"/>
        <w:jc w:val="both"/>
        <w:rPr>
          <w:rFonts w:ascii="Calibri" w:hAnsi="Calibri"/>
          <w:szCs w:val="24"/>
          <w:lang w:val="es-MX"/>
        </w:rPr>
      </w:pPr>
    </w:p>
    <w:p w14:paraId="129FB1B3" w14:textId="77777777" w:rsidR="002A7376" w:rsidRDefault="002A7376" w:rsidP="003F40E2">
      <w:pPr>
        <w:numPr>
          <w:ilvl w:val="0"/>
          <w:numId w:val="10"/>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baandb</w:t>
      </w:r>
      <w:proofErr w:type="spellEnd"/>
    </w:p>
    <w:p w14:paraId="1370D202" w14:textId="77777777" w:rsidR="002A7376" w:rsidRDefault="002A7376" w:rsidP="002A7376">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r>
        <w:rPr>
          <w:rFonts w:ascii="Calibri" w:hAnsi="Calibri" w:cs="Calibri"/>
          <w:szCs w:val="24"/>
          <w:lang w:val="es-EC"/>
        </w:rPr>
        <w:t>srvbaanln3</w:t>
      </w:r>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baandb</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“Respaldo Full”</w:t>
      </w:r>
      <w:r w:rsidR="002B1178">
        <w:rPr>
          <w:rFonts w:ascii="Calibri" w:hAnsi="Calibri" w:cs="Calibri"/>
          <w:szCs w:val="24"/>
          <w:lang w:val="es-EC"/>
        </w:rPr>
        <w:t>.</w:t>
      </w:r>
    </w:p>
    <w:p w14:paraId="6A35501F" w14:textId="00EE126F" w:rsidR="002A7376" w:rsidRDefault="00871D6B" w:rsidP="002A7376">
      <w:pPr>
        <w:ind w:left="786"/>
        <w:jc w:val="center"/>
        <w:rPr>
          <w:noProof/>
          <w:lang w:val="es-EC" w:eastAsia="es-EC"/>
        </w:rPr>
      </w:pPr>
      <w:r w:rsidRPr="002A7376">
        <w:rPr>
          <w:noProof/>
          <w:lang w:val="es-EC" w:eastAsia="es-EC"/>
        </w:rPr>
        <w:lastRenderedPageBreak/>
        <w:drawing>
          <wp:inline distT="0" distB="0" distL="0" distR="0" wp14:anchorId="0B8491D0" wp14:editId="025E9105">
            <wp:extent cx="3603625" cy="3234690"/>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3625" cy="3234690"/>
                    </a:xfrm>
                    <a:prstGeom prst="rect">
                      <a:avLst/>
                    </a:prstGeom>
                    <a:noFill/>
                    <a:ln>
                      <a:noFill/>
                    </a:ln>
                  </pic:spPr>
                </pic:pic>
              </a:graphicData>
            </a:graphic>
          </wp:inline>
        </w:drawing>
      </w:r>
    </w:p>
    <w:p w14:paraId="1A4F9459" w14:textId="77777777" w:rsidR="002A7376" w:rsidRDefault="002A7376" w:rsidP="002A7376">
      <w:pPr>
        <w:ind w:left="786"/>
        <w:jc w:val="center"/>
        <w:rPr>
          <w:noProof/>
          <w:lang w:val="es-EC" w:eastAsia="es-EC"/>
        </w:rPr>
      </w:pPr>
    </w:p>
    <w:p w14:paraId="79FAE110" w14:textId="77777777" w:rsidR="002A7376" w:rsidRDefault="002A7376" w:rsidP="002A7376">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Pr>
          <w:rFonts w:ascii="Calibri" w:hAnsi="Calibri"/>
          <w:szCs w:val="24"/>
          <w:lang w:val="es-ES"/>
        </w:rPr>
        <w:t>backup.bak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torio “\\192.168.1.102\</w:t>
      </w:r>
      <w:proofErr w:type="spellStart"/>
      <w:r>
        <w:rPr>
          <w:rFonts w:ascii="Calibri" w:hAnsi="Calibri" w:cs="Calibri"/>
          <w:szCs w:val="24"/>
          <w:lang w:val="es-EC"/>
        </w:rPr>
        <w:t>respaldo_infor</w:t>
      </w:r>
      <w:proofErr w:type="spellEnd"/>
      <w:r>
        <w:rPr>
          <w:rFonts w:ascii="Calibri" w:hAnsi="Calibri" w:cs="Calibri"/>
          <w:szCs w:val="24"/>
          <w:lang w:val="es-EC"/>
        </w:rPr>
        <w:t>”</w:t>
      </w:r>
      <w:r w:rsidRPr="00073A6A">
        <w:rPr>
          <w:rFonts w:ascii="Calibri" w:hAnsi="Calibri" w:cs="Calibri"/>
          <w:szCs w:val="24"/>
          <w:lang w:val="es-EC"/>
        </w:rPr>
        <w:t>.</w:t>
      </w:r>
    </w:p>
    <w:p w14:paraId="28990EA3" w14:textId="77BB6191" w:rsidR="002A7376" w:rsidRDefault="00871D6B" w:rsidP="002A7376">
      <w:pPr>
        <w:widowControl w:val="0"/>
        <w:autoSpaceDE w:val="0"/>
        <w:autoSpaceDN w:val="0"/>
        <w:adjustRightInd w:val="0"/>
        <w:ind w:left="851"/>
        <w:jc w:val="center"/>
        <w:rPr>
          <w:noProof/>
          <w:lang w:val="es-EC" w:eastAsia="es-EC"/>
        </w:rPr>
      </w:pPr>
      <w:r w:rsidRPr="002A7376">
        <w:rPr>
          <w:noProof/>
          <w:lang w:val="es-EC" w:eastAsia="es-EC"/>
        </w:rPr>
        <w:lastRenderedPageBreak/>
        <w:drawing>
          <wp:inline distT="0" distB="0" distL="0" distR="0" wp14:anchorId="77DA9B52" wp14:editId="4D5CAF3C">
            <wp:extent cx="3603625" cy="325056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3625" cy="3250565"/>
                    </a:xfrm>
                    <a:prstGeom prst="rect">
                      <a:avLst/>
                    </a:prstGeom>
                    <a:noFill/>
                    <a:ln>
                      <a:noFill/>
                    </a:ln>
                  </pic:spPr>
                </pic:pic>
              </a:graphicData>
            </a:graphic>
          </wp:inline>
        </w:drawing>
      </w:r>
    </w:p>
    <w:p w14:paraId="12D34561" w14:textId="77777777" w:rsidR="002A7376" w:rsidRPr="00073A6A" w:rsidRDefault="002A7376" w:rsidP="002A7376">
      <w:pPr>
        <w:widowControl w:val="0"/>
        <w:autoSpaceDE w:val="0"/>
        <w:autoSpaceDN w:val="0"/>
        <w:adjustRightInd w:val="0"/>
        <w:ind w:left="851"/>
        <w:jc w:val="center"/>
        <w:rPr>
          <w:rFonts w:ascii="Calibri" w:hAnsi="Calibri" w:cs="Calibri"/>
          <w:szCs w:val="24"/>
          <w:lang w:val="es-EC"/>
        </w:rPr>
      </w:pPr>
    </w:p>
    <w:p w14:paraId="4E195CA0" w14:textId="77777777" w:rsidR="009D140F" w:rsidRDefault="009D140F" w:rsidP="002A7376">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r w:rsidR="002B1178">
        <w:rPr>
          <w:rFonts w:ascii="Calibri" w:hAnsi="Calibri" w:cs="Calibri"/>
          <w:szCs w:val="24"/>
          <w:lang w:val="es-EC"/>
        </w:rPr>
        <w:t>.</w:t>
      </w:r>
    </w:p>
    <w:p w14:paraId="3E033D6B" w14:textId="1404FB9B" w:rsidR="009D140F" w:rsidRDefault="00871D6B" w:rsidP="009D140F">
      <w:pPr>
        <w:widowControl w:val="0"/>
        <w:autoSpaceDE w:val="0"/>
        <w:autoSpaceDN w:val="0"/>
        <w:adjustRightInd w:val="0"/>
        <w:ind w:left="851"/>
        <w:jc w:val="center"/>
        <w:rPr>
          <w:noProof/>
          <w:lang w:val="es-EC" w:eastAsia="es-EC"/>
        </w:rPr>
      </w:pPr>
      <w:r w:rsidRPr="009D140F">
        <w:rPr>
          <w:noProof/>
          <w:lang w:val="es-EC" w:eastAsia="es-EC"/>
        </w:rPr>
        <w:lastRenderedPageBreak/>
        <w:drawing>
          <wp:inline distT="0" distB="0" distL="0" distR="0" wp14:anchorId="188592ED" wp14:editId="2D32E196">
            <wp:extent cx="3573145" cy="323469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3145" cy="3234690"/>
                    </a:xfrm>
                    <a:prstGeom prst="rect">
                      <a:avLst/>
                    </a:prstGeom>
                    <a:noFill/>
                    <a:ln>
                      <a:noFill/>
                    </a:ln>
                  </pic:spPr>
                </pic:pic>
              </a:graphicData>
            </a:graphic>
          </wp:inline>
        </w:drawing>
      </w:r>
    </w:p>
    <w:p w14:paraId="1D57FCCD" w14:textId="77777777" w:rsidR="009735D4" w:rsidRPr="00073A6A" w:rsidRDefault="009735D4" w:rsidP="009D140F">
      <w:pPr>
        <w:widowControl w:val="0"/>
        <w:autoSpaceDE w:val="0"/>
        <w:autoSpaceDN w:val="0"/>
        <w:adjustRightInd w:val="0"/>
        <w:ind w:left="851"/>
        <w:jc w:val="center"/>
        <w:rPr>
          <w:rFonts w:ascii="Calibri" w:hAnsi="Calibri" w:cs="Calibri"/>
          <w:szCs w:val="24"/>
          <w:lang w:val="es-EC"/>
        </w:rPr>
      </w:pPr>
    </w:p>
    <w:p w14:paraId="538A1086" w14:textId="77777777" w:rsidR="009D140F" w:rsidRDefault="009D140F" w:rsidP="003F40E2">
      <w:pPr>
        <w:numPr>
          <w:ilvl w:val="0"/>
          <w:numId w:val="10"/>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msdb</w:t>
      </w:r>
      <w:proofErr w:type="spellEnd"/>
    </w:p>
    <w:p w14:paraId="72A8CC87" w14:textId="77777777" w:rsidR="009D140F" w:rsidRDefault="009D140F" w:rsidP="009D140F">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r>
        <w:rPr>
          <w:rFonts w:ascii="Calibri" w:hAnsi="Calibri" w:cs="Calibri"/>
          <w:szCs w:val="24"/>
          <w:lang w:val="es-EC"/>
        </w:rPr>
        <w:t>srvbaanln3</w:t>
      </w:r>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msdb</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“Respaldo </w:t>
      </w:r>
      <w:proofErr w:type="spellStart"/>
      <w:r>
        <w:rPr>
          <w:rFonts w:ascii="Calibri" w:hAnsi="Calibri" w:cs="Calibri"/>
          <w:szCs w:val="24"/>
          <w:lang w:val="es-EC"/>
        </w:rPr>
        <w:t>msdb</w:t>
      </w:r>
      <w:proofErr w:type="spellEnd"/>
      <w:r>
        <w:rPr>
          <w:rFonts w:ascii="Calibri" w:hAnsi="Calibri" w:cs="Calibri"/>
          <w:szCs w:val="24"/>
          <w:lang w:val="es-EC"/>
        </w:rPr>
        <w:t>”</w:t>
      </w:r>
      <w:r w:rsidR="002B1178">
        <w:rPr>
          <w:rFonts w:ascii="Calibri" w:hAnsi="Calibri" w:cs="Calibri"/>
          <w:szCs w:val="24"/>
          <w:lang w:val="es-EC"/>
        </w:rPr>
        <w:t>.</w:t>
      </w:r>
    </w:p>
    <w:p w14:paraId="50BB4DCE" w14:textId="6E5D4FB4" w:rsidR="009D140F" w:rsidRDefault="00871D6B" w:rsidP="009D140F">
      <w:pPr>
        <w:ind w:left="786"/>
        <w:jc w:val="center"/>
        <w:rPr>
          <w:noProof/>
          <w:lang w:val="es-EC" w:eastAsia="es-EC"/>
        </w:rPr>
      </w:pPr>
      <w:r w:rsidRPr="009D140F">
        <w:rPr>
          <w:noProof/>
          <w:lang w:val="es-EC" w:eastAsia="es-EC"/>
        </w:rPr>
        <w:lastRenderedPageBreak/>
        <w:drawing>
          <wp:inline distT="0" distB="0" distL="0" distR="0" wp14:anchorId="57624492" wp14:editId="796337B7">
            <wp:extent cx="3557905" cy="323469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7905" cy="3234690"/>
                    </a:xfrm>
                    <a:prstGeom prst="rect">
                      <a:avLst/>
                    </a:prstGeom>
                    <a:noFill/>
                    <a:ln>
                      <a:noFill/>
                    </a:ln>
                  </pic:spPr>
                </pic:pic>
              </a:graphicData>
            </a:graphic>
          </wp:inline>
        </w:drawing>
      </w:r>
    </w:p>
    <w:p w14:paraId="3CA4ADEE" w14:textId="77777777" w:rsidR="009D140F" w:rsidRDefault="009D140F" w:rsidP="009D140F">
      <w:pPr>
        <w:ind w:left="786"/>
        <w:jc w:val="center"/>
        <w:rPr>
          <w:noProof/>
          <w:lang w:val="es-EC" w:eastAsia="es-EC"/>
        </w:rPr>
      </w:pPr>
    </w:p>
    <w:p w14:paraId="14B151FD" w14:textId="77777777" w:rsidR="009D140F" w:rsidRDefault="009D140F" w:rsidP="009D140F">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Pr>
          <w:rFonts w:ascii="Calibri" w:hAnsi="Calibri"/>
          <w:szCs w:val="24"/>
          <w:lang w:val="es-ES"/>
        </w:rPr>
        <w:t>backupMSDB.bak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torio “\\192.168.1.102\</w:t>
      </w:r>
      <w:proofErr w:type="spellStart"/>
      <w:r>
        <w:rPr>
          <w:rFonts w:ascii="Calibri" w:hAnsi="Calibri" w:cs="Calibri"/>
          <w:szCs w:val="24"/>
          <w:lang w:val="es-EC"/>
        </w:rPr>
        <w:t>respaldo_infor</w:t>
      </w:r>
      <w:proofErr w:type="spellEnd"/>
      <w:r>
        <w:rPr>
          <w:rFonts w:ascii="Calibri" w:hAnsi="Calibri" w:cs="Calibri"/>
          <w:szCs w:val="24"/>
          <w:lang w:val="es-EC"/>
        </w:rPr>
        <w:t>”</w:t>
      </w:r>
      <w:r w:rsidRPr="00073A6A">
        <w:rPr>
          <w:rFonts w:ascii="Calibri" w:hAnsi="Calibri" w:cs="Calibri"/>
          <w:szCs w:val="24"/>
          <w:lang w:val="es-EC"/>
        </w:rPr>
        <w:t>.</w:t>
      </w:r>
    </w:p>
    <w:p w14:paraId="71A3182C" w14:textId="77777777" w:rsidR="009735D4" w:rsidRDefault="009735D4" w:rsidP="009D140F">
      <w:pPr>
        <w:widowControl w:val="0"/>
        <w:autoSpaceDE w:val="0"/>
        <w:autoSpaceDN w:val="0"/>
        <w:adjustRightInd w:val="0"/>
        <w:ind w:left="851"/>
        <w:jc w:val="both"/>
        <w:rPr>
          <w:rFonts w:ascii="Calibri" w:hAnsi="Calibri" w:cs="Calibri"/>
          <w:szCs w:val="24"/>
          <w:lang w:val="es-EC"/>
        </w:rPr>
      </w:pPr>
    </w:p>
    <w:p w14:paraId="18E331D8" w14:textId="4BDFCF0C" w:rsidR="009D140F" w:rsidRDefault="00871D6B" w:rsidP="009D140F">
      <w:pPr>
        <w:widowControl w:val="0"/>
        <w:autoSpaceDE w:val="0"/>
        <w:autoSpaceDN w:val="0"/>
        <w:adjustRightInd w:val="0"/>
        <w:ind w:left="851"/>
        <w:jc w:val="center"/>
        <w:rPr>
          <w:noProof/>
          <w:lang w:val="es-EC" w:eastAsia="es-EC"/>
        </w:rPr>
      </w:pPr>
      <w:r w:rsidRPr="009D140F">
        <w:rPr>
          <w:noProof/>
          <w:lang w:val="es-EC" w:eastAsia="es-EC"/>
        </w:rPr>
        <w:lastRenderedPageBreak/>
        <w:drawing>
          <wp:inline distT="0" distB="0" distL="0" distR="0" wp14:anchorId="6FED70E6" wp14:editId="55D0F1F9">
            <wp:extent cx="3580765" cy="323469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0765" cy="3234690"/>
                    </a:xfrm>
                    <a:prstGeom prst="rect">
                      <a:avLst/>
                    </a:prstGeom>
                    <a:noFill/>
                    <a:ln>
                      <a:noFill/>
                    </a:ln>
                  </pic:spPr>
                </pic:pic>
              </a:graphicData>
            </a:graphic>
          </wp:inline>
        </w:drawing>
      </w:r>
    </w:p>
    <w:p w14:paraId="5EFBE7A2" w14:textId="77777777" w:rsidR="009D140F" w:rsidRPr="00073A6A" w:rsidRDefault="009D140F" w:rsidP="009D140F">
      <w:pPr>
        <w:widowControl w:val="0"/>
        <w:autoSpaceDE w:val="0"/>
        <w:autoSpaceDN w:val="0"/>
        <w:adjustRightInd w:val="0"/>
        <w:ind w:left="851"/>
        <w:jc w:val="center"/>
        <w:rPr>
          <w:rFonts w:ascii="Calibri" w:hAnsi="Calibri" w:cs="Calibri"/>
          <w:szCs w:val="24"/>
          <w:lang w:val="es-EC"/>
        </w:rPr>
      </w:pPr>
    </w:p>
    <w:p w14:paraId="00F22C97" w14:textId="77777777" w:rsidR="009D140F" w:rsidRDefault="009D140F" w:rsidP="009D140F">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r w:rsidR="002B1178">
        <w:rPr>
          <w:rFonts w:ascii="Calibri" w:hAnsi="Calibri" w:cs="Calibri"/>
          <w:szCs w:val="24"/>
          <w:lang w:val="es-EC"/>
        </w:rPr>
        <w:t>.</w:t>
      </w:r>
    </w:p>
    <w:p w14:paraId="65A53E32" w14:textId="77777777" w:rsidR="009735D4" w:rsidRDefault="009735D4" w:rsidP="009D140F">
      <w:pPr>
        <w:widowControl w:val="0"/>
        <w:autoSpaceDE w:val="0"/>
        <w:autoSpaceDN w:val="0"/>
        <w:adjustRightInd w:val="0"/>
        <w:ind w:left="851"/>
        <w:jc w:val="both"/>
        <w:rPr>
          <w:rFonts w:ascii="Calibri" w:hAnsi="Calibri" w:cs="Calibri"/>
          <w:szCs w:val="24"/>
          <w:lang w:val="es-EC"/>
        </w:rPr>
      </w:pPr>
    </w:p>
    <w:p w14:paraId="0F4FFDDA" w14:textId="7D2AB611" w:rsidR="002B1178" w:rsidRDefault="00871D6B" w:rsidP="009735D4">
      <w:pPr>
        <w:widowControl w:val="0"/>
        <w:autoSpaceDE w:val="0"/>
        <w:autoSpaceDN w:val="0"/>
        <w:adjustRightInd w:val="0"/>
        <w:ind w:left="851"/>
        <w:jc w:val="center"/>
        <w:rPr>
          <w:rFonts w:ascii="Calibri" w:hAnsi="Calibri" w:cs="Calibri"/>
          <w:szCs w:val="24"/>
          <w:lang w:val="es-EC"/>
        </w:rPr>
      </w:pPr>
      <w:r w:rsidRPr="009D140F">
        <w:rPr>
          <w:noProof/>
          <w:lang w:val="es-EC" w:eastAsia="es-EC"/>
        </w:rPr>
        <w:lastRenderedPageBreak/>
        <w:drawing>
          <wp:inline distT="0" distB="0" distL="0" distR="0" wp14:anchorId="03111BEC" wp14:editId="66F5C245">
            <wp:extent cx="3580765" cy="3234690"/>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0765" cy="3234690"/>
                    </a:xfrm>
                    <a:prstGeom prst="rect">
                      <a:avLst/>
                    </a:prstGeom>
                    <a:noFill/>
                    <a:ln>
                      <a:noFill/>
                    </a:ln>
                  </pic:spPr>
                </pic:pic>
              </a:graphicData>
            </a:graphic>
          </wp:inline>
        </w:drawing>
      </w:r>
    </w:p>
    <w:p w14:paraId="0ACA528A" w14:textId="77777777" w:rsidR="002A7376" w:rsidRDefault="002A7376" w:rsidP="009D140F">
      <w:pPr>
        <w:widowControl w:val="0"/>
        <w:autoSpaceDE w:val="0"/>
        <w:autoSpaceDN w:val="0"/>
        <w:adjustRightInd w:val="0"/>
        <w:ind w:left="426"/>
        <w:jc w:val="both"/>
        <w:rPr>
          <w:rFonts w:ascii="Calibri" w:hAnsi="Calibri" w:cs="Calibri"/>
          <w:szCs w:val="24"/>
          <w:lang w:val="es-EC"/>
        </w:rPr>
      </w:pPr>
      <w:r w:rsidRPr="00073A6A">
        <w:rPr>
          <w:rFonts w:ascii="Calibri" w:hAnsi="Calibri" w:cs="Calibri"/>
          <w:szCs w:val="24"/>
          <w:lang w:val="es-EC"/>
        </w:rPr>
        <w:t xml:space="preserve">Además del proceso de generación de </w:t>
      </w:r>
      <w:proofErr w:type="spellStart"/>
      <w:r w:rsidRPr="00073A6A">
        <w:rPr>
          <w:rFonts w:ascii="Calibri" w:hAnsi="Calibri" w:cs="Calibri"/>
          <w:szCs w:val="24"/>
          <w:lang w:val="es-EC"/>
        </w:rPr>
        <w:t>backup</w:t>
      </w:r>
      <w:proofErr w:type="spellEnd"/>
      <w:r w:rsidRPr="00073A6A">
        <w:rPr>
          <w:rFonts w:ascii="Calibri" w:hAnsi="Calibri" w:cs="Calibri"/>
          <w:szCs w:val="24"/>
          <w:lang w:val="es-EC"/>
        </w:rPr>
        <w:t xml:space="preserve"> </w:t>
      </w:r>
      <w:r w:rsidR="009D140F">
        <w:rPr>
          <w:rFonts w:ascii="Calibri" w:hAnsi="Calibri" w:cs="Calibri"/>
          <w:szCs w:val="24"/>
          <w:lang w:val="es-EC"/>
        </w:rPr>
        <w:t>“</w:t>
      </w:r>
      <w:proofErr w:type="spellStart"/>
      <w:r w:rsidR="009D140F">
        <w:rPr>
          <w:rFonts w:ascii="Calibri" w:hAnsi="Calibri" w:cs="Calibri"/>
          <w:szCs w:val="24"/>
          <w:lang w:val="es-EC"/>
        </w:rPr>
        <w:t>backup.bak</w:t>
      </w:r>
      <w:proofErr w:type="spellEnd"/>
      <w:r w:rsidR="009D140F">
        <w:rPr>
          <w:rFonts w:ascii="Calibri" w:hAnsi="Calibri" w:cs="Calibri"/>
          <w:szCs w:val="24"/>
          <w:lang w:val="es-EC"/>
        </w:rPr>
        <w:t>” y “</w:t>
      </w:r>
      <w:proofErr w:type="spellStart"/>
      <w:r w:rsidR="009D140F">
        <w:rPr>
          <w:rFonts w:ascii="Calibri" w:hAnsi="Calibri" w:cs="Calibri"/>
          <w:szCs w:val="24"/>
          <w:lang w:val="es-EC"/>
        </w:rPr>
        <w:t>backupMSDB.bak</w:t>
      </w:r>
      <w:proofErr w:type="spellEnd"/>
      <w:r w:rsidR="009D140F">
        <w:rPr>
          <w:rFonts w:ascii="Calibri" w:hAnsi="Calibri" w:cs="Calibri"/>
          <w:szCs w:val="24"/>
          <w:lang w:val="es-EC"/>
        </w:rPr>
        <w:t>”</w:t>
      </w:r>
      <w:r w:rsidRPr="00073A6A">
        <w:rPr>
          <w:rFonts w:ascii="Calibri" w:hAnsi="Calibri" w:cs="Calibri"/>
          <w:szCs w:val="24"/>
          <w:lang w:val="es-EC"/>
        </w:rPr>
        <w:t>, existe una tarea programada de Wi</w:t>
      </w:r>
      <w:r w:rsidR="002B1178">
        <w:rPr>
          <w:rFonts w:ascii="Calibri" w:hAnsi="Calibri" w:cs="Calibri"/>
          <w:szCs w:val="24"/>
          <w:lang w:val="es-EC"/>
        </w:rPr>
        <w:t>ndows que comprime estos</w:t>
      </w:r>
      <w:r w:rsidRPr="00073A6A">
        <w:rPr>
          <w:rFonts w:ascii="Calibri" w:hAnsi="Calibri" w:cs="Calibri"/>
          <w:szCs w:val="24"/>
          <w:lang w:val="es-EC"/>
        </w:rPr>
        <w:t xml:space="preserve"> archivo</w:t>
      </w:r>
      <w:r w:rsidR="00917C54">
        <w:rPr>
          <w:rFonts w:ascii="Calibri" w:hAnsi="Calibri" w:cs="Calibri"/>
          <w:szCs w:val="24"/>
          <w:lang w:val="es-EC"/>
        </w:rPr>
        <w:t>s</w:t>
      </w:r>
      <w:r w:rsidRPr="00073A6A">
        <w:rPr>
          <w:rFonts w:ascii="Calibri" w:hAnsi="Calibri" w:cs="Calibri"/>
          <w:szCs w:val="24"/>
          <w:lang w:val="es-EC"/>
        </w:rPr>
        <w:t xml:space="preserve"> de respaldo. Esta tarea se ejecuta diariamente </w:t>
      </w:r>
      <w:r w:rsidR="009D140F">
        <w:rPr>
          <w:rFonts w:ascii="Calibri" w:hAnsi="Calibri" w:cs="Calibri"/>
          <w:szCs w:val="24"/>
          <w:lang w:val="es-EC"/>
        </w:rPr>
        <w:t>con la ayuda del archivo “CopiaBackup</w:t>
      </w:r>
      <w:r w:rsidRPr="00073A6A">
        <w:rPr>
          <w:rFonts w:ascii="Calibri" w:hAnsi="Calibri" w:cs="Calibri"/>
          <w:szCs w:val="24"/>
          <w:lang w:val="es-EC"/>
        </w:rPr>
        <w:t>.bat</w:t>
      </w:r>
      <w:r w:rsidR="009D140F">
        <w:rPr>
          <w:rFonts w:ascii="Calibri" w:hAnsi="Calibri" w:cs="Calibri"/>
          <w:szCs w:val="24"/>
          <w:lang w:val="es-EC"/>
        </w:rPr>
        <w:t>”</w:t>
      </w:r>
      <w:r w:rsidRPr="00073A6A">
        <w:rPr>
          <w:rFonts w:ascii="Calibri" w:hAnsi="Calibri" w:cs="Calibri"/>
          <w:szCs w:val="24"/>
          <w:lang w:val="es-EC"/>
        </w:rPr>
        <w:t xml:space="preserve"> que se encuentra en el directorio “E:\</w:t>
      </w:r>
      <w:proofErr w:type="spellStart"/>
      <w:r w:rsidRPr="00073A6A">
        <w:rPr>
          <w:rFonts w:ascii="Calibri" w:hAnsi="Calibri" w:cs="Calibri"/>
          <w:szCs w:val="24"/>
          <w:lang w:val="es-EC"/>
        </w:rPr>
        <w:t>bats</w:t>
      </w:r>
      <w:proofErr w:type="spellEnd"/>
      <w:r w:rsidRPr="00073A6A">
        <w:rPr>
          <w:rFonts w:ascii="Calibri" w:hAnsi="Calibri" w:cs="Calibri"/>
          <w:szCs w:val="24"/>
          <w:lang w:val="es-EC"/>
        </w:rPr>
        <w:t>”</w:t>
      </w:r>
      <w:r w:rsidR="002B1178">
        <w:rPr>
          <w:rFonts w:ascii="Calibri" w:hAnsi="Calibri" w:cs="Calibri"/>
          <w:szCs w:val="24"/>
          <w:lang w:val="es-EC"/>
        </w:rPr>
        <w:t>.</w:t>
      </w:r>
    </w:p>
    <w:p w14:paraId="0ECD3068" w14:textId="77777777" w:rsidR="002A7376" w:rsidRDefault="002A7376" w:rsidP="002A7376">
      <w:pPr>
        <w:ind w:left="786"/>
        <w:jc w:val="center"/>
        <w:rPr>
          <w:noProof/>
          <w:lang w:val="es-EC" w:eastAsia="es-EC"/>
        </w:rPr>
      </w:pPr>
    </w:p>
    <w:p w14:paraId="70C6C910" w14:textId="77777777" w:rsidR="009D140F" w:rsidRDefault="009D140F" w:rsidP="009D140F">
      <w:pPr>
        <w:tabs>
          <w:tab w:val="left" w:pos="426"/>
        </w:tabs>
        <w:ind w:left="426"/>
        <w:jc w:val="both"/>
        <w:rPr>
          <w:rFonts w:ascii="Calibri" w:hAnsi="Calibri" w:cs="Calibri"/>
          <w:szCs w:val="24"/>
          <w:lang w:val="es-EC"/>
        </w:rPr>
      </w:pPr>
      <w:r w:rsidRPr="00073A6A">
        <w:rPr>
          <w:rFonts w:ascii="Calibri" w:hAnsi="Calibri" w:cs="Calibri"/>
          <w:szCs w:val="24"/>
          <w:lang w:val="es-ES"/>
        </w:rPr>
        <w:t>El directorio donde se guarda la compresión de la</w:t>
      </w:r>
      <w:r>
        <w:rPr>
          <w:rFonts w:ascii="Calibri" w:hAnsi="Calibri" w:cs="Calibri"/>
          <w:szCs w:val="24"/>
          <w:lang w:val="es-ES"/>
        </w:rPr>
        <w:t>s</w:t>
      </w:r>
      <w:r w:rsidRPr="00073A6A">
        <w:rPr>
          <w:rFonts w:ascii="Calibri" w:hAnsi="Calibri" w:cs="Calibri"/>
          <w:szCs w:val="24"/>
          <w:lang w:val="es-ES"/>
        </w:rPr>
        <w:t xml:space="preserve"> base</w:t>
      </w:r>
      <w:r>
        <w:rPr>
          <w:rFonts w:ascii="Calibri" w:hAnsi="Calibri" w:cs="Calibri"/>
          <w:szCs w:val="24"/>
          <w:lang w:val="es-ES"/>
        </w:rPr>
        <w:t>s</w:t>
      </w:r>
      <w:r w:rsidRPr="00073A6A">
        <w:rPr>
          <w:rFonts w:ascii="Calibri" w:hAnsi="Calibri" w:cs="Calibri"/>
          <w:szCs w:val="24"/>
          <w:lang w:val="es-ES"/>
        </w:rPr>
        <w:t xml:space="preserve"> es </w:t>
      </w:r>
      <w:r w:rsidRPr="009D140F">
        <w:rPr>
          <w:rFonts w:ascii="Calibri" w:hAnsi="Calibri" w:cs="Calibri"/>
          <w:szCs w:val="24"/>
          <w:lang w:val="es-EC"/>
        </w:rPr>
        <w:t xml:space="preserve">\\192.168.1.109\Respaldos </w:t>
      </w:r>
      <w:proofErr w:type="spellStart"/>
      <w:r w:rsidRPr="009D140F">
        <w:rPr>
          <w:rFonts w:ascii="Calibri" w:hAnsi="Calibri" w:cs="Calibri"/>
          <w:szCs w:val="24"/>
          <w:lang w:val="es-EC"/>
        </w:rPr>
        <w:t>InforLN</w:t>
      </w:r>
      <w:proofErr w:type="spellEnd"/>
      <w:r w:rsidRPr="009D140F">
        <w:rPr>
          <w:rFonts w:ascii="Calibri" w:hAnsi="Calibri" w:cs="Calibri"/>
          <w:szCs w:val="24"/>
          <w:lang w:val="es-EC"/>
        </w:rPr>
        <w:t>\srvbaanln3\Base</w:t>
      </w:r>
      <w:r>
        <w:rPr>
          <w:rFonts w:ascii="Calibri" w:hAnsi="Calibri" w:cs="Calibri"/>
          <w:szCs w:val="24"/>
          <w:lang w:val="es-EC"/>
        </w:rPr>
        <w:t>\</w:t>
      </w:r>
      <w:proofErr w:type="spellStart"/>
      <w:r>
        <w:rPr>
          <w:rFonts w:ascii="Calibri" w:hAnsi="Calibri" w:cs="Calibri"/>
          <w:szCs w:val="24"/>
          <w:lang w:val="es-EC"/>
        </w:rPr>
        <w:t>nombre</w:t>
      </w:r>
      <w:r w:rsidRPr="00073A6A">
        <w:rPr>
          <w:rFonts w:ascii="Calibri" w:hAnsi="Calibri" w:cs="Calibri"/>
          <w:szCs w:val="24"/>
          <w:lang w:val="es-EC"/>
        </w:rPr>
        <w:t>base</w:t>
      </w:r>
      <w:proofErr w:type="spellEnd"/>
      <w:r>
        <w:rPr>
          <w:rFonts w:ascii="Calibri" w:hAnsi="Calibri" w:cs="Calibri"/>
          <w:szCs w:val="24"/>
          <w:lang w:val="es-EC"/>
        </w:rPr>
        <w:t>(</w:t>
      </w:r>
      <w:r w:rsidRPr="00073A6A">
        <w:rPr>
          <w:rFonts w:ascii="Calibri" w:hAnsi="Calibri" w:cs="Calibri"/>
          <w:szCs w:val="24"/>
          <w:lang w:val="es-EC"/>
        </w:rPr>
        <w:t>fecha</w:t>
      </w:r>
      <w:r>
        <w:rPr>
          <w:rFonts w:ascii="Calibri" w:hAnsi="Calibri" w:cs="Calibri"/>
          <w:szCs w:val="24"/>
          <w:lang w:val="es-EC"/>
        </w:rPr>
        <w:t>)</w:t>
      </w:r>
    </w:p>
    <w:p w14:paraId="151C6F5D" w14:textId="77777777" w:rsidR="009735D4" w:rsidRPr="00073A6A" w:rsidRDefault="009735D4" w:rsidP="009D140F">
      <w:pPr>
        <w:tabs>
          <w:tab w:val="left" w:pos="426"/>
        </w:tabs>
        <w:ind w:left="426"/>
        <w:jc w:val="both"/>
        <w:rPr>
          <w:rFonts w:ascii="Calibri" w:hAnsi="Calibri" w:cs="Calibri"/>
          <w:szCs w:val="24"/>
          <w:lang w:val="es-EC"/>
        </w:rPr>
      </w:pPr>
    </w:p>
    <w:p w14:paraId="7EE902B2" w14:textId="77777777" w:rsidR="009D140F" w:rsidRDefault="009D140F" w:rsidP="009D140F">
      <w:pPr>
        <w:tabs>
          <w:tab w:val="left" w:pos="426"/>
        </w:tabs>
        <w:ind w:left="426"/>
        <w:jc w:val="both"/>
        <w:rPr>
          <w:rFonts w:ascii="Calibri" w:hAnsi="Calibri" w:cs="Calibri"/>
          <w:szCs w:val="24"/>
          <w:lang w:val="es-EC"/>
        </w:rPr>
      </w:pPr>
      <w:r w:rsidRPr="00073A6A">
        <w:rPr>
          <w:rFonts w:ascii="Calibri" w:hAnsi="Calibri" w:cs="Calibri"/>
          <w:szCs w:val="24"/>
          <w:lang w:val="es-EC"/>
        </w:rPr>
        <w:t xml:space="preserve">La fecha está dada por la tarea de compresión y debe corresponder a la del día </w:t>
      </w:r>
      <w:r>
        <w:rPr>
          <w:rFonts w:ascii="Calibri" w:hAnsi="Calibri" w:cs="Calibri"/>
          <w:szCs w:val="24"/>
          <w:lang w:val="es-EC"/>
        </w:rPr>
        <w:t>de ejecución</w:t>
      </w:r>
      <w:r w:rsidRPr="00073A6A">
        <w:rPr>
          <w:rFonts w:ascii="Calibri" w:hAnsi="Calibri" w:cs="Calibri"/>
          <w:szCs w:val="24"/>
          <w:lang w:val="es-EC"/>
        </w:rPr>
        <w:t>.</w:t>
      </w:r>
    </w:p>
    <w:p w14:paraId="4C19648B" w14:textId="77777777" w:rsidR="009D140F" w:rsidRDefault="009D140F" w:rsidP="009D140F">
      <w:pPr>
        <w:jc w:val="both"/>
        <w:rPr>
          <w:rFonts w:ascii="Calibri" w:hAnsi="Calibri" w:cs="Calibri"/>
          <w:szCs w:val="24"/>
          <w:lang w:val="es-EC"/>
        </w:rPr>
      </w:pPr>
    </w:p>
    <w:p w14:paraId="05330855" w14:textId="77777777" w:rsidR="009735D4" w:rsidRDefault="009735D4" w:rsidP="009D140F">
      <w:pPr>
        <w:jc w:val="both"/>
        <w:rPr>
          <w:rFonts w:ascii="Calibri" w:hAnsi="Calibri" w:cs="Calibri"/>
          <w:szCs w:val="24"/>
          <w:lang w:val="es-EC"/>
        </w:rPr>
      </w:pPr>
    </w:p>
    <w:p w14:paraId="11D36492" w14:textId="18E95A07" w:rsidR="009D140F" w:rsidRPr="00073A6A" w:rsidRDefault="00871D6B" w:rsidP="009D140F">
      <w:pPr>
        <w:jc w:val="center"/>
        <w:rPr>
          <w:rFonts w:ascii="Calibri" w:hAnsi="Calibri" w:cs="Calibri"/>
          <w:szCs w:val="24"/>
          <w:lang w:val="es-ES"/>
        </w:rPr>
      </w:pPr>
      <w:r w:rsidRPr="009D140F">
        <w:rPr>
          <w:noProof/>
          <w:lang w:val="es-EC" w:eastAsia="es-EC"/>
        </w:rPr>
        <w:lastRenderedPageBreak/>
        <w:drawing>
          <wp:inline distT="0" distB="0" distL="0" distR="0" wp14:anchorId="4268E3A8" wp14:editId="67573DC3">
            <wp:extent cx="5617210" cy="33115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p>
    <w:p w14:paraId="75C5F7A6" w14:textId="77777777" w:rsidR="009D140F" w:rsidRDefault="009D140F" w:rsidP="002A7376">
      <w:pPr>
        <w:ind w:left="786"/>
        <w:jc w:val="center"/>
        <w:rPr>
          <w:noProof/>
          <w:lang w:val="es-EC" w:eastAsia="es-EC"/>
        </w:rPr>
      </w:pPr>
    </w:p>
    <w:p w14:paraId="46BA8780" w14:textId="77777777" w:rsidR="002A7376" w:rsidRDefault="002A7376" w:rsidP="002A7376">
      <w:pPr>
        <w:ind w:left="786"/>
        <w:jc w:val="center"/>
        <w:rPr>
          <w:noProof/>
          <w:lang w:val="es-EC" w:eastAsia="es-EC"/>
        </w:rPr>
      </w:pPr>
    </w:p>
    <w:p w14:paraId="7CED1E6D" w14:textId="77777777" w:rsidR="002A7376" w:rsidRDefault="002A7376" w:rsidP="002A7376">
      <w:pPr>
        <w:ind w:left="786"/>
        <w:jc w:val="center"/>
        <w:rPr>
          <w:noProof/>
          <w:lang w:val="es-EC" w:eastAsia="es-EC"/>
        </w:rPr>
      </w:pPr>
    </w:p>
    <w:p w14:paraId="2FB52F23" w14:textId="77777777" w:rsidR="00822C3A" w:rsidRDefault="00822C3A" w:rsidP="00822C3A">
      <w:pPr>
        <w:ind w:left="426"/>
        <w:jc w:val="both"/>
        <w:rPr>
          <w:rFonts w:ascii="Calibri" w:hAnsi="Calibri"/>
          <w:szCs w:val="24"/>
          <w:lang w:val="es-MX"/>
        </w:rPr>
      </w:pPr>
    </w:p>
    <w:p w14:paraId="54DE2F26" w14:textId="77777777" w:rsidR="00822C3A" w:rsidRDefault="00822C3A" w:rsidP="00822C3A">
      <w:pPr>
        <w:ind w:left="426"/>
        <w:jc w:val="both"/>
        <w:rPr>
          <w:rFonts w:ascii="Calibri" w:hAnsi="Calibri"/>
          <w:szCs w:val="24"/>
          <w:lang w:val="es-MX"/>
        </w:rPr>
      </w:pPr>
    </w:p>
    <w:p w14:paraId="6AC3B20C" w14:textId="77777777" w:rsidR="00822C3A" w:rsidRDefault="00822C3A" w:rsidP="00822C3A">
      <w:pPr>
        <w:jc w:val="both"/>
        <w:rPr>
          <w:rFonts w:ascii="Calibri" w:hAnsi="Calibri"/>
          <w:szCs w:val="24"/>
          <w:lang w:val="es-MX"/>
        </w:rPr>
      </w:pPr>
      <w:r>
        <w:rPr>
          <w:rFonts w:ascii="Calibri" w:hAnsi="Calibri"/>
          <w:b/>
          <w:szCs w:val="24"/>
          <w:lang w:val="es-MX"/>
        </w:rPr>
        <w:t xml:space="preserve">Nota: </w:t>
      </w:r>
      <w:r>
        <w:rPr>
          <w:rFonts w:ascii="Calibri" w:hAnsi="Calibri"/>
          <w:szCs w:val="24"/>
          <w:lang w:val="es-MX"/>
        </w:rPr>
        <w:t>Ver Anexo B</w:t>
      </w:r>
      <w:r w:rsidRPr="00822C3A">
        <w:rPr>
          <w:rFonts w:ascii="Calibri" w:hAnsi="Calibri"/>
          <w:szCs w:val="24"/>
          <w:lang w:val="es-MX"/>
        </w:rPr>
        <w:t xml:space="preserve"> para implantar un </w:t>
      </w:r>
      <w:proofErr w:type="spellStart"/>
      <w:r>
        <w:rPr>
          <w:rFonts w:ascii="Calibri" w:hAnsi="Calibri"/>
          <w:szCs w:val="24"/>
          <w:lang w:val="es-MX"/>
        </w:rPr>
        <w:t>job</w:t>
      </w:r>
      <w:proofErr w:type="spellEnd"/>
      <w:r>
        <w:rPr>
          <w:rFonts w:ascii="Calibri" w:hAnsi="Calibri"/>
          <w:szCs w:val="24"/>
          <w:lang w:val="es-MX"/>
        </w:rPr>
        <w:t xml:space="preserve"> dentro del Agente de </w:t>
      </w:r>
      <w:proofErr w:type="spellStart"/>
      <w:r>
        <w:rPr>
          <w:rFonts w:ascii="Calibri" w:hAnsi="Calibri"/>
          <w:szCs w:val="24"/>
          <w:lang w:val="es-MX"/>
        </w:rPr>
        <w:t>Sql</w:t>
      </w:r>
      <w:proofErr w:type="spellEnd"/>
      <w:r>
        <w:rPr>
          <w:rFonts w:ascii="Calibri" w:hAnsi="Calibri"/>
          <w:szCs w:val="24"/>
          <w:lang w:val="es-MX"/>
        </w:rPr>
        <w:t xml:space="preserve"> Server</w:t>
      </w:r>
      <w:r w:rsidR="002B1178">
        <w:rPr>
          <w:rFonts w:ascii="Calibri" w:hAnsi="Calibri"/>
          <w:szCs w:val="24"/>
          <w:lang w:val="es-MX"/>
        </w:rPr>
        <w:t>.</w:t>
      </w:r>
    </w:p>
    <w:p w14:paraId="7092701D" w14:textId="77777777" w:rsidR="00822C3A" w:rsidRPr="00073A6A" w:rsidDel="00ED0FFF" w:rsidRDefault="00027724">
      <w:pPr>
        <w:numPr>
          <w:ilvl w:val="0"/>
          <w:numId w:val="1"/>
        </w:numPr>
        <w:ind w:left="426" w:hanging="284"/>
        <w:jc w:val="both"/>
        <w:rPr>
          <w:del w:id="2" w:author="Alvarez, Veronica" w:date="2020-04-06T17:15:00Z"/>
          <w:rFonts w:ascii="Calibri" w:hAnsi="Calibri"/>
          <w:b/>
          <w:szCs w:val="24"/>
          <w:lang w:val="es-MX"/>
        </w:rPr>
      </w:pPr>
      <w:r w:rsidRPr="00822C3A">
        <w:rPr>
          <w:rFonts w:ascii="Calibri" w:hAnsi="Calibri"/>
          <w:szCs w:val="24"/>
          <w:lang w:val="es-MX"/>
        </w:rPr>
        <w:br w:type="page"/>
      </w:r>
      <w:ins w:id="3" w:author="Alvarez, Veronica" w:date="2020-04-06T17:15:00Z">
        <w:r w:rsidR="00ED0FFF" w:rsidDel="00ED0FFF">
          <w:rPr>
            <w:rFonts w:ascii="Calibri" w:hAnsi="Calibri"/>
            <w:b/>
            <w:szCs w:val="24"/>
            <w:lang w:val="es-MX"/>
          </w:rPr>
          <w:lastRenderedPageBreak/>
          <w:t xml:space="preserve"> </w:t>
        </w:r>
      </w:ins>
      <w:del w:id="4" w:author="Alvarez, Veronica" w:date="2020-04-06T17:15:00Z">
        <w:r w:rsidR="00822C3A" w:rsidDel="00ED0FFF">
          <w:rPr>
            <w:rFonts w:ascii="Calibri" w:hAnsi="Calibri"/>
            <w:b/>
            <w:szCs w:val="24"/>
            <w:lang w:val="es-MX"/>
          </w:rPr>
          <w:delText>Copia de DEM</w:delText>
        </w:r>
        <w:r w:rsidR="00822C3A" w:rsidRPr="00073A6A" w:rsidDel="00ED0FFF">
          <w:rPr>
            <w:rFonts w:ascii="Calibri" w:hAnsi="Calibri"/>
            <w:b/>
            <w:szCs w:val="24"/>
            <w:lang w:val="es-MX"/>
          </w:rPr>
          <w:delText>:</w:delText>
        </w:r>
      </w:del>
    </w:p>
    <w:p w14:paraId="3CE40F1B" w14:textId="77777777" w:rsidR="00822C3A" w:rsidDel="00ED0FFF" w:rsidRDefault="00822C3A">
      <w:pPr>
        <w:numPr>
          <w:ilvl w:val="0"/>
          <w:numId w:val="1"/>
        </w:numPr>
        <w:ind w:left="426" w:hanging="284"/>
        <w:jc w:val="both"/>
        <w:rPr>
          <w:del w:id="5" w:author="Alvarez, Veronica" w:date="2020-04-06T17:15:00Z"/>
          <w:rFonts w:ascii="Calibri" w:hAnsi="Calibri"/>
          <w:szCs w:val="24"/>
          <w:lang w:val="es-MX"/>
        </w:rPr>
        <w:pPrChange w:id="6" w:author="Alvarez, Veronica" w:date="2020-04-06T17:15:00Z">
          <w:pPr>
            <w:ind w:left="426"/>
            <w:jc w:val="both"/>
          </w:pPr>
        </w:pPrChange>
      </w:pPr>
      <w:del w:id="7" w:author="Alvarez, Veronica" w:date="2020-04-06T17:15:00Z">
        <w:r w:rsidDel="00ED0FFF">
          <w:rPr>
            <w:rFonts w:ascii="Calibri" w:hAnsi="Calibri"/>
            <w:szCs w:val="24"/>
            <w:lang w:val="es-MX"/>
          </w:rPr>
          <w:delText>Se realiza mediante la ejecución de una tarea automática de Infor LN.</w:delText>
        </w:r>
      </w:del>
    </w:p>
    <w:p w14:paraId="14246158" w14:textId="77777777" w:rsidR="00D81645" w:rsidDel="00ED0FFF" w:rsidRDefault="00822C3A">
      <w:pPr>
        <w:numPr>
          <w:ilvl w:val="0"/>
          <w:numId w:val="1"/>
        </w:numPr>
        <w:ind w:left="426" w:hanging="284"/>
        <w:jc w:val="center"/>
        <w:rPr>
          <w:del w:id="8" w:author="Alvarez, Veronica" w:date="2020-04-06T17:15:00Z"/>
          <w:rFonts w:ascii="Calibri" w:hAnsi="Calibri"/>
          <w:szCs w:val="24"/>
          <w:lang w:val="es-MX"/>
        </w:rPr>
        <w:pPrChange w:id="9" w:author="Alvarez, Veronica" w:date="2020-04-06T17:15:00Z">
          <w:pPr>
            <w:ind w:left="426"/>
            <w:jc w:val="both"/>
          </w:pPr>
        </w:pPrChange>
      </w:pPr>
      <w:del w:id="10" w:author="Alvarez, Veronica" w:date="2020-04-06T17:15:00Z">
        <w:r w:rsidRPr="00ED0FFF" w:rsidDel="00ED0FFF">
          <w:rPr>
            <w:rFonts w:ascii="Calibri" w:hAnsi="Calibri"/>
            <w:szCs w:val="24"/>
            <w:lang w:val="es-MX"/>
          </w:rPr>
          <w:delText>Semanalmente dentro del servidor srvbaanln3 se ejecuta la tarea Exportar DEM.</w:delText>
        </w:r>
      </w:del>
    </w:p>
    <w:p w14:paraId="52B71AF9" w14:textId="728EA49F" w:rsidR="00822C3A" w:rsidRPr="00ED0FFF" w:rsidDel="00ED0FFF" w:rsidRDefault="00871D6B">
      <w:pPr>
        <w:numPr>
          <w:ilvl w:val="0"/>
          <w:numId w:val="1"/>
        </w:numPr>
        <w:ind w:left="426" w:hanging="284"/>
        <w:jc w:val="both"/>
        <w:rPr>
          <w:del w:id="11" w:author="Alvarez, Veronica" w:date="2020-04-06T17:15:00Z"/>
          <w:rFonts w:ascii="Calibri" w:hAnsi="Calibri"/>
          <w:szCs w:val="24"/>
          <w:lang w:val="es-MX"/>
        </w:rPr>
        <w:pPrChange w:id="12" w:author="Alvarez, Veronica" w:date="2020-04-06T17:15:00Z">
          <w:pPr>
            <w:ind w:left="426"/>
            <w:jc w:val="center"/>
          </w:pPr>
        </w:pPrChange>
      </w:pPr>
      <w:del w:id="13" w:author="Alvarez, Veronica" w:date="2020-04-06T17:15:00Z">
        <w:r w:rsidRPr="00822C3A" w:rsidDel="00ED0FFF">
          <w:rPr>
            <w:noProof/>
            <w:lang w:val="es-EC" w:eastAsia="es-EC"/>
          </w:rPr>
          <w:drawing>
            <wp:inline distT="0" distB="0" distL="0" distR="0" wp14:anchorId="4CF28358" wp14:editId="0E0BB796">
              <wp:extent cx="4103370" cy="324294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3370" cy="3242945"/>
                      </a:xfrm>
                      <a:prstGeom prst="rect">
                        <a:avLst/>
                      </a:prstGeom>
                      <a:noFill/>
                      <a:ln>
                        <a:noFill/>
                      </a:ln>
                    </pic:spPr>
                  </pic:pic>
                </a:graphicData>
              </a:graphic>
            </wp:inline>
          </w:drawing>
        </w:r>
      </w:del>
    </w:p>
    <w:p w14:paraId="5592B087" w14:textId="77777777" w:rsidR="00822C3A" w:rsidRPr="00ED0FFF" w:rsidDel="00ED0FFF" w:rsidRDefault="00822C3A">
      <w:pPr>
        <w:numPr>
          <w:ilvl w:val="0"/>
          <w:numId w:val="1"/>
        </w:numPr>
        <w:ind w:left="426" w:hanging="284"/>
        <w:jc w:val="both"/>
        <w:rPr>
          <w:del w:id="14" w:author="Alvarez, Veronica" w:date="2020-04-06T17:15:00Z"/>
          <w:rFonts w:ascii="Calibri" w:hAnsi="Calibri"/>
          <w:szCs w:val="24"/>
          <w:lang w:val="es-MX"/>
        </w:rPr>
        <w:pPrChange w:id="15" w:author="Alvarez, Veronica" w:date="2020-04-06T17:15:00Z">
          <w:pPr>
            <w:ind w:left="426"/>
            <w:jc w:val="both"/>
          </w:pPr>
        </w:pPrChange>
      </w:pPr>
    </w:p>
    <w:p w14:paraId="778AFE5C" w14:textId="77777777" w:rsidR="00822C3A" w:rsidDel="00ED0FFF" w:rsidRDefault="00822C3A">
      <w:pPr>
        <w:ind w:left="426"/>
        <w:jc w:val="both"/>
        <w:rPr>
          <w:del w:id="16" w:author="Alvarez, Veronica" w:date="2020-04-06T17:15:00Z"/>
          <w:rFonts w:ascii="Calibri" w:hAnsi="Calibri"/>
          <w:szCs w:val="24"/>
          <w:lang w:val="es-MX"/>
        </w:rPr>
      </w:pPr>
      <w:del w:id="17" w:author="Alvarez, Veronica" w:date="2020-04-06T17:15:00Z">
        <w:r w:rsidDel="00ED0FFF">
          <w:rPr>
            <w:rFonts w:ascii="Calibri" w:hAnsi="Calibri"/>
            <w:szCs w:val="24"/>
            <w:lang w:val="es-MX"/>
          </w:rPr>
          <w:delText xml:space="preserve">La misma se encarga de generar un archivo de respaldo, que se genera en el directorio </w:delText>
        </w:r>
        <w:r w:rsidRPr="00822C3A" w:rsidDel="00ED0FFF">
          <w:rPr>
            <w:rFonts w:ascii="Calibri" w:hAnsi="Calibri"/>
            <w:szCs w:val="24"/>
            <w:lang w:val="es-MX"/>
          </w:rPr>
          <w:delText>E:\DEM\</w:delText>
        </w:r>
      </w:del>
      <w:del w:id="18" w:author="Alvarez, Veronica" w:date="2020-04-06T17:06:00Z">
        <w:r w:rsidRPr="00822C3A" w:rsidDel="00ED0FFF">
          <w:rPr>
            <w:rFonts w:ascii="Calibri" w:hAnsi="Calibri"/>
            <w:szCs w:val="24"/>
            <w:lang w:val="es-MX"/>
          </w:rPr>
          <w:delText>500</w:delText>
        </w:r>
      </w:del>
      <w:del w:id="19" w:author="Alvarez, Veronica" w:date="2020-04-06T17:15:00Z">
        <w:r w:rsidDel="00ED0FFF">
          <w:rPr>
            <w:rFonts w:ascii="Calibri" w:hAnsi="Calibri"/>
            <w:szCs w:val="24"/>
            <w:lang w:val="es-MX"/>
          </w:rPr>
          <w:delText xml:space="preserve">, con el nombre </w:delText>
        </w:r>
      </w:del>
      <w:del w:id="20" w:author="Alvarez, Veronica" w:date="2020-04-06T17:06:00Z">
        <w:r w:rsidDel="00ED0FFF">
          <w:rPr>
            <w:rFonts w:ascii="Calibri" w:hAnsi="Calibri"/>
            <w:szCs w:val="24"/>
            <w:lang w:val="es-MX"/>
          </w:rPr>
          <w:delText>DEM500</w:delText>
        </w:r>
      </w:del>
      <w:del w:id="21" w:author="Alvarez, Veronica" w:date="2020-04-06T17:15:00Z">
        <w:r w:rsidDel="00ED0FFF">
          <w:rPr>
            <w:rFonts w:ascii="Calibri" w:hAnsi="Calibri"/>
            <w:szCs w:val="24"/>
            <w:lang w:val="es-MX"/>
          </w:rPr>
          <w:delText>.dem, dentro del mencionado servidor</w:delText>
        </w:r>
        <w:r w:rsidR="002B1178" w:rsidDel="00ED0FFF">
          <w:rPr>
            <w:rFonts w:ascii="Calibri" w:hAnsi="Calibri"/>
            <w:szCs w:val="24"/>
            <w:lang w:val="es-MX"/>
          </w:rPr>
          <w:delText>.</w:delText>
        </w:r>
      </w:del>
    </w:p>
    <w:p w14:paraId="2A4D0F07" w14:textId="47E9CCF9" w:rsidR="00822C3A" w:rsidDel="00ED0FFF" w:rsidRDefault="00871D6B">
      <w:pPr>
        <w:jc w:val="both"/>
        <w:rPr>
          <w:del w:id="22" w:author="Alvarez, Veronica" w:date="2020-04-06T17:15:00Z"/>
          <w:rFonts w:ascii="Calibri" w:hAnsi="Calibri"/>
          <w:szCs w:val="24"/>
          <w:lang w:val="es-MX"/>
        </w:rPr>
        <w:pPrChange w:id="23" w:author="Alvarez, Veronica" w:date="2020-04-06T17:15:00Z">
          <w:pPr>
            <w:ind w:left="426"/>
            <w:jc w:val="center"/>
          </w:pPr>
        </w:pPrChange>
      </w:pPr>
      <w:del w:id="24" w:author="Alvarez, Veronica" w:date="2020-04-06T17:15:00Z">
        <w:r w:rsidRPr="00822C3A" w:rsidDel="00ED0FFF">
          <w:rPr>
            <w:noProof/>
            <w:lang w:val="es-EC" w:eastAsia="es-EC"/>
          </w:rPr>
          <w:lastRenderedPageBreak/>
          <w:drawing>
            <wp:inline distT="0" distB="0" distL="0" distR="0" wp14:anchorId="0EA59340" wp14:editId="2A77905B">
              <wp:extent cx="4264660" cy="324294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25752" t="5435" r="19377" b="28021"/>
                      <a:stretch>
                        <a:fillRect/>
                      </a:stretch>
                    </pic:blipFill>
                    <pic:spPr bwMode="auto">
                      <a:xfrm>
                        <a:off x="0" y="0"/>
                        <a:ext cx="4264660" cy="3242945"/>
                      </a:xfrm>
                      <a:prstGeom prst="rect">
                        <a:avLst/>
                      </a:prstGeom>
                      <a:noFill/>
                      <a:ln>
                        <a:noFill/>
                      </a:ln>
                    </pic:spPr>
                  </pic:pic>
                </a:graphicData>
              </a:graphic>
            </wp:inline>
          </w:drawing>
        </w:r>
      </w:del>
    </w:p>
    <w:p w14:paraId="69463FE7" w14:textId="77777777" w:rsidR="00F56AB9" w:rsidDel="00ED0FFF" w:rsidRDefault="00F56AB9">
      <w:pPr>
        <w:jc w:val="both"/>
        <w:rPr>
          <w:del w:id="25" w:author="Alvarez, Veronica" w:date="2020-04-06T17:15:00Z"/>
          <w:rFonts w:ascii="Calibri" w:hAnsi="Calibri"/>
          <w:szCs w:val="24"/>
          <w:lang w:val="es-MX"/>
        </w:rPr>
      </w:pPr>
    </w:p>
    <w:p w14:paraId="470E823E" w14:textId="77777777" w:rsidR="00F56AB9" w:rsidDel="00ED0FFF" w:rsidRDefault="00F56AB9">
      <w:pPr>
        <w:jc w:val="both"/>
        <w:rPr>
          <w:del w:id="26" w:author="Alvarez, Veronica" w:date="2020-04-06T17:15:00Z"/>
          <w:rFonts w:ascii="Calibri" w:hAnsi="Calibri"/>
          <w:szCs w:val="24"/>
          <w:lang w:val="es-MX"/>
        </w:rPr>
      </w:pPr>
      <w:del w:id="27" w:author="Alvarez, Veronica" w:date="2020-04-06T17:15:00Z">
        <w:r w:rsidDel="00ED0FFF">
          <w:rPr>
            <w:rFonts w:ascii="Calibri" w:hAnsi="Calibri"/>
            <w:b/>
            <w:szCs w:val="24"/>
            <w:lang w:val="es-MX"/>
          </w:rPr>
          <w:delText xml:space="preserve">Nota: </w:delText>
        </w:r>
        <w:r w:rsidDel="00ED0FFF">
          <w:rPr>
            <w:rFonts w:ascii="Calibri" w:hAnsi="Calibri"/>
            <w:szCs w:val="24"/>
            <w:lang w:val="es-MX"/>
          </w:rPr>
          <w:delText>Ver Anexo D</w:delText>
        </w:r>
        <w:r w:rsidRPr="00822C3A" w:rsidDel="00ED0FFF">
          <w:rPr>
            <w:rFonts w:ascii="Calibri" w:hAnsi="Calibri"/>
            <w:szCs w:val="24"/>
            <w:lang w:val="es-MX"/>
          </w:rPr>
          <w:delText xml:space="preserve"> para implantar un</w:delText>
        </w:r>
        <w:r w:rsidDel="00ED0FFF">
          <w:rPr>
            <w:rFonts w:ascii="Calibri" w:hAnsi="Calibri"/>
            <w:szCs w:val="24"/>
            <w:lang w:val="es-MX"/>
          </w:rPr>
          <w:delText>a tarea dentro de Infor LN para obtener DEM</w:delText>
        </w:r>
        <w:r w:rsidR="002B1178" w:rsidDel="00ED0FFF">
          <w:rPr>
            <w:rFonts w:ascii="Calibri" w:hAnsi="Calibri"/>
            <w:szCs w:val="24"/>
            <w:lang w:val="es-MX"/>
          </w:rPr>
          <w:delText>.</w:delText>
        </w:r>
      </w:del>
    </w:p>
    <w:p w14:paraId="12A771FF" w14:textId="77777777" w:rsidR="00F56AB9" w:rsidDel="00ED0FFF" w:rsidRDefault="00F56AB9">
      <w:pPr>
        <w:jc w:val="both"/>
        <w:rPr>
          <w:del w:id="28" w:author="Alvarez, Veronica" w:date="2020-04-06T17:15:00Z"/>
          <w:rFonts w:ascii="Calibri" w:hAnsi="Calibri"/>
          <w:szCs w:val="24"/>
          <w:lang w:val="es-MX"/>
        </w:rPr>
        <w:pPrChange w:id="29" w:author="Alvarez, Veronica" w:date="2020-04-06T17:15:00Z">
          <w:pPr>
            <w:ind w:left="426"/>
            <w:jc w:val="both"/>
          </w:pPr>
        </w:pPrChange>
      </w:pPr>
    </w:p>
    <w:p w14:paraId="3CCD0593" w14:textId="77777777" w:rsidR="00EE5EA3" w:rsidRPr="00073A6A" w:rsidRDefault="00EE5EA3" w:rsidP="003F40E2">
      <w:pPr>
        <w:numPr>
          <w:ilvl w:val="0"/>
          <w:numId w:val="1"/>
        </w:numPr>
        <w:ind w:left="426" w:hanging="284"/>
        <w:jc w:val="both"/>
        <w:rPr>
          <w:rFonts w:ascii="Calibri" w:hAnsi="Calibri"/>
          <w:b/>
          <w:szCs w:val="24"/>
          <w:lang w:val="es-MX"/>
        </w:rPr>
      </w:pPr>
      <w:r>
        <w:rPr>
          <w:rFonts w:ascii="Calibri" w:hAnsi="Calibri"/>
          <w:b/>
          <w:szCs w:val="24"/>
          <w:lang w:val="es-MX"/>
        </w:rPr>
        <w:t>Copia de binarios</w:t>
      </w:r>
      <w:r w:rsidRPr="00073A6A">
        <w:rPr>
          <w:rFonts w:ascii="Calibri" w:hAnsi="Calibri"/>
          <w:b/>
          <w:szCs w:val="24"/>
          <w:lang w:val="es-MX"/>
        </w:rPr>
        <w:t>:</w:t>
      </w:r>
    </w:p>
    <w:p w14:paraId="205BAC40" w14:textId="77777777" w:rsidR="0060340F" w:rsidRDefault="00EE5EA3" w:rsidP="00EE5EA3">
      <w:pPr>
        <w:ind w:left="426"/>
        <w:jc w:val="both"/>
        <w:rPr>
          <w:rFonts w:ascii="Calibri" w:hAnsi="Calibri"/>
          <w:szCs w:val="24"/>
          <w:lang w:val="es-MX"/>
        </w:rPr>
      </w:pPr>
      <w:r>
        <w:rPr>
          <w:rFonts w:ascii="Calibri" w:hAnsi="Calibri"/>
          <w:szCs w:val="24"/>
          <w:lang w:val="es-MX"/>
        </w:rPr>
        <w:t xml:space="preserve">Adicional a </w:t>
      </w:r>
      <w:r w:rsidR="00CF033C">
        <w:rPr>
          <w:rFonts w:ascii="Calibri" w:hAnsi="Calibri"/>
          <w:szCs w:val="24"/>
          <w:lang w:val="es-MX"/>
        </w:rPr>
        <w:t xml:space="preserve">tener </w:t>
      </w:r>
      <w:r>
        <w:rPr>
          <w:rFonts w:ascii="Calibri" w:hAnsi="Calibri"/>
          <w:szCs w:val="24"/>
          <w:lang w:val="es-MX"/>
        </w:rPr>
        <w:t>el respaldo a nivel de base de datos, es necesario contar con el res</w:t>
      </w:r>
      <w:r w:rsidR="00DB6CF2">
        <w:rPr>
          <w:rFonts w:ascii="Calibri" w:hAnsi="Calibri"/>
          <w:szCs w:val="24"/>
          <w:lang w:val="es-MX"/>
        </w:rPr>
        <w:t>paldo de los binarios</w:t>
      </w:r>
      <w:r>
        <w:rPr>
          <w:rFonts w:ascii="Calibri" w:hAnsi="Calibri"/>
          <w:szCs w:val="24"/>
          <w:lang w:val="es-MX"/>
        </w:rPr>
        <w:t xml:space="preserve"> para levantar una instancia de </w:t>
      </w:r>
      <w:proofErr w:type="spellStart"/>
      <w:r>
        <w:rPr>
          <w:rFonts w:ascii="Calibri" w:hAnsi="Calibri"/>
          <w:szCs w:val="24"/>
          <w:lang w:val="es-MX"/>
        </w:rPr>
        <w:t>Infor</w:t>
      </w:r>
      <w:proofErr w:type="spellEnd"/>
      <w:r w:rsidRPr="00073A6A">
        <w:rPr>
          <w:rFonts w:ascii="Calibri" w:hAnsi="Calibri"/>
          <w:szCs w:val="24"/>
          <w:lang w:val="es-MX"/>
        </w:rPr>
        <w:t>.</w:t>
      </w:r>
      <w:r w:rsidR="00CF033C">
        <w:rPr>
          <w:rFonts w:ascii="Calibri" w:hAnsi="Calibri"/>
          <w:szCs w:val="24"/>
          <w:lang w:val="es-MX"/>
        </w:rPr>
        <w:t xml:space="preserve"> </w:t>
      </w:r>
    </w:p>
    <w:p w14:paraId="77EBD08A" w14:textId="77777777" w:rsidR="00FA29A0" w:rsidRDefault="00FA29A0" w:rsidP="00EE5EA3">
      <w:pPr>
        <w:ind w:left="426"/>
        <w:jc w:val="both"/>
        <w:rPr>
          <w:rFonts w:ascii="Calibri" w:hAnsi="Calibri"/>
          <w:szCs w:val="24"/>
          <w:lang w:val="es-MX"/>
        </w:rPr>
      </w:pPr>
    </w:p>
    <w:p w14:paraId="2CAC2E4D" w14:textId="77777777" w:rsidR="0060340F" w:rsidRDefault="0060340F" w:rsidP="00EE5EA3">
      <w:pPr>
        <w:ind w:left="426"/>
        <w:jc w:val="both"/>
        <w:rPr>
          <w:rFonts w:ascii="Calibri" w:hAnsi="Calibri"/>
          <w:szCs w:val="24"/>
          <w:lang w:val="es-MX"/>
        </w:rPr>
      </w:pPr>
      <w:r>
        <w:rPr>
          <w:rFonts w:ascii="Calibri" w:hAnsi="Calibri"/>
          <w:szCs w:val="24"/>
          <w:lang w:val="es-MX"/>
        </w:rPr>
        <w:t>Los binarios q</w:t>
      </w:r>
      <w:r w:rsidR="00F56AB9">
        <w:rPr>
          <w:rFonts w:ascii="Calibri" w:hAnsi="Calibri"/>
          <w:szCs w:val="24"/>
          <w:lang w:val="es-MX"/>
        </w:rPr>
        <w:t>ue se respaldan del servidor</w:t>
      </w:r>
      <w:r>
        <w:rPr>
          <w:rFonts w:ascii="Calibri" w:hAnsi="Calibri"/>
          <w:szCs w:val="24"/>
          <w:lang w:val="es-MX"/>
        </w:rPr>
        <w:t xml:space="preserve"> son los siguientes:</w:t>
      </w:r>
    </w:p>
    <w:p w14:paraId="647916AA" w14:textId="77777777" w:rsidR="00FA29A0" w:rsidRDefault="00FA29A0" w:rsidP="00EE5EA3">
      <w:pPr>
        <w:ind w:left="426"/>
        <w:jc w:val="both"/>
        <w:rPr>
          <w:rFonts w:ascii="Calibri" w:hAnsi="Calibri"/>
          <w:szCs w:val="24"/>
          <w:lang w:val="es-MX"/>
        </w:rPr>
      </w:pPr>
    </w:p>
    <w:p w14:paraId="146757AB" w14:textId="77777777" w:rsidR="0060340F" w:rsidDel="00ED0FFF" w:rsidRDefault="0060340F" w:rsidP="003F40E2">
      <w:pPr>
        <w:numPr>
          <w:ilvl w:val="0"/>
          <w:numId w:val="4"/>
        </w:numPr>
        <w:jc w:val="both"/>
        <w:rPr>
          <w:del w:id="30" w:author="Alvarez, Veronica" w:date="2020-04-06T17:15:00Z"/>
          <w:rFonts w:ascii="Calibri" w:hAnsi="Calibri"/>
          <w:szCs w:val="24"/>
          <w:lang w:val="es-MX"/>
        </w:rPr>
      </w:pPr>
      <w:r w:rsidRPr="0060340F">
        <w:rPr>
          <w:rFonts w:ascii="Calibri" w:hAnsi="Calibri"/>
          <w:szCs w:val="24"/>
          <w:lang w:val="es-MX"/>
        </w:rPr>
        <w:t>E:\Infor\erpln</w:t>
      </w:r>
      <w:r>
        <w:rPr>
          <w:rFonts w:ascii="Calibri" w:hAnsi="Calibri"/>
          <w:szCs w:val="24"/>
          <w:lang w:val="es-MX"/>
        </w:rPr>
        <w:t xml:space="preserve"> (Exceptuando las carpetas </w:t>
      </w:r>
      <w:proofErr w:type="spellStart"/>
      <w:r>
        <w:rPr>
          <w:rFonts w:ascii="Calibri" w:hAnsi="Calibri"/>
          <w:szCs w:val="24"/>
          <w:lang w:val="es-MX"/>
        </w:rPr>
        <w:t>audit</w:t>
      </w:r>
      <w:proofErr w:type="spellEnd"/>
      <w:r>
        <w:rPr>
          <w:rFonts w:ascii="Calibri" w:hAnsi="Calibri"/>
          <w:szCs w:val="24"/>
          <w:lang w:val="es-MX"/>
        </w:rPr>
        <w:t xml:space="preserve"> y </w:t>
      </w:r>
      <w:proofErr w:type="spellStart"/>
      <w:r>
        <w:rPr>
          <w:rFonts w:ascii="Calibri" w:hAnsi="Calibri"/>
          <w:szCs w:val="24"/>
          <w:lang w:val="es-MX"/>
        </w:rPr>
        <w:t>tmp</w:t>
      </w:r>
      <w:proofErr w:type="spellEnd"/>
      <w:r>
        <w:rPr>
          <w:rFonts w:ascii="Calibri" w:hAnsi="Calibri"/>
          <w:szCs w:val="24"/>
          <w:lang w:val="es-MX"/>
        </w:rPr>
        <w:t>)</w:t>
      </w:r>
    </w:p>
    <w:p w14:paraId="5B9B01C7" w14:textId="77777777" w:rsidR="0060340F" w:rsidRPr="00ED0FFF" w:rsidRDefault="0060340F">
      <w:pPr>
        <w:numPr>
          <w:ilvl w:val="0"/>
          <w:numId w:val="4"/>
        </w:numPr>
        <w:jc w:val="both"/>
        <w:rPr>
          <w:rFonts w:ascii="Calibri" w:hAnsi="Calibri"/>
          <w:szCs w:val="24"/>
          <w:lang w:val="es-MX"/>
        </w:rPr>
      </w:pPr>
      <w:del w:id="31" w:author="Alvarez, Veronica" w:date="2020-04-06T17:15:00Z">
        <w:r w:rsidRPr="00ED0FFF" w:rsidDel="00ED0FFF">
          <w:rPr>
            <w:rFonts w:ascii="Calibri" w:hAnsi="Calibri"/>
            <w:szCs w:val="24"/>
            <w:lang w:val="es-MX"/>
          </w:rPr>
          <w:delText>E:\DEM\</w:delText>
        </w:r>
      </w:del>
      <w:del w:id="32" w:author="Alvarez, Veronica" w:date="2020-04-06T17:09:00Z">
        <w:r w:rsidRPr="00ED0FFF" w:rsidDel="00ED0FFF">
          <w:rPr>
            <w:rFonts w:ascii="Calibri" w:hAnsi="Calibri"/>
            <w:szCs w:val="24"/>
            <w:lang w:val="es-MX"/>
          </w:rPr>
          <w:delText>500</w:delText>
        </w:r>
      </w:del>
      <w:del w:id="33" w:author="Alvarez, Veronica" w:date="2020-04-06T17:15:00Z">
        <w:r w:rsidRPr="00ED0FFF" w:rsidDel="00ED0FFF">
          <w:rPr>
            <w:rFonts w:ascii="Calibri" w:hAnsi="Calibri"/>
            <w:szCs w:val="24"/>
            <w:lang w:val="es-MX"/>
          </w:rPr>
          <w:delText>\</w:delText>
        </w:r>
      </w:del>
      <w:del w:id="34" w:author="Alvarez, Veronica" w:date="2020-04-06T17:09:00Z">
        <w:r w:rsidRPr="00ED0FFF" w:rsidDel="00ED0FFF">
          <w:rPr>
            <w:rFonts w:ascii="Calibri" w:hAnsi="Calibri"/>
            <w:szCs w:val="24"/>
            <w:lang w:val="es-MX"/>
          </w:rPr>
          <w:delText>DEM500</w:delText>
        </w:r>
      </w:del>
      <w:del w:id="35" w:author="Alvarez, Veronica" w:date="2020-04-06T17:15:00Z">
        <w:r w:rsidRPr="00ED0FFF" w:rsidDel="00ED0FFF">
          <w:rPr>
            <w:rFonts w:ascii="Calibri" w:hAnsi="Calibri"/>
            <w:szCs w:val="24"/>
            <w:lang w:val="es-MX"/>
          </w:rPr>
          <w:delText>.dem</w:delText>
        </w:r>
      </w:del>
    </w:p>
    <w:p w14:paraId="64A01425" w14:textId="77777777" w:rsidR="0060340F" w:rsidRDefault="0060340F" w:rsidP="003F40E2">
      <w:pPr>
        <w:numPr>
          <w:ilvl w:val="0"/>
          <w:numId w:val="4"/>
        </w:numPr>
        <w:jc w:val="both"/>
        <w:rPr>
          <w:rFonts w:ascii="Calibri" w:hAnsi="Calibri"/>
          <w:szCs w:val="24"/>
          <w:lang w:val="es-MX"/>
        </w:rPr>
      </w:pPr>
      <w:r w:rsidRPr="0060340F">
        <w:rPr>
          <w:rFonts w:ascii="Calibri" w:hAnsi="Calibri"/>
          <w:szCs w:val="24"/>
          <w:lang w:val="es-MX"/>
        </w:rPr>
        <w:t>E:\Parches</w:t>
      </w:r>
    </w:p>
    <w:p w14:paraId="6C31BC03" w14:textId="77777777" w:rsidR="0060340F" w:rsidRPr="009735D4" w:rsidRDefault="0060340F" w:rsidP="003F40E2">
      <w:pPr>
        <w:numPr>
          <w:ilvl w:val="0"/>
          <w:numId w:val="4"/>
        </w:numPr>
        <w:jc w:val="both"/>
        <w:rPr>
          <w:rFonts w:ascii="Calibri" w:hAnsi="Calibri"/>
          <w:szCs w:val="24"/>
          <w:lang w:val="en-US"/>
        </w:rPr>
      </w:pPr>
      <w:r w:rsidRPr="009735D4">
        <w:rPr>
          <w:rFonts w:ascii="Calibri" w:hAnsi="Calibri"/>
          <w:szCs w:val="24"/>
          <w:lang w:val="en-US"/>
        </w:rPr>
        <w:t>C:\Windows\System32\Tasks\Grupo Berlin</w:t>
      </w:r>
    </w:p>
    <w:p w14:paraId="4B06A07F" w14:textId="77777777" w:rsidR="00CF033C" w:rsidRPr="0060340F" w:rsidRDefault="0060340F" w:rsidP="003F40E2">
      <w:pPr>
        <w:numPr>
          <w:ilvl w:val="0"/>
          <w:numId w:val="4"/>
        </w:numPr>
        <w:jc w:val="both"/>
        <w:rPr>
          <w:rFonts w:ascii="Calibri" w:hAnsi="Calibri"/>
          <w:szCs w:val="24"/>
          <w:lang w:val="es-MX"/>
        </w:rPr>
      </w:pPr>
      <w:r w:rsidRPr="0060340F">
        <w:rPr>
          <w:rFonts w:ascii="Calibri" w:hAnsi="Calibri"/>
          <w:szCs w:val="24"/>
          <w:lang w:val="es-MX"/>
        </w:rPr>
        <w:t>E:\bats</w:t>
      </w:r>
    </w:p>
    <w:p w14:paraId="58480712" w14:textId="77777777" w:rsidR="00CF033C" w:rsidRDefault="00CF033C" w:rsidP="00CF033C">
      <w:pPr>
        <w:rPr>
          <w:lang w:val="es-MX"/>
        </w:rPr>
      </w:pPr>
    </w:p>
    <w:p w14:paraId="5E441CB2" w14:textId="77777777" w:rsidR="0046385F" w:rsidRDefault="0046385F" w:rsidP="0046385F">
      <w:pPr>
        <w:widowControl w:val="0"/>
        <w:autoSpaceDE w:val="0"/>
        <w:autoSpaceDN w:val="0"/>
        <w:adjustRightInd w:val="0"/>
        <w:ind w:left="426"/>
        <w:jc w:val="both"/>
        <w:rPr>
          <w:rFonts w:ascii="Calibri" w:hAnsi="Calibri" w:cs="Calibri"/>
          <w:szCs w:val="24"/>
          <w:lang w:val="es-EC"/>
        </w:rPr>
      </w:pPr>
      <w:r>
        <w:rPr>
          <w:rFonts w:ascii="Calibri" w:hAnsi="Calibri" w:cs="Calibri"/>
          <w:szCs w:val="24"/>
          <w:lang w:val="es-EC"/>
        </w:rPr>
        <w:t xml:space="preserve">Para </w:t>
      </w:r>
      <w:r w:rsidR="007B2938">
        <w:rPr>
          <w:rFonts w:ascii="Calibri" w:hAnsi="Calibri" w:cs="Calibri"/>
          <w:szCs w:val="24"/>
          <w:lang w:val="es-EC"/>
        </w:rPr>
        <w:t>la ejecución del respaldo de</w:t>
      </w:r>
      <w:r>
        <w:rPr>
          <w:rFonts w:ascii="Calibri" w:hAnsi="Calibri" w:cs="Calibri"/>
          <w:szCs w:val="24"/>
          <w:lang w:val="es-EC"/>
        </w:rPr>
        <w:t xml:space="preserve"> binario </w:t>
      </w:r>
      <w:r w:rsidRPr="00073A6A">
        <w:rPr>
          <w:rFonts w:ascii="Calibri" w:hAnsi="Calibri" w:cs="Calibri"/>
          <w:szCs w:val="24"/>
          <w:lang w:val="es-EC"/>
        </w:rPr>
        <w:t>existe una tarea program</w:t>
      </w:r>
      <w:r>
        <w:rPr>
          <w:rFonts w:ascii="Calibri" w:hAnsi="Calibri" w:cs="Calibri"/>
          <w:szCs w:val="24"/>
          <w:lang w:val="es-EC"/>
        </w:rPr>
        <w:t>ada de Windows que comprime estos</w:t>
      </w:r>
      <w:r w:rsidRPr="00073A6A">
        <w:rPr>
          <w:rFonts w:ascii="Calibri" w:hAnsi="Calibri" w:cs="Calibri"/>
          <w:szCs w:val="24"/>
          <w:lang w:val="es-EC"/>
        </w:rPr>
        <w:t xml:space="preserve"> archivo</w:t>
      </w:r>
      <w:r>
        <w:rPr>
          <w:rFonts w:ascii="Calibri" w:hAnsi="Calibri" w:cs="Calibri"/>
          <w:szCs w:val="24"/>
          <w:lang w:val="es-EC"/>
        </w:rPr>
        <w:t>s</w:t>
      </w:r>
      <w:r w:rsidRPr="00073A6A">
        <w:rPr>
          <w:rFonts w:ascii="Calibri" w:hAnsi="Calibri" w:cs="Calibri"/>
          <w:szCs w:val="24"/>
          <w:lang w:val="es-EC"/>
        </w:rPr>
        <w:t xml:space="preserve">. Esta tarea se ejecuta </w:t>
      </w:r>
      <w:r>
        <w:rPr>
          <w:rFonts w:ascii="Calibri" w:hAnsi="Calibri" w:cs="Calibri"/>
          <w:szCs w:val="24"/>
          <w:lang w:val="es-EC"/>
        </w:rPr>
        <w:t>semanalmente</w:t>
      </w:r>
      <w:r w:rsidRPr="00073A6A">
        <w:rPr>
          <w:rFonts w:ascii="Calibri" w:hAnsi="Calibri" w:cs="Calibri"/>
          <w:szCs w:val="24"/>
          <w:lang w:val="es-EC"/>
        </w:rPr>
        <w:t xml:space="preserve"> con la ayuda de</w:t>
      </w:r>
      <w:r>
        <w:rPr>
          <w:rFonts w:ascii="Calibri" w:hAnsi="Calibri" w:cs="Calibri"/>
          <w:szCs w:val="24"/>
          <w:lang w:val="es-EC"/>
        </w:rPr>
        <w:t xml:space="preserve"> un</w:t>
      </w:r>
      <w:r w:rsidRPr="00073A6A">
        <w:rPr>
          <w:rFonts w:ascii="Calibri" w:hAnsi="Calibri" w:cs="Calibri"/>
          <w:szCs w:val="24"/>
          <w:lang w:val="es-EC"/>
        </w:rPr>
        <w:t xml:space="preserve"> archivo </w:t>
      </w:r>
      <w:r>
        <w:rPr>
          <w:rFonts w:ascii="Calibri" w:hAnsi="Calibri" w:cs="Calibri"/>
          <w:szCs w:val="24"/>
          <w:lang w:val="es-EC"/>
        </w:rPr>
        <w:t>.</w:t>
      </w:r>
      <w:proofErr w:type="spellStart"/>
      <w:r w:rsidRPr="00073A6A">
        <w:rPr>
          <w:rFonts w:ascii="Calibri" w:hAnsi="Calibri" w:cs="Calibri"/>
          <w:szCs w:val="24"/>
          <w:lang w:val="es-EC"/>
        </w:rPr>
        <w:t>bat</w:t>
      </w:r>
      <w:proofErr w:type="spellEnd"/>
      <w:r w:rsidRPr="00073A6A">
        <w:rPr>
          <w:rFonts w:ascii="Calibri" w:hAnsi="Calibri" w:cs="Calibri"/>
          <w:szCs w:val="24"/>
          <w:lang w:val="es-EC"/>
        </w:rPr>
        <w:t xml:space="preserve"> que lleva por nombre </w:t>
      </w:r>
      <w:r w:rsidRPr="0046385F">
        <w:rPr>
          <w:rFonts w:ascii="Calibri" w:hAnsi="Calibri" w:cs="Calibri"/>
          <w:szCs w:val="24"/>
          <w:lang w:val="es-EC"/>
        </w:rPr>
        <w:t>CreaRARBinario</w:t>
      </w:r>
      <w:r w:rsidRPr="00073A6A">
        <w:rPr>
          <w:rFonts w:ascii="Calibri" w:hAnsi="Calibri" w:cs="Calibri"/>
          <w:szCs w:val="24"/>
          <w:lang w:val="es-EC"/>
        </w:rPr>
        <w:t>.bat que se encuentra en el directorio “E:\</w:t>
      </w:r>
      <w:proofErr w:type="spellStart"/>
      <w:r w:rsidRPr="00073A6A">
        <w:rPr>
          <w:rFonts w:ascii="Calibri" w:hAnsi="Calibri" w:cs="Calibri"/>
          <w:szCs w:val="24"/>
          <w:lang w:val="es-EC"/>
        </w:rPr>
        <w:t>bats</w:t>
      </w:r>
      <w:proofErr w:type="spellEnd"/>
      <w:r w:rsidRPr="00073A6A">
        <w:rPr>
          <w:rFonts w:ascii="Calibri" w:hAnsi="Calibri" w:cs="Calibri"/>
          <w:szCs w:val="24"/>
          <w:lang w:val="es-EC"/>
        </w:rPr>
        <w:t>”</w:t>
      </w:r>
      <w:r w:rsidR="00F56AB9">
        <w:rPr>
          <w:rFonts w:ascii="Calibri" w:hAnsi="Calibri" w:cs="Calibri"/>
          <w:szCs w:val="24"/>
          <w:lang w:val="es-EC"/>
        </w:rPr>
        <w:t xml:space="preserve">, dentro del servidor srvbaanln3. Los archivos van al repositorio </w:t>
      </w:r>
      <w:r w:rsidR="00F56AB9" w:rsidRPr="00F56AB9">
        <w:rPr>
          <w:rFonts w:ascii="Calibri" w:hAnsi="Calibri" w:cs="Calibri"/>
          <w:szCs w:val="24"/>
          <w:lang w:val="es-EC"/>
        </w:rPr>
        <w:t xml:space="preserve">\\192.168.1.109\Respaldos </w:t>
      </w:r>
      <w:proofErr w:type="spellStart"/>
      <w:r w:rsidR="00F56AB9" w:rsidRPr="00F56AB9">
        <w:rPr>
          <w:rFonts w:ascii="Calibri" w:hAnsi="Calibri" w:cs="Calibri"/>
          <w:szCs w:val="24"/>
          <w:lang w:val="es-EC"/>
        </w:rPr>
        <w:t>InforLN</w:t>
      </w:r>
      <w:proofErr w:type="spellEnd"/>
      <w:r w:rsidR="00F56AB9" w:rsidRPr="00F56AB9">
        <w:rPr>
          <w:rFonts w:ascii="Calibri" w:hAnsi="Calibri" w:cs="Calibri"/>
          <w:szCs w:val="24"/>
          <w:lang w:val="es-EC"/>
        </w:rPr>
        <w:t>\srvbaanln3\Directorios</w:t>
      </w:r>
      <w:r w:rsidR="002B1178">
        <w:rPr>
          <w:rFonts w:ascii="Calibri" w:hAnsi="Calibri" w:cs="Calibri"/>
          <w:szCs w:val="24"/>
          <w:lang w:val="es-EC"/>
        </w:rPr>
        <w:t>.</w:t>
      </w:r>
    </w:p>
    <w:p w14:paraId="760DCCBA" w14:textId="77777777" w:rsidR="0046385F" w:rsidRDefault="0046385F" w:rsidP="00CF033C">
      <w:pPr>
        <w:rPr>
          <w:lang w:val="es-MX"/>
        </w:rPr>
      </w:pPr>
    </w:p>
    <w:p w14:paraId="0A73E346" w14:textId="77777777" w:rsidR="00FA29A0" w:rsidRPr="00CF033C" w:rsidRDefault="00FA29A0" w:rsidP="00CF033C">
      <w:pPr>
        <w:rPr>
          <w:lang w:val="es-MX"/>
        </w:rPr>
      </w:pPr>
    </w:p>
    <w:p w14:paraId="1AE2B6E5" w14:textId="77777777" w:rsidR="00F56AB9" w:rsidRPr="002B1178" w:rsidDel="00D81645" w:rsidRDefault="009C1203">
      <w:pPr>
        <w:widowControl w:val="0"/>
        <w:autoSpaceDE w:val="0"/>
        <w:autoSpaceDN w:val="0"/>
        <w:adjustRightInd w:val="0"/>
        <w:rPr>
          <w:del w:id="36" w:author="Alvarez, Veronica" w:date="2020-04-06T16:09:00Z"/>
        </w:rPr>
      </w:pPr>
      <w:r w:rsidRPr="003F40E2">
        <w:rPr>
          <w:rFonts w:ascii="Calibri" w:hAnsi="Calibri"/>
          <w:b/>
        </w:rPr>
        <w:t>Nota:</w:t>
      </w:r>
      <w:r w:rsidRPr="003F40E2">
        <w:rPr>
          <w:rFonts w:ascii="Calibri" w:hAnsi="Calibri"/>
        </w:rPr>
        <w:t xml:space="preserve"> Ver Anexo </w:t>
      </w:r>
      <w:r w:rsidR="00F56AB9" w:rsidRPr="003F40E2">
        <w:rPr>
          <w:rFonts w:ascii="Calibri" w:hAnsi="Calibri"/>
        </w:rPr>
        <w:t>C</w:t>
      </w:r>
      <w:r w:rsidRPr="003F40E2">
        <w:rPr>
          <w:rFonts w:ascii="Calibri" w:hAnsi="Calibri"/>
        </w:rPr>
        <w:t xml:space="preserve"> para implantar una tarea de respaldo</w:t>
      </w:r>
      <w:r w:rsidR="002B1178">
        <w:t>.</w:t>
      </w:r>
      <w:r w:rsidR="00F56AB9">
        <w:br w:type="page"/>
      </w:r>
      <w:ins w:id="37" w:author="Alvarez, Veronica" w:date="2020-04-06T16:09:00Z">
        <w:r w:rsidR="00D81645" w:rsidRPr="00C229CE" w:rsidDel="00D81645">
          <w:rPr>
            <w:rFonts w:ascii="Calibri" w:hAnsi="Calibri"/>
            <w:b/>
            <w:szCs w:val="24"/>
            <w:lang w:val="es-ES"/>
          </w:rPr>
          <w:lastRenderedPageBreak/>
          <w:t xml:space="preserve"> </w:t>
        </w:r>
      </w:ins>
      <w:del w:id="38" w:author="Alvarez, Veronica" w:date="2020-04-06T16:09:00Z">
        <w:r w:rsidR="00F56AB9" w:rsidRPr="00C229CE" w:rsidDel="00D81645">
          <w:rPr>
            <w:rFonts w:ascii="Calibri" w:hAnsi="Calibri"/>
            <w:b/>
            <w:szCs w:val="24"/>
            <w:lang w:val="es-ES"/>
          </w:rPr>
          <w:delText>Respaldos Infor LN - Colombia</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F56AB9" w:rsidRPr="00073A6A" w:rsidDel="00D81645" w14:paraId="479E6BAF" w14:textId="77777777" w:rsidTr="00F56AB9">
        <w:trPr>
          <w:trHeight w:val="340"/>
          <w:jc w:val="center"/>
          <w:del w:id="39" w:author="Alvarez, Veronica" w:date="2020-04-06T16:09:00Z"/>
        </w:trPr>
        <w:tc>
          <w:tcPr>
            <w:tcW w:w="3578" w:type="dxa"/>
            <w:shd w:val="clear" w:color="auto" w:fill="auto"/>
          </w:tcPr>
          <w:p w14:paraId="068F2717" w14:textId="77777777" w:rsidR="00F56AB9" w:rsidRPr="00073A6A" w:rsidDel="00D81645" w:rsidRDefault="00F56AB9">
            <w:pPr>
              <w:widowControl w:val="0"/>
              <w:autoSpaceDE w:val="0"/>
              <w:autoSpaceDN w:val="0"/>
              <w:adjustRightInd w:val="0"/>
              <w:rPr>
                <w:del w:id="40" w:author="Alvarez, Veronica" w:date="2020-04-06T16:09:00Z"/>
                <w:rFonts w:ascii="Calibri" w:hAnsi="Calibri"/>
                <w:b/>
                <w:szCs w:val="24"/>
              </w:rPr>
              <w:pPrChange w:id="41" w:author="Alvarez, Veronica" w:date="2020-04-06T16:09:00Z">
                <w:pPr>
                  <w:widowControl w:val="0"/>
                  <w:autoSpaceDE w:val="0"/>
                  <w:autoSpaceDN w:val="0"/>
                  <w:adjustRightInd w:val="0"/>
                  <w:jc w:val="both"/>
                </w:pPr>
              </w:pPrChange>
            </w:pPr>
            <w:del w:id="42" w:author="Alvarez, Veronica" w:date="2020-04-06T16:09:00Z">
              <w:r w:rsidRPr="00073A6A" w:rsidDel="00D81645">
                <w:rPr>
                  <w:rFonts w:ascii="Calibri" w:hAnsi="Calibri"/>
                  <w:b/>
                  <w:szCs w:val="24"/>
                  <w:lang w:val="es-ES"/>
                </w:rPr>
                <w:delText>Equipo</w:delText>
              </w:r>
              <w:r w:rsidRPr="00073A6A" w:rsidDel="00D81645">
                <w:rPr>
                  <w:rFonts w:ascii="Calibri" w:hAnsi="Calibri"/>
                  <w:b/>
                  <w:szCs w:val="24"/>
                </w:rPr>
                <w:delText xml:space="preserve"> Clave</w:delText>
              </w:r>
            </w:del>
          </w:p>
        </w:tc>
        <w:tc>
          <w:tcPr>
            <w:tcW w:w="4344" w:type="dxa"/>
            <w:shd w:val="clear" w:color="auto" w:fill="auto"/>
          </w:tcPr>
          <w:p w14:paraId="3CDB642A" w14:textId="77777777" w:rsidR="00F56AB9" w:rsidRPr="00073A6A" w:rsidDel="00D81645" w:rsidRDefault="00F56AB9">
            <w:pPr>
              <w:widowControl w:val="0"/>
              <w:autoSpaceDE w:val="0"/>
              <w:autoSpaceDN w:val="0"/>
              <w:adjustRightInd w:val="0"/>
              <w:rPr>
                <w:del w:id="43" w:author="Alvarez, Veronica" w:date="2020-04-06T16:09:00Z"/>
                <w:rFonts w:ascii="Calibri" w:hAnsi="Calibri"/>
                <w:b/>
                <w:szCs w:val="24"/>
              </w:rPr>
              <w:pPrChange w:id="44" w:author="Alvarez, Veronica" w:date="2020-04-06T16:09:00Z">
                <w:pPr>
                  <w:widowControl w:val="0"/>
                  <w:autoSpaceDE w:val="0"/>
                  <w:autoSpaceDN w:val="0"/>
                  <w:adjustRightInd w:val="0"/>
                  <w:jc w:val="both"/>
                </w:pPr>
              </w:pPrChange>
            </w:pPr>
            <w:del w:id="45" w:author="Alvarez, Veronica" w:date="2020-04-06T16:09:00Z">
              <w:r w:rsidRPr="00073A6A" w:rsidDel="00D81645">
                <w:rPr>
                  <w:rFonts w:ascii="Calibri" w:hAnsi="Calibri"/>
                  <w:b/>
                  <w:szCs w:val="24"/>
                  <w:lang w:val="es-ES"/>
                </w:rPr>
                <w:delText>Responsable</w:delText>
              </w:r>
            </w:del>
          </w:p>
        </w:tc>
      </w:tr>
      <w:tr w:rsidR="00F56AB9" w:rsidRPr="00073A6A" w:rsidDel="00D81645" w14:paraId="38200CCB" w14:textId="77777777" w:rsidTr="00F56AB9">
        <w:trPr>
          <w:trHeight w:val="340"/>
          <w:jc w:val="center"/>
          <w:del w:id="46" w:author="Alvarez, Veronica" w:date="2020-04-06T16:09:00Z"/>
        </w:trPr>
        <w:tc>
          <w:tcPr>
            <w:tcW w:w="3578" w:type="dxa"/>
            <w:shd w:val="clear" w:color="auto" w:fill="auto"/>
          </w:tcPr>
          <w:p w14:paraId="2395FCE8" w14:textId="77777777" w:rsidR="00F56AB9" w:rsidRPr="00073A6A" w:rsidDel="00D81645" w:rsidRDefault="00F56AB9">
            <w:pPr>
              <w:widowControl w:val="0"/>
              <w:autoSpaceDE w:val="0"/>
              <w:autoSpaceDN w:val="0"/>
              <w:adjustRightInd w:val="0"/>
              <w:rPr>
                <w:del w:id="47" w:author="Alvarez, Veronica" w:date="2020-04-06T16:09:00Z"/>
                <w:rFonts w:ascii="Calibri" w:hAnsi="Calibri"/>
                <w:szCs w:val="24"/>
              </w:rPr>
              <w:pPrChange w:id="48" w:author="Alvarez, Veronica" w:date="2020-04-06T16:09:00Z">
                <w:pPr>
                  <w:widowControl w:val="0"/>
                  <w:autoSpaceDE w:val="0"/>
                  <w:autoSpaceDN w:val="0"/>
                  <w:adjustRightInd w:val="0"/>
                  <w:jc w:val="both"/>
                </w:pPr>
              </w:pPrChange>
            </w:pPr>
            <w:del w:id="49" w:author="Alvarez, Veronica" w:date="2020-04-06T16:09:00Z">
              <w:r w:rsidRPr="00073A6A" w:rsidDel="00D81645">
                <w:rPr>
                  <w:rFonts w:ascii="Calibri" w:hAnsi="Calibri"/>
                  <w:szCs w:val="24"/>
                  <w:lang w:val="es-ES"/>
                </w:rPr>
                <w:delText>Servidor Infor LN</w:delText>
              </w:r>
            </w:del>
          </w:p>
        </w:tc>
        <w:tc>
          <w:tcPr>
            <w:tcW w:w="4344" w:type="dxa"/>
            <w:shd w:val="clear" w:color="auto" w:fill="auto"/>
          </w:tcPr>
          <w:p w14:paraId="4C140C13" w14:textId="77777777" w:rsidR="00F56AB9" w:rsidRPr="00073A6A" w:rsidDel="00D81645" w:rsidRDefault="00F56AB9">
            <w:pPr>
              <w:widowControl w:val="0"/>
              <w:autoSpaceDE w:val="0"/>
              <w:autoSpaceDN w:val="0"/>
              <w:adjustRightInd w:val="0"/>
              <w:rPr>
                <w:del w:id="50" w:author="Alvarez, Veronica" w:date="2020-04-06T16:09:00Z"/>
                <w:rFonts w:ascii="Calibri" w:hAnsi="Calibri"/>
                <w:szCs w:val="24"/>
              </w:rPr>
              <w:pPrChange w:id="51" w:author="Alvarez, Veronica" w:date="2020-04-06T16:09:00Z">
                <w:pPr>
                  <w:widowControl w:val="0"/>
                  <w:autoSpaceDE w:val="0"/>
                  <w:autoSpaceDN w:val="0"/>
                  <w:adjustRightInd w:val="0"/>
                  <w:jc w:val="both"/>
                </w:pPr>
              </w:pPrChange>
            </w:pPr>
            <w:del w:id="52" w:author="Alvarez, Veronica" w:date="2020-04-06T16:09:00Z">
              <w:r w:rsidRPr="00073A6A" w:rsidDel="00D81645">
                <w:rPr>
                  <w:rFonts w:ascii="Calibri" w:hAnsi="Calibri"/>
                  <w:szCs w:val="24"/>
                </w:rPr>
                <w:delText>Especialista de la Aplicación</w:delText>
              </w:r>
            </w:del>
          </w:p>
        </w:tc>
      </w:tr>
      <w:tr w:rsidR="00F56AB9" w:rsidRPr="00073A6A" w:rsidDel="00D81645" w14:paraId="332BD00A" w14:textId="77777777" w:rsidTr="00F56AB9">
        <w:trPr>
          <w:trHeight w:val="340"/>
          <w:jc w:val="center"/>
          <w:del w:id="53" w:author="Alvarez, Veronica" w:date="2020-04-06T16:09:00Z"/>
        </w:trPr>
        <w:tc>
          <w:tcPr>
            <w:tcW w:w="3578" w:type="dxa"/>
            <w:shd w:val="clear" w:color="auto" w:fill="auto"/>
          </w:tcPr>
          <w:p w14:paraId="4097A40F" w14:textId="77777777" w:rsidR="00F56AB9" w:rsidRPr="00073A6A" w:rsidDel="00D81645" w:rsidRDefault="00F56AB9">
            <w:pPr>
              <w:widowControl w:val="0"/>
              <w:autoSpaceDE w:val="0"/>
              <w:autoSpaceDN w:val="0"/>
              <w:adjustRightInd w:val="0"/>
              <w:rPr>
                <w:del w:id="54" w:author="Alvarez, Veronica" w:date="2020-04-06T16:09:00Z"/>
                <w:rFonts w:ascii="Calibri" w:hAnsi="Calibri"/>
                <w:szCs w:val="24"/>
              </w:rPr>
              <w:pPrChange w:id="55" w:author="Alvarez, Veronica" w:date="2020-04-06T16:09:00Z">
                <w:pPr>
                  <w:widowControl w:val="0"/>
                  <w:autoSpaceDE w:val="0"/>
                  <w:autoSpaceDN w:val="0"/>
                  <w:adjustRightInd w:val="0"/>
                  <w:jc w:val="both"/>
                </w:pPr>
              </w:pPrChange>
            </w:pPr>
            <w:del w:id="56" w:author="Alvarez, Veronica" w:date="2020-04-06T16:09:00Z">
              <w:r w:rsidRPr="00073A6A" w:rsidDel="00D81645">
                <w:rPr>
                  <w:rFonts w:ascii="Calibri" w:hAnsi="Calibri"/>
                  <w:szCs w:val="24"/>
                  <w:lang w:val="es-ES"/>
                </w:rPr>
                <w:delText>Servidor de Almacenamiento</w:delText>
              </w:r>
            </w:del>
          </w:p>
        </w:tc>
        <w:tc>
          <w:tcPr>
            <w:tcW w:w="4344" w:type="dxa"/>
            <w:shd w:val="clear" w:color="auto" w:fill="auto"/>
          </w:tcPr>
          <w:p w14:paraId="147DA4E6" w14:textId="77777777" w:rsidR="00F56AB9" w:rsidRPr="00073A6A" w:rsidDel="00D81645" w:rsidRDefault="00F56AB9">
            <w:pPr>
              <w:widowControl w:val="0"/>
              <w:autoSpaceDE w:val="0"/>
              <w:autoSpaceDN w:val="0"/>
              <w:adjustRightInd w:val="0"/>
              <w:rPr>
                <w:del w:id="57" w:author="Alvarez, Veronica" w:date="2020-04-06T16:09:00Z"/>
                <w:rFonts w:ascii="Calibri" w:hAnsi="Calibri"/>
                <w:szCs w:val="24"/>
              </w:rPr>
              <w:pPrChange w:id="58" w:author="Alvarez, Veronica" w:date="2020-04-06T16:09:00Z">
                <w:pPr>
                  <w:widowControl w:val="0"/>
                  <w:autoSpaceDE w:val="0"/>
                  <w:autoSpaceDN w:val="0"/>
                  <w:adjustRightInd w:val="0"/>
                  <w:jc w:val="both"/>
                </w:pPr>
              </w:pPrChange>
            </w:pPr>
            <w:del w:id="59" w:author="Alvarez, Veronica" w:date="2020-04-06T16:09:00Z">
              <w:r w:rsidRPr="00073A6A" w:rsidDel="00D81645">
                <w:rPr>
                  <w:rFonts w:ascii="Calibri" w:hAnsi="Calibri"/>
                  <w:szCs w:val="24"/>
                </w:rPr>
                <w:delText>Administrador de Redes</w:delText>
              </w:r>
            </w:del>
          </w:p>
        </w:tc>
      </w:tr>
    </w:tbl>
    <w:p w14:paraId="32D8EA39" w14:textId="77777777" w:rsidR="00F56AB9" w:rsidRPr="00D81645" w:rsidDel="00D81645" w:rsidRDefault="00F56AB9">
      <w:pPr>
        <w:widowControl w:val="0"/>
        <w:autoSpaceDE w:val="0"/>
        <w:autoSpaceDN w:val="0"/>
        <w:adjustRightInd w:val="0"/>
        <w:rPr>
          <w:del w:id="60" w:author="Alvarez, Veronica" w:date="2020-04-06T16:09:00Z"/>
          <w:rPrChange w:id="61" w:author="Alvarez, Veronica" w:date="2020-04-06T16:09:00Z">
            <w:rPr>
              <w:del w:id="62" w:author="Alvarez, Veronica" w:date="2020-04-06T16:09:00Z"/>
              <w:lang w:val="es-ES"/>
            </w:rPr>
          </w:rPrChange>
        </w:rPr>
        <w:pPrChange w:id="63" w:author="Alvarez, Veronica" w:date="2020-04-06T16:09:00Z">
          <w:pPr>
            <w:jc w:val="both"/>
          </w:pPr>
        </w:pPrChange>
      </w:pPr>
    </w:p>
    <w:p w14:paraId="469E5756" w14:textId="77777777" w:rsidR="00F56AB9" w:rsidRPr="00073A6A" w:rsidDel="00D81645" w:rsidRDefault="00F56AB9">
      <w:pPr>
        <w:widowControl w:val="0"/>
        <w:autoSpaceDE w:val="0"/>
        <w:autoSpaceDN w:val="0"/>
        <w:adjustRightInd w:val="0"/>
        <w:rPr>
          <w:del w:id="64" w:author="Alvarez, Veronica" w:date="2020-04-06T16:09:00Z"/>
          <w:rFonts w:ascii="Calibri" w:hAnsi="Calibri"/>
          <w:szCs w:val="24"/>
          <w:lang w:val="es-MX"/>
        </w:rPr>
        <w:pPrChange w:id="65" w:author="Alvarez, Veronica" w:date="2020-04-06T16:09:00Z">
          <w:pPr>
            <w:jc w:val="both"/>
          </w:pPr>
        </w:pPrChange>
      </w:pPr>
      <w:del w:id="66" w:author="Alvarez, Veronica" w:date="2020-04-06T16:09:00Z">
        <w:r w:rsidRPr="00073A6A" w:rsidDel="00D81645">
          <w:rPr>
            <w:rFonts w:ascii="Calibri" w:hAnsi="Calibri"/>
            <w:szCs w:val="24"/>
            <w:lang w:val="es-MX"/>
          </w:rPr>
          <w:delText xml:space="preserve">Los respaldos de Infor LN se realizan </w:delText>
        </w:r>
        <w:r w:rsidDel="00D81645">
          <w:rPr>
            <w:rFonts w:ascii="Calibri" w:hAnsi="Calibri"/>
            <w:szCs w:val="24"/>
            <w:lang w:val="es-MX"/>
          </w:rPr>
          <w:delText>por los siguientes</w:delText>
        </w:r>
        <w:r w:rsidRPr="00073A6A" w:rsidDel="00D81645">
          <w:rPr>
            <w:rFonts w:ascii="Calibri" w:hAnsi="Calibri"/>
            <w:szCs w:val="24"/>
            <w:lang w:val="es-MX"/>
          </w:rPr>
          <w:delText xml:space="preserve"> medios</w:delText>
        </w:r>
        <w:r w:rsidDel="00D81645">
          <w:rPr>
            <w:rFonts w:ascii="Calibri" w:hAnsi="Calibri"/>
            <w:szCs w:val="24"/>
            <w:lang w:val="es-MX"/>
          </w:rPr>
          <w:delText xml:space="preserve"> dependiendo de la información a respaldar</w:delText>
        </w:r>
        <w:r w:rsidRPr="00073A6A" w:rsidDel="00D81645">
          <w:rPr>
            <w:rFonts w:ascii="Calibri" w:hAnsi="Calibri"/>
            <w:szCs w:val="24"/>
            <w:lang w:val="es-MX"/>
          </w:rPr>
          <w:delText>:</w:delText>
        </w:r>
      </w:del>
    </w:p>
    <w:p w14:paraId="438954C9" w14:textId="77777777" w:rsidR="00F56AB9" w:rsidDel="00D81645" w:rsidRDefault="00F56AB9">
      <w:pPr>
        <w:widowControl w:val="0"/>
        <w:autoSpaceDE w:val="0"/>
        <w:autoSpaceDN w:val="0"/>
        <w:adjustRightInd w:val="0"/>
        <w:rPr>
          <w:del w:id="67" w:author="Alvarez, Veronica" w:date="2020-04-06T16:09:00Z"/>
          <w:rFonts w:ascii="Calibri" w:hAnsi="Calibri"/>
          <w:b/>
          <w:szCs w:val="24"/>
          <w:lang w:val="es-MX"/>
        </w:rPr>
        <w:pPrChange w:id="68" w:author="Alvarez, Veronica" w:date="2020-04-06T16:09:00Z">
          <w:pPr>
            <w:numPr>
              <w:numId w:val="1"/>
            </w:numPr>
            <w:ind w:left="426" w:hanging="284"/>
            <w:jc w:val="both"/>
          </w:pPr>
        </w:pPrChange>
      </w:pPr>
      <w:del w:id="69" w:author="Alvarez, Veronica" w:date="2020-04-06T16:09:00Z">
        <w:r w:rsidRPr="00073A6A" w:rsidDel="00D81645">
          <w:rPr>
            <w:rFonts w:ascii="Calibri" w:hAnsi="Calibri"/>
            <w:b/>
            <w:szCs w:val="24"/>
            <w:lang w:val="es-MX"/>
          </w:rPr>
          <w:delText>Snapshot de equipo completo por medio de UDP</w:delText>
        </w:r>
      </w:del>
    </w:p>
    <w:p w14:paraId="068674FF" w14:textId="77777777" w:rsidR="00F56AB9" w:rsidDel="00D81645" w:rsidRDefault="00F56AB9">
      <w:pPr>
        <w:widowControl w:val="0"/>
        <w:autoSpaceDE w:val="0"/>
        <w:autoSpaceDN w:val="0"/>
        <w:adjustRightInd w:val="0"/>
        <w:rPr>
          <w:del w:id="70" w:author="Alvarez, Veronica" w:date="2020-04-06T16:09:00Z"/>
          <w:rFonts w:ascii="Calibri" w:hAnsi="Calibri"/>
          <w:szCs w:val="24"/>
          <w:lang w:val="es-MX"/>
        </w:rPr>
        <w:pPrChange w:id="71" w:author="Alvarez, Veronica" w:date="2020-04-06T16:09:00Z">
          <w:pPr>
            <w:ind w:left="426"/>
            <w:jc w:val="both"/>
          </w:pPr>
        </w:pPrChange>
      </w:pPr>
      <w:del w:id="72" w:author="Alvarez, Veronica" w:date="2020-04-06T16:09:00Z">
        <w:r w:rsidRPr="00AB5428" w:rsidDel="00D81645">
          <w:rPr>
            <w:rFonts w:ascii="Calibri" w:hAnsi="Calibri"/>
            <w:szCs w:val="24"/>
            <w:lang w:val="es-MX"/>
          </w:rPr>
          <w:delText xml:space="preserve">Se </w:delText>
        </w:r>
        <w:r w:rsidDel="00D81645">
          <w:rPr>
            <w:rFonts w:ascii="Calibri" w:hAnsi="Calibri"/>
            <w:szCs w:val="24"/>
            <w:lang w:val="es-MX"/>
          </w:rPr>
          <w:delText>realiza a través de la ejecución del plan de respaldo “Respaldo Baan</w:delText>
        </w:r>
        <w:r w:rsidRPr="005F48DE" w:rsidDel="00D81645">
          <w:rPr>
            <w:rFonts w:ascii="Calibri" w:hAnsi="Calibri"/>
            <w:szCs w:val="24"/>
            <w:lang w:val="es-MX"/>
          </w:rPr>
          <w:delText xml:space="preserve"> - </w:delText>
        </w:r>
        <w:r w:rsidDel="00D81645">
          <w:rPr>
            <w:rFonts w:ascii="Calibri" w:hAnsi="Calibri"/>
            <w:szCs w:val="24"/>
            <w:lang w:val="es-MX"/>
          </w:rPr>
          <w:delText>Colombia”  configurado en el UDP</w:delText>
        </w:r>
        <w:r w:rsidR="002B1178" w:rsidDel="00D81645">
          <w:rPr>
            <w:rFonts w:ascii="Calibri" w:hAnsi="Calibri"/>
            <w:szCs w:val="24"/>
            <w:lang w:val="es-MX"/>
          </w:rPr>
          <w:delText>.</w:delText>
        </w:r>
      </w:del>
    </w:p>
    <w:p w14:paraId="6F43032C" w14:textId="5ADBEDA6" w:rsidR="00F56AB9" w:rsidDel="00D81645" w:rsidRDefault="00871D6B">
      <w:pPr>
        <w:widowControl w:val="0"/>
        <w:autoSpaceDE w:val="0"/>
        <w:autoSpaceDN w:val="0"/>
        <w:adjustRightInd w:val="0"/>
        <w:rPr>
          <w:del w:id="73" w:author="Alvarez, Veronica" w:date="2020-04-06T16:09:00Z"/>
          <w:noProof/>
          <w:lang w:val="es-EC" w:eastAsia="es-EC"/>
        </w:rPr>
        <w:pPrChange w:id="74" w:author="Alvarez, Veronica" w:date="2020-04-06T16:09:00Z">
          <w:pPr>
            <w:ind w:left="426"/>
            <w:jc w:val="center"/>
          </w:pPr>
        </w:pPrChange>
      </w:pPr>
      <w:del w:id="75" w:author="Alvarez, Veronica" w:date="2020-04-06T16:09:00Z">
        <w:r w:rsidRPr="00F56AB9" w:rsidDel="00D81645">
          <w:rPr>
            <w:noProof/>
            <w:lang w:val="es-EC" w:eastAsia="es-EC"/>
          </w:rPr>
          <w:drawing>
            <wp:inline distT="0" distB="0" distL="0" distR="0" wp14:anchorId="010EAE49" wp14:editId="2C6286D9">
              <wp:extent cx="4410710" cy="2604770"/>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0710" cy="2604770"/>
                      </a:xfrm>
                      <a:prstGeom prst="rect">
                        <a:avLst/>
                      </a:prstGeom>
                      <a:noFill/>
                      <a:ln>
                        <a:noFill/>
                      </a:ln>
                    </pic:spPr>
                  </pic:pic>
                </a:graphicData>
              </a:graphic>
            </wp:inline>
          </w:drawing>
        </w:r>
      </w:del>
    </w:p>
    <w:p w14:paraId="78DD9316" w14:textId="77777777" w:rsidR="00F56AB9" w:rsidDel="00D81645" w:rsidRDefault="00F56AB9">
      <w:pPr>
        <w:widowControl w:val="0"/>
        <w:autoSpaceDE w:val="0"/>
        <w:autoSpaceDN w:val="0"/>
        <w:adjustRightInd w:val="0"/>
        <w:rPr>
          <w:del w:id="76" w:author="Alvarez, Veronica" w:date="2020-04-06T16:09:00Z"/>
          <w:rFonts w:ascii="Calibri" w:hAnsi="Calibri"/>
          <w:szCs w:val="24"/>
          <w:lang w:val="es-MX"/>
        </w:rPr>
        <w:pPrChange w:id="77" w:author="Alvarez, Veronica" w:date="2020-04-06T16:09:00Z">
          <w:pPr>
            <w:ind w:left="426"/>
            <w:jc w:val="both"/>
          </w:pPr>
        </w:pPrChange>
      </w:pPr>
    </w:p>
    <w:p w14:paraId="6760A69B" w14:textId="77777777" w:rsidR="00F56AB9" w:rsidDel="00D81645" w:rsidRDefault="00F56AB9">
      <w:pPr>
        <w:widowControl w:val="0"/>
        <w:autoSpaceDE w:val="0"/>
        <w:autoSpaceDN w:val="0"/>
        <w:adjustRightInd w:val="0"/>
        <w:rPr>
          <w:del w:id="78" w:author="Alvarez, Veronica" w:date="2020-04-06T16:09:00Z"/>
          <w:rFonts w:ascii="Calibri" w:hAnsi="Calibri"/>
          <w:szCs w:val="24"/>
          <w:lang w:val="es-MX"/>
        </w:rPr>
        <w:pPrChange w:id="79" w:author="Alvarez, Veronica" w:date="2020-04-06T16:09:00Z">
          <w:pPr>
            <w:ind w:left="426"/>
            <w:jc w:val="both"/>
          </w:pPr>
        </w:pPrChange>
      </w:pPr>
      <w:del w:id="80" w:author="Alvarez, Veronica" w:date="2020-04-06T16:09:00Z">
        <w:r w:rsidDel="00D81645">
          <w:rPr>
            <w:rFonts w:ascii="Calibri" w:hAnsi="Calibri"/>
            <w:szCs w:val="24"/>
            <w:lang w:val="es-MX"/>
          </w:rPr>
          <w:delText>El snapshot se almacena en el servidor srvbackup</w:delText>
        </w:r>
        <w:r w:rsidR="002B1178" w:rsidDel="00D81645">
          <w:rPr>
            <w:rFonts w:ascii="Calibri" w:hAnsi="Calibri"/>
            <w:szCs w:val="24"/>
            <w:lang w:val="es-MX"/>
          </w:rPr>
          <w:delText>.</w:delText>
        </w:r>
      </w:del>
    </w:p>
    <w:p w14:paraId="01E46CA4" w14:textId="0DFAC976" w:rsidR="00F56AB9" w:rsidDel="00D81645" w:rsidRDefault="00871D6B">
      <w:pPr>
        <w:widowControl w:val="0"/>
        <w:autoSpaceDE w:val="0"/>
        <w:autoSpaceDN w:val="0"/>
        <w:adjustRightInd w:val="0"/>
        <w:rPr>
          <w:del w:id="81" w:author="Alvarez, Veronica" w:date="2020-04-06T16:09:00Z"/>
          <w:b/>
          <w:noProof/>
          <w:lang w:val="es-EC" w:eastAsia="es-EC"/>
        </w:rPr>
        <w:pPrChange w:id="82" w:author="Alvarez, Veronica" w:date="2020-04-06T16:09:00Z">
          <w:pPr>
            <w:ind w:left="426"/>
            <w:jc w:val="center"/>
          </w:pPr>
        </w:pPrChange>
      </w:pPr>
      <w:del w:id="83" w:author="Alvarez, Veronica" w:date="2020-04-06T16:09:00Z">
        <w:r w:rsidRPr="00F56AB9" w:rsidDel="00D81645">
          <w:rPr>
            <w:noProof/>
            <w:lang w:val="es-EC" w:eastAsia="es-EC"/>
          </w:rPr>
          <w:lastRenderedPageBreak/>
          <w:drawing>
            <wp:inline distT="0" distB="0" distL="0" distR="0" wp14:anchorId="2B40C431" wp14:editId="4B6C1F54">
              <wp:extent cx="4625975" cy="2720340"/>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5975" cy="2720340"/>
                      </a:xfrm>
                      <a:prstGeom prst="rect">
                        <a:avLst/>
                      </a:prstGeom>
                      <a:noFill/>
                      <a:ln>
                        <a:noFill/>
                      </a:ln>
                    </pic:spPr>
                  </pic:pic>
                </a:graphicData>
              </a:graphic>
            </wp:inline>
          </w:drawing>
        </w:r>
      </w:del>
    </w:p>
    <w:p w14:paraId="33288B5F" w14:textId="77777777" w:rsidR="00F56AB9" w:rsidDel="00D81645" w:rsidRDefault="00F56AB9">
      <w:pPr>
        <w:widowControl w:val="0"/>
        <w:autoSpaceDE w:val="0"/>
        <w:autoSpaceDN w:val="0"/>
        <w:adjustRightInd w:val="0"/>
        <w:rPr>
          <w:del w:id="84" w:author="Alvarez, Veronica" w:date="2020-04-06T16:09:00Z"/>
          <w:rFonts w:ascii="Calibri" w:hAnsi="Calibri"/>
          <w:szCs w:val="24"/>
          <w:lang w:val="es-MX"/>
        </w:rPr>
        <w:pPrChange w:id="85" w:author="Alvarez, Veronica" w:date="2020-04-06T16:09:00Z">
          <w:pPr>
            <w:ind w:left="426"/>
            <w:jc w:val="both"/>
          </w:pPr>
        </w:pPrChange>
      </w:pPr>
      <w:del w:id="86" w:author="Alvarez, Veronica" w:date="2020-04-06T16:09:00Z">
        <w:r w:rsidRPr="002F6616" w:rsidDel="00D81645">
          <w:rPr>
            <w:rFonts w:ascii="Calibri" w:hAnsi="Calibri"/>
            <w:szCs w:val="24"/>
            <w:lang w:val="es-MX"/>
          </w:rPr>
          <w:delText xml:space="preserve">La ejecución </w:delText>
        </w:r>
        <w:r w:rsidDel="00D81645">
          <w:rPr>
            <w:rFonts w:ascii="Calibri" w:hAnsi="Calibri"/>
            <w:szCs w:val="24"/>
            <w:lang w:val="es-MX"/>
          </w:rPr>
          <w:delText>se hace diariamente 2 veces al día, y 1 vez a la semana, permitiéndonos manejar una retención de 28 respaldos diarios y 5 semanales, es decir, alrededor de los últimos 15 días y los últimos 5 fines de semana</w:delText>
        </w:r>
        <w:r w:rsidR="002B1178" w:rsidDel="00D81645">
          <w:rPr>
            <w:rFonts w:ascii="Calibri" w:hAnsi="Calibri"/>
            <w:szCs w:val="24"/>
            <w:lang w:val="es-MX"/>
          </w:rPr>
          <w:delText>.</w:delText>
        </w:r>
      </w:del>
    </w:p>
    <w:p w14:paraId="35779368" w14:textId="77777777" w:rsidR="000339FD" w:rsidDel="00D81645" w:rsidRDefault="000339FD">
      <w:pPr>
        <w:widowControl w:val="0"/>
        <w:autoSpaceDE w:val="0"/>
        <w:autoSpaceDN w:val="0"/>
        <w:adjustRightInd w:val="0"/>
        <w:rPr>
          <w:del w:id="87" w:author="Alvarez, Veronica" w:date="2020-04-06T16:09:00Z"/>
          <w:noProof/>
          <w:lang w:val="es-EC" w:eastAsia="es-EC"/>
        </w:rPr>
        <w:pPrChange w:id="88" w:author="Alvarez, Veronica" w:date="2020-04-06T16:09:00Z">
          <w:pPr>
            <w:ind w:left="426"/>
            <w:jc w:val="both"/>
          </w:pPr>
        </w:pPrChange>
      </w:pPr>
    </w:p>
    <w:p w14:paraId="475EC9BC" w14:textId="211C0D59" w:rsidR="00F56AB9" w:rsidDel="00D81645" w:rsidRDefault="00871D6B">
      <w:pPr>
        <w:widowControl w:val="0"/>
        <w:autoSpaceDE w:val="0"/>
        <w:autoSpaceDN w:val="0"/>
        <w:adjustRightInd w:val="0"/>
        <w:rPr>
          <w:del w:id="89" w:author="Alvarez, Veronica" w:date="2020-04-06T16:09:00Z"/>
          <w:noProof/>
          <w:lang w:val="es-EC" w:eastAsia="es-EC"/>
        </w:rPr>
        <w:pPrChange w:id="90" w:author="Alvarez, Veronica" w:date="2020-04-06T16:09:00Z">
          <w:pPr>
            <w:ind w:left="426"/>
            <w:jc w:val="center"/>
          </w:pPr>
        </w:pPrChange>
      </w:pPr>
      <w:del w:id="91" w:author="Alvarez, Veronica" w:date="2020-04-06T16:09:00Z">
        <w:r w:rsidRPr="00F56AB9" w:rsidDel="00D81645">
          <w:rPr>
            <w:noProof/>
            <w:lang w:val="es-EC" w:eastAsia="es-EC"/>
          </w:rPr>
          <w:lastRenderedPageBreak/>
          <w:drawing>
            <wp:inline distT="0" distB="0" distL="0" distR="0" wp14:anchorId="6EB362F1" wp14:editId="031D964F">
              <wp:extent cx="4425950" cy="2612390"/>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5950" cy="2612390"/>
                      </a:xfrm>
                      <a:prstGeom prst="rect">
                        <a:avLst/>
                      </a:prstGeom>
                      <a:noFill/>
                      <a:ln>
                        <a:noFill/>
                      </a:ln>
                    </pic:spPr>
                  </pic:pic>
                </a:graphicData>
              </a:graphic>
            </wp:inline>
          </w:drawing>
        </w:r>
      </w:del>
    </w:p>
    <w:p w14:paraId="1A6DF9AE" w14:textId="77777777" w:rsidR="00F56AB9" w:rsidDel="00D81645" w:rsidRDefault="00F56AB9">
      <w:pPr>
        <w:widowControl w:val="0"/>
        <w:autoSpaceDE w:val="0"/>
        <w:autoSpaceDN w:val="0"/>
        <w:adjustRightInd w:val="0"/>
        <w:rPr>
          <w:del w:id="92" w:author="Alvarez, Veronica" w:date="2020-04-06T16:09:00Z"/>
          <w:rFonts w:ascii="Calibri" w:hAnsi="Calibri"/>
          <w:szCs w:val="24"/>
          <w:lang w:val="es-MX"/>
        </w:rPr>
        <w:pPrChange w:id="93" w:author="Alvarez, Veronica" w:date="2020-04-06T16:09:00Z">
          <w:pPr>
            <w:ind w:left="426"/>
            <w:jc w:val="both"/>
          </w:pPr>
        </w:pPrChange>
      </w:pPr>
    </w:p>
    <w:p w14:paraId="08104D86" w14:textId="77777777" w:rsidR="00F56AB9" w:rsidDel="00D81645" w:rsidRDefault="00F56AB9">
      <w:pPr>
        <w:widowControl w:val="0"/>
        <w:autoSpaceDE w:val="0"/>
        <w:autoSpaceDN w:val="0"/>
        <w:adjustRightInd w:val="0"/>
        <w:rPr>
          <w:del w:id="94" w:author="Alvarez, Veronica" w:date="2020-04-06T16:09:00Z"/>
          <w:rFonts w:ascii="Calibri" w:hAnsi="Calibri"/>
          <w:szCs w:val="24"/>
          <w:lang w:val="es-MX"/>
        </w:rPr>
        <w:pPrChange w:id="95" w:author="Alvarez, Veronica" w:date="2020-04-06T16:09:00Z">
          <w:pPr>
            <w:ind w:left="426"/>
            <w:jc w:val="both"/>
          </w:pPr>
        </w:pPrChange>
      </w:pPr>
      <w:del w:id="96" w:author="Alvarez, Veronica" w:date="2020-04-06T16:09:00Z">
        <w:r w:rsidRPr="002F6616" w:rsidDel="00D81645">
          <w:rPr>
            <w:rFonts w:ascii="Calibri" w:hAnsi="Calibri"/>
            <w:szCs w:val="24"/>
            <w:lang w:val="es-MX"/>
          </w:rPr>
          <w:delText>En caso de darse algún error en los backups, llega un mail a los responsables</w:delText>
        </w:r>
        <w:r w:rsidR="002B1178" w:rsidDel="00D81645">
          <w:rPr>
            <w:rFonts w:ascii="Calibri" w:hAnsi="Calibri"/>
            <w:szCs w:val="24"/>
            <w:lang w:val="es-MX"/>
          </w:rPr>
          <w:delText>.</w:delText>
        </w:r>
      </w:del>
    </w:p>
    <w:p w14:paraId="747AC1D4" w14:textId="77777777" w:rsidR="000339FD" w:rsidRPr="002F6616" w:rsidDel="00D81645" w:rsidRDefault="000339FD">
      <w:pPr>
        <w:widowControl w:val="0"/>
        <w:autoSpaceDE w:val="0"/>
        <w:autoSpaceDN w:val="0"/>
        <w:adjustRightInd w:val="0"/>
        <w:rPr>
          <w:del w:id="97" w:author="Alvarez, Veronica" w:date="2020-04-06T16:09:00Z"/>
          <w:rFonts w:ascii="Calibri" w:hAnsi="Calibri"/>
          <w:szCs w:val="24"/>
          <w:lang w:val="es-MX"/>
        </w:rPr>
        <w:pPrChange w:id="98" w:author="Alvarez, Veronica" w:date="2020-04-06T16:09:00Z">
          <w:pPr>
            <w:ind w:left="426"/>
            <w:jc w:val="both"/>
          </w:pPr>
        </w:pPrChange>
      </w:pPr>
    </w:p>
    <w:p w14:paraId="246ACC0B" w14:textId="6B2C8314" w:rsidR="00F56AB9" w:rsidDel="00D81645" w:rsidRDefault="00871D6B">
      <w:pPr>
        <w:widowControl w:val="0"/>
        <w:autoSpaceDE w:val="0"/>
        <w:autoSpaceDN w:val="0"/>
        <w:adjustRightInd w:val="0"/>
        <w:rPr>
          <w:del w:id="99" w:author="Alvarez, Veronica" w:date="2020-04-06T16:09:00Z"/>
          <w:noProof/>
          <w:lang w:val="es-EC" w:eastAsia="es-EC"/>
        </w:rPr>
        <w:pPrChange w:id="100" w:author="Alvarez, Veronica" w:date="2020-04-06T16:09:00Z">
          <w:pPr>
            <w:ind w:left="426"/>
            <w:jc w:val="center"/>
          </w:pPr>
        </w:pPrChange>
      </w:pPr>
      <w:del w:id="101" w:author="Alvarez, Veronica" w:date="2020-04-06T16:09:00Z">
        <w:r w:rsidRPr="00F56AB9" w:rsidDel="00D81645">
          <w:rPr>
            <w:noProof/>
            <w:lang w:val="es-EC" w:eastAsia="es-EC"/>
          </w:rPr>
          <w:drawing>
            <wp:inline distT="0" distB="0" distL="0" distR="0" wp14:anchorId="72E7A668" wp14:editId="42810869">
              <wp:extent cx="4410710" cy="2604770"/>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2604770"/>
                      </a:xfrm>
                      <a:prstGeom prst="rect">
                        <a:avLst/>
                      </a:prstGeom>
                      <a:noFill/>
                      <a:ln>
                        <a:noFill/>
                      </a:ln>
                    </pic:spPr>
                  </pic:pic>
                </a:graphicData>
              </a:graphic>
            </wp:inline>
          </w:drawing>
        </w:r>
      </w:del>
    </w:p>
    <w:p w14:paraId="3022765F" w14:textId="77777777" w:rsidR="00F56AB9" w:rsidDel="00D81645" w:rsidRDefault="00F56AB9">
      <w:pPr>
        <w:widowControl w:val="0"/>
        <w:autoSpaceDE w:val="0"/>
        <w:autoSpaceDN w:val="0"/>
        <w:adjustRightInd w:val="0"/>
        <w:rPr>
          <w:del w:id="102" w:author="Alvarez, Veronica" w:date="2020-04-06T16:09:00Z"/>
          <w:noProof/>
          <w:lang w:val="es-EC" w:eastAsia="es-EC"/>
        </w:rPr>
        <w:pPrChange w:id="103" w:author="Alvarez, Veronica" w:date="2020-04-06T16:09:00Z">
          <w:pPr>
            <w:ind w:left="426"/>
            <w:jc w:val="both"/>
          </w:pPr>
        </w:pPrChange>
      </w:pPr>
    </w:p>
    <w:p w14:paraId="3523F314" w14:textId="77777777" w:rsidR="00F56AB9" w:rsidDel="00D81645" w:rsidRDefault="00F56AB9">
      <w:pPr>
        <w:widowControl w:val="0"/>
        <w:autoSpaceDE w:val="0"/>
        <w:autoSpaceDN w:val="0"/>
        <w:adjustRightInd w:val="0"/>
        <w:rPr>
          <w:del w:id="104" w:author="Alvarez, Veronica" w:date="2020-04-06T16:09:00Z"/>
          <w:rFonts w:ascii="Calibri" w:hAnsi="Calibri"/>
          <w:szCs w:val="24"/>
          <w:lang w:val="es-MX"/>
        </w:rPr>
        <w:pPrChange w:id="105" w:author="Alvarez, Veronica" w:date="2020-04-06T16:09:00Z">
          <w:pPr>
            <w:ind w:left="426"/>
            <w:jc w:val="both"/>
          </w:pPr>
        </w:pPrChange>
      </w:pPr>
    </w:p>
    <w:p w14:paraId="3F311491" w14:textId="77777777" w:rsidR="00F56AB9" w:rsidRPr="00073A6A" w:rsidDel="00D81645" w:rsidRDefault="00F56AB9">
      <w:pPr>
        <w:widowControl w:val="0"/>
        <w:autoSpaceDE w:val="0"/>
        <w:autoSpaceDN w:val="0"/>
        <w:adjustRightInd w:val="0"/>
        <w:rPr>
          <w:del w:id="106" w:author="Alvarez, Veronica" w:date="2020-04-06T16:09:00Z"/>
          <w:rFonts w:ascii="Calibri" w:hAnsi="Calibri"/>
          <w:szCs w:val="24"/>
          <w:lang w:val="es-MX"/>
        </w:rPr>
        <w:pPrChange w:id="107" w:author="Alvarez, Veronica" w:date="2020-04-06T16:09:00Z">
          <w:pPr>
            <w:ind w:left="720"/>
            <w:jc w:val="both"/>
          </w:pPr>
        </w:pPrChange>
      </w:pPr>
    </w:p>
    <w:p w14:paraId="58EED165" w14:textId="77777777" w:rsidR="00F56AB9" w:rsidRPr="00073A6A" w:rsidDel="00D81645" w:rsidRDefault="00F56AB9">
      <w:pPr>
        <w:widowControl w:val="0"/>
        <w:autoSpaceDE w:val="0"/>
        <w:autoSpaceDN w:val="0"/>
        <w:adjustRightInd w:val="0"/>
        <w:rPr>
          <w:del w:id="108" w:author="Alvarez, Veronica" w:date="2020-04-06T16:09:00Z"/>
          <w:rFonts w:ascii="Calibri" w:hAnsi="Calibri"/>
          <w:szCs w:val="24"/>
          <w:lang w:val="es-MX"/>
        </w:rPr>
        <w:pPrChange w:id="109" w:author="Alvarez, Veronica" w:date="2020-04-06T16:09:00Z">
          <w:pPr>
            <w:ind w:left="720"/>
            <w:jc w:val="both"/>
          </w:pPr>
        </w:pPrChange>
      </w:pPr>
    </w:p>
    <w:p w14:paraId="5CE3FDE9" w14:textId="77777777" w:rsidR="009836FC" w:rsidDel="00D81645" w:rsidRDefault="00F56AB9">
      <w:pPr>
        <w:widowControl w:val="0"/>
        <w:autoSpaceDE w:val="0"/>
        <w:autoSpaceDN w:val="0"/>
        <w:adjustRightInd w:val="0"/>
        <w:rPr>
          <w:del w:id="110" w:author="Alvarez, Veronica" w:date="2020-04-06T16:09:00Z"/>
          <w:rFonts w:ascii="Calibri" w:hAnsi="Calibri"/>
          <w:b/>
          <w:szCs w:val="24"/>
          <w:lang w:val="es-MX"/>
        </w:rPr>
        <w:pPrChange w:id="111" w:author="Alvarez, Veronica" w:date="2020-04-06T16:09:00Z">
          <w:pPr/>
        </w:pPrChange>
      </w:pPr>
      <w:del w:id="112" w:author="Alvarez, Veronica" w:date="2020-04-06T16:09:00Z">
        <w:r w:rsidDel="00D81645">
          <w:rPr>
            <w:rFonts w:ascii="Calibri" w:hAnsi="Calibri"/>
            <w:b/>
            <w:szCs w:val="24"/>
            <w:lang w:val="es-MX"/>
          </w:rPr>
          <w:delText xml:space="preserve">Nota: </w:delText>
        </w:r>
        <w:r w:rsidRPr="00822C3A" w:rsidDel="00D81645">
          <w:rPr>
            <w:rFonts w:ascii="Calibri" w:hAnsi="Calibri"/>
            <w:szCs w:val="24"/>
            <w:lang w:val="es-MX"/>
          </w:rPr>
          <w:delText>Ver Anexo A para implantar un plan de respaldo en el UDP</w:delText>
        </w:r>
        <w:r w:rsidR="009836FC" w:rsidDel="00D81645">
          <w:rPr>
            <w:rFonts w:ascii="Calibri" w:hAnsi="Calibri"/>
            <w:b/>
            <w:szCs w:val="24"/>
            <w:lang w:val="es-MX"/>
          </w:rPr>
          <w:delText>.</w:delText>
        </w:r>
      </w:del>
    </w:p>
    <w:p w14:paraId="3190B4E7" w14:textId="77777777" w:rsidR="00F56AB9" w:rsidDel="00D81645" w:rsidRDefault="00F56AB9">
      <w:pPr>
        <w:widowControl w:val="0"/>
        <w:autoSpaceDE w:val="0"/>
        <w:autoSpaceDN w:val="0"/>
        <w:adjustRightInd w:val="0"/>
        <w:rPr>
          <w:del w:id="113" w:author="Alvarez, Veronica" w:date="2020-04-06T16:09:00Z"/>
          <w:rFonts w:ascii="Calibri" w:hAnsi="Calibri"/>
          <w:b/>
          <w:szCs w:val="24"/>
          <w:lang w:val="es-MX"/>
        </w:rPr>
        <w:pPrChange w:id="114" w:author="Alvarez, Veronica" w:date="2020-04-06T16:09:00Z">
          <w:pPr>
            <w:numPr>
              <w:numId w:val="1"/>
            </w:numPr>
            <w:ind w:left="426" w:hanging="426"/>
          </w:pPr>
        </w:pPrChange>
      </w:pPr>
      <w:del w:id="115" w:author="Alvarez, Veronica" w:date="2020-04-06T16:09:00Z">
        <w:r w:rsidDel="00D81645">
          <w:rPr>
            <w:rFonts w:ascii="Calibri" w:hAnsi="Calibri"/>
            <w:b/>
            <w:szCs w:val="24"/>
            <w:lang w:val="es-MX"/>
          </w:rPr>
          <w:br w:type="page"/>
        </w:r>
        <w:r w:rsidRPr="00073A6A" w:rsidDel="00D81645">
          <w:rPr>
            <w:rFonts w:ascii="Calibri" w:hAnsi="Calibri"/>
            <w:b/>
            <w:szCs w:val="24"/>
            <w:lang w:val="es-MX"/>
          </w:rPr>
          <w:lastRenderedPageBreak/>
          <w:delText>Respaldo completo de la Base de datos (SQL SERVER)</w:delText>
        </w:r>
      </w:del>
    </w:p>
    <w:p w14:paraId="1778D2EB" w14:textId="77777777" w:rsidR="00F56AB9" w:rsidDel="00D81645" w:rsidRDefault="00F56AB9">
      <w:pPr>
        <w:widowControl w:val="0"/>
        <w:autoSpaceDE w:val="0"/>
        <w:autoSpaceDN w:val="0"/>
        <w:adjustRightInd w:val="0"/>
        <w:rPr>
          <w:del w:id="116" w:author="Alvarez, Veronica" w:date="2020-04-06T16:09:00Z"/>
          <w:rFonts w:ascii="Calibri" w:hAnsi="Calibri"/>
          <w:szCs w:val="24"/>
          <w:lang w:val="es-MX"/>
        </w:rPr>
        <w:pPrChange w:id="117" w:author="Alvarez, Veronica" w:date="2020-04-06T16:09:00Z">
          <w:pPr>
            <w:ind w:left="426"/>
            <w:jc w:val="both"/>
          </w:pPr>
        </w:pPrChange>
      </w:pPr>
      <w:del w:id="118" w:author="Alvarez, Veronica" w:date="2020-04-06T16:09:00Z">
        <w:r w:rsidDel="00D81645">
          <w:rPr>
            <w:rFonts w:ascii="Calibri" w:hAnsi="Calibri"/>
            <w:szCs w:val="24"/>
            <w:lang w:val="es-MX"/>
          </w:rPr>
          <w:delText>S</w:delText>
        </w:r>
        <w:r w:rsidRPr="00073A6A" w:rsidDel="00D81645">
          <w:rPr>
            <w:rFonts w:ascii="Calibri" w:hAnsi="Calibri"/>
            <w:szCs w:val="24"/>
            <w:lang w:val="es-MX"/>
          </w:rPr>
          <w:delText xml:space="preserve">e realizan a través de la </w:delText>
        </w:r>
        <w:r w:rsidDel="00D81645">
          <w:rPr>
            <w:rFonts w:ascii="Calibri" w:hAnsi="Calibri"/>
            <w:szCs w:val="24"/>
            <w:lang w:val="es-MX"/>
          </w:rPr>
          <w:delText xml:space="preserve">ejecución </w:delText>
        </w:r>
        <w:r w:rsidRPr="00073A6A" w:rsidDel="00D81645">
          <w:rPr>
            <w:rFonts w:ascii="Calibri" w:hAnsi="Calibri"/>
            <w:szCs w:val="24"/>
            <w:lang w:val="es-MX"/>
          </w:rPr>
          <w:delText xml:space="preserve">de </w:delText>
        </w:r>
        <w:r w:rsidDel="00D81645">
          <w:rPr>
            <w:rFonts w:ascii="Calibri" w:hAnsi="Calibri"/>
            <w:szCs w:val="24"/>
            <w:lang w:val="es-MX"/>
          </w:rPr>
          <w:delText>trabajos</w:delText>
        </w:r>
        <w:r w:rsidRPr="00073A6A" w:rsidDel="00D81645">
          <w:rPr>
            <w:rFonts w:ascii="Calibri" w:hAnsi="Calibri"/>
            <w:szCs w:val="24"/>
            <w:lang w:val="es-MX"/>
          </w:rPr>
          <w:delText xml:space="preserve"> automáticos programados en las bases de datos que llevan por nombre</w:delText>
        </w:r>
        <w:r w:rsidDel="00D81645">
          <w:rPr>
            <w:rFonts w:ascii="Calibri" w:hAnsi="Calibri"/>
            <w:szCs w:val="24"/>
            <w:lang w:val="es-MX"/>
          </w:rPr>
          <w:delText xml:space="preserve"> baandb y msd</w:delText>
        </w:r>
        <w:r w:rsidR="002B1178" w:rsidDel="00D81645">
          <w:rPr>
            <w:rFonts w:ascii="Calibri" w:hAnsi="Calibri"/>
            <w:szCs w:val="24"/>
            <w:lang w:val="es-MX"/>
          </w:rPr>
          <w:delText>b.</w:delText>
        </w:r>
      </w:del>
    </w:p>
    <w:p w14:paraId="11404269" w14:textId="77777777" w:rsidR="000339FD" w:rsidRPr="00073A6A" w:rsidDel="00D81645" w:rsidRDefault="000339FD">
      <w:pPr>
        <w:widowControl w:val="0"/>
        <w:autoSpaceDE w:val="0"/>
        <w:autoSpaceDN w:val="0"/>
        <w:adjustRightInd w:val="0"/>
        <w:rPr>
          <w:del w:id="119" w:author="Alvarez, Veronica" w:date="2020-04-06T16:09:00Z"/>
          <w:rFonts w:ascii="Calibri" w:hAnsi="Calibri"/>
          <w:szCs w:val="24"/>
          <w:lang w:val="es-MX"/>
        </w:rPr>
        <w:pPrChange w:id="120" w:author="Alvarez, Veronica" w:date="2020-04-06T16:09:00Z">
          <w:pPr>
            <w:ind w:left="426"/>
            <w:jc w:val="both"/>
          </w:pPr>
        </w:pPrChange>
      </w:pPr>
    </w:p>
    <w:p w14:paraId="69408318" w14:textId="77777777" w:rsidR="00F56AB9" w:rsidDel="00D81645" w:rsidRDefault="00F56AB9">
      <w:pPr>
        <w:widowControl w:val="0"/>
        <w:autoSpaceDE w:val="0"/>
        <w:autoSpaceDN w:val="0"/>
        <w:adjustRightInd w:val="0"/>
        <w:rPr>
          <w:del w:id="121" w:author="Alvarez, Veronica" w:date="2020-04-06T16:09:00Z"/>
          <w:rFonts w:ascii="Calibri" w:hAnsi="Calibri" w:cs="Calibri"/>
          <w:szCs w:val="24"/>
          <w:lang w:val="es-EC"/>
        </w:rPr>
        <w:pPrChange w:id="122" w:author="Alvarez, Veronica" w:date="2020-04-06T16:09:00Z">
          <w:pPr>
            <w:numPr>
              <w:numId w:val="11"/>
            </w:numPr>
            <w:ind w:left="786" w:hanging="360"/>
            <w:jc w:val="both"/>
          </w:pPr>
        </w:pPrChange>
      </w:pPr>
      <w:del w:id="123" w:author="Alvarez, Veronica" w:date="2020-04-06T16:09:00Z">
        <w:r w:rsidDel="00D81645">
          <w:rPr>
            <w:rFonts w:ascii="Calibri" w:hAnsi="Calibri" w:cs="Calibri"/>
            <w:szCs w:val="24"/>
            <w:lang w:val="es-EC"/>
          </w:rPr>
          <w:delText>Respaldo de baandb</w:delText>
        </w:r>
      </w:del>
    </w:p>
    <w:p w14:paraId="6AF21E76" w14:textId="77777777" w:rsidR="00F56AB9" w:rsidDel="00D81645" w:rsidRDefault="00F56AB9">
      <w:pPr>
        <w:widowControl w:val="0"/>
        <w:autoSpaceDE w:val="0"/>
        <w:autoSpaceDN w:val="0"/>
        <w:adjustRightInd w:val="0"/>
        <w:rPr>
          <w:del w:id="124" w:author="Alvarez, Veronica" w:date="2020-04-06T16:09:00Z"/>
          <w:rFonts w:ascii="Calibri" w:hAnsi="Calibri" w:cs="Calibri"/>
          <w:szCs w:val="24"/>
          <w:lang w:val="es-EC"/>
        </w:rPr>
        <w:pPrChange w:id="125" w:author="Alvarez, Veronica" w:date="2020-04-06T16:09:00Z">
          <w:pPr>
            <w:ind w:left="786"/>
            <w:jc w:val="both"/>
          </w:pPr>
        </w:pPrChange>
      </w:pPr>
      <w:del w:id="126" w:author="Alvarez, Veronica" w:date="2020-04-06T16:09:00Z">
        <w:r w:rsidRPr="00073A6A" w:rsidDel="00D81645">
          <w:rPr>
            <w:rFonts w:ascii="Calibri" w:hAnsi="Calibri" w:cs="Calibri"/>
            <w:szCs w:val="24"/>
            <w:lang w:val="es-EC"/>
          </w:rPr>
          <w:delText xml:space="preserve">Diariamente dentro del servidor </w:delText>
        </w:r>
        <w:r w:rsidDel="00D81645">
          <w:rPr>
            <w:rFonts w:ascii="Calibri" w:hAnsi="Calibri" w:cs="Calibri"/>
            <w:szCs w:val="24"/>
            <w:lang w:val="es-EC"/>
          </w:rPr>
          <w:delText>srvinnova1</w:delText>
        </w:r>
        <w:r w:rsidRPr="00073A6A" w:rsidDel="00D81645">
          <w:rPr>
            <w:rFonts w:ascii="Calibri" w:hAnsi="Calibri" w:cs="Calibri"/>
            <w:szCs w:val="24"/>
            <w:lang w:val="es-EC"/>
          </w:rPr>
          <w:delText xml:space="preserve"> se ejecuta la tarea de respaldo automática de la base</w:delText>
        </w:r>
        <w:r w:rsidDel="00D81645">
          <w:rPr>
            <w:rFonts w:ascii="Calibri" w:hAnsi="Calibri" w:cs="Calibri"/>
            <w:szCs w:val="24"/>
            <w:lang w:val="es-EC"/>
          </w:rPr>
          <w:delText xml:space="preserve"> baandb</w:delText>
        </w:r>
        <w:r w:rsidRPr="00073A6A" w:rsidDel="00D81645">
          <w:rPr>
            <w:rFonts w:ascii="Calibri" w:hAnsi="Calibri" w:cs="Calibri"/>
            <w:szCs w:val="24"/>
            <w:lang w:val="es-EC"/>
          </w:rPr>
          <w:delText>. Dentro</w:delText>
        </w:r>
        <w:r w:rsidDel="00D81645">
          <w:rPr>
            <w:rFonts w:ascii="Calibri" w:hAnsi="Calibri" w:cs="Calibri"/>
            <w:szCs w:val="24"/>
            <w:lang w:val="es-EC"/>
          </w:rPr>
          <w:delText xml:space="preserve"> del Agente SQL Server existe el</w:delText>
        </w:r>
        <w:r w:rsidRPr="00073A6A" w:rsidDel="00D81645">
          <w:rPr>
            <w:rFonts w:ascii="Calibri" w:hAnsi="Calibri" w:cs="Calibri"/>
            <w:szCs w:val="24"/>
            <w:lang w:val="es-EC"/>
          </w:rPr>
          <w:delText xml:space="preserve"> </w:delText>
        </w:r>
        <w:r w:rsidDel="00D81645">
          <w:rPr>
            <w:rFonts w:ascii="Calibri" w:hAnsi="Calibri" w:cs="Calibri"/>
            <w:szCs w:val="24"/>
            <w:lang w:val="es-EC"/>
          </w:rPr>
          <w:delText>job</w:delText>
        </w:r>
        <w:r w:rsidRPr="00073A6A" w:rsidDel="00D81645">
          <w:rPr>
            <w:rFonts w:ascii="Calibri" w:hAnsi="Calibri" w:cs="Calibri"/>
            <w:szCs w:val="24"/>
            <w:lang w:val="es-EC"/>
          </w:rPr>
          <w:delText xml:space="preserve"> que lleva por nombre</w:delText>
        </w:r>
        <w:r w:rsidDel="00D81645">
          <w:rPr>
            <w:rFonts w:ascii="Calibri" w:hAnsi="Calibri" w:cs="Calibri"/>
            <w:szCs w:val="24"/>
            <w:lang w:val="es-EC"/>
          </w:rPr>
          <w:delText xml:space="preserve"> “Respaldo Diario”</w:delText>
        </w:r>
        <w:r w:rsidR="002B1178" w:rsidDel="00D81645">
          <w:rPr>
            <w:rFonts w:ascii="Calibri" w:hAnsi="Calibri" w:cs="Calibri"/>
            <w:szCs w:val="24"/>
            <w:lang w:val="es-EC"/>
          </w:rPr>
          <w:delText>.</w:delText>
        </w:r>
      </w:del>
    </w:p>
    <w:p w14:paraId="6587808A" w14:textId="77777777" w:rsidR="000339FD" w:rsidDel="00D81645" w:rsidRDefault="000339FD">
      <w:pPr>
        <w:widowControl w:val="0"/>
        <w:autoSpaceDE w:val="0"/>
        <w:autoSpaceDN w:val="0"/>
        <w:adjustRightInd w:val="0"/>
        <w:rPr>
          <w:del w:id="127" w:author="Alvarez, Veronica" w:date="2020-04-06T16:09:00Z"/>
          <w:rFonts w:ascii="Calibri" w:hAnsi="Calibri" w:cs="Calibri"/>
          <w:szCs w:val="24"/>
          <w:lang w:val="es-EC"/>
        </w:rPr>
        <w:pPrChange w:id="128" w:author="Alvarez, Veronica" w:date="2020-04-06T16:09:00Z">
          <w:pPr>
            <w:ind w:left="786"/>
            <w:jc w:val="both"/>
          </w:pPr>
        </w:pPrChange>
      </w:pPr>
    </w:p>
    <w:p w14:paraId="1A5B08B9" w14:textId="4F744574" w:rsidR="00F56AB9" w:rsidDel="00D81645" w:rsidRDefault="00871D6B">
      <w:pPr>
        <w:widowControl w:val="0"/>
        <w:autoSpaceDE w:val="0"/>
        <w:autoSpaceDN w:val="0"/>
        <w:adjustRightInd w:val="0"/>
        <w:rPr>
          <w:del w:id="129" w:author="Alvarez, Veronica" w:date="2020-04-06T16:09:00Z"/>
          <w:noProof/>
          <w:lang w:val="es-EC" w:eastAsia="es-EC"/>
        </w:rPr>
        <w:pPrChange w:id="130" w:author="Alvarez, Veronica" w:date="2020-04-06T16:09:00Z">
          <w:pPr>
            <w:ind w:left="786"/>
            <w:jc w:val="center"/>
          </w:pPr>
        </w:pPrChange>
      </w:pPr>
      <w:del w:id="131" w:author="Alvarez, Veronica" w:date="2020-04-06T16:09:00Z">
        <w:r w:rsidRPr="00F56AB9" w:rsidDel="00D81645">
          <w:rPr>
            <w:noProof/>
            <w:lang w:val="es-EC" w:eastAsia="es-EC"/>
          </w:rPr>
          <w:drawing>
            <wp:inline distT="0" distB="0" distL="0" distR="0" wp14:anchorId="3BE7C6C3" wp14:editId="0DAA0AFD">
              <wp:extent cx="4594860" cy="415734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860" cy="4157345"/>
                      </a:xfrm>
                      <a:prstGeom prst="rect">
                        <a:avLst/>
                      </a:prstGeom>
                      <a:noFill/>
                      <a:ln>
                        <a:noFill/>
                      </a:ln>
                    </pic:spPr>
                  </pic:pic>
                </a:graphicData>
              </a:graphic>
            </wp:inline>
          </w:drawing>
        </w:r>
      </w:del>
    </w:p>
    <w:p w14:paraId="316A6BD6" w14:textId="77777777" w:rsidR="000339FD" w:rsidDel="00D81645" w:rsidRDefault="000339FD">
      <w:pPr>
        <w:widowControl w:val="0"/>
        <w:autoSpaceDE w:val="0"/>
        <w:autoSpaceDN w:val="0"/>
        <w:adjustRightInd w:val="0"/>
        <w:rPr>
          <w:del w:id="132" w:author="Alvarez, Veronica" w:date="2020-04-06T16:09:00Z"/>
          <w:noProof/>
          <w:lang w:val="es-EC" w:eastAsia="es-EC"/>
        </w:rPr>
        <w:pPrChange w:id="133" w:author="Alvarez, Veronica" w:date="2020-04-06T16:09:00Z">
          <w:pPr>
            <w:ind w:left="786"/>
            <w:jc w:val="center"/>
          </w:pPr>
        </w:pPrChange>
      </w:pPr>
    </w:p>
    <w:p w14:paraId="5AB7C748" w14:textId="77777777" w:rsidR="00F56AB9" w:rsidDel="00D81645" w:rsidRDefault="00F56AB9">
      <w:pPr>
        <w:widowControl w:val="0"/>
        <w:autoSpaceDE w:val="0"/>
        <w:autoSpaceDN w:val="0"/>
        <w:adjustRightInd w:val="0"/>
        <w:rPr>
          <w:del w:id="134" w:author="Alvarez, Veronica" w:date="2020-04-06T16:09:00Z"/>
          <w:noProof/>
          <w:lang w:val="es-EC" w:eastAsia="es-EC"/>
        </w:rPr>
        <w:pPrChange w:id="135" w:author="Alvarez, Veronica" w:date="2020-04-06T16:09:00Z">
          <w:pPr>
            <w:ind w:left="786"/>
            <w:jc w:val="center"/>
          </w:pPr>
        </w:pPrChange>
      </w:pPr>
    </w:p>
    <w:p w14:paraId="57650D7D" w14:textId="77777777" w:rsidR="00F56AB9" w:rsidDel="00D81645" w:rsidRDefault="00F56AB9">
      <w:pPr>
        <w:widowControl w:val="0"/>
        <w:autoSpaceDE w:val="0"/>
        <w:autoSpaceDN w:val="0"/>
        <w:adjustRightInd w:val="0"/>
        <w:rPr>
          <w:del w:id="136" w:author="Alvarez, Veronica" w:date="2020-04-06T16:09:00Z"/>
          <w:rFonts w:ascii="Calibri" w:hAnsi="Calibri" w:cs="Calibri"/>
          <w:szCs w:val="24"/>
          <w:lang w:val="es-EC"/>
        </w:rPr>
        <w:pPrChange w:id="137" w:author="Alvarez, Veronica" w:date="2020-04-06T16:09:00Z">
          <w:pPr>
            <w:widowControl w:val="0"/>
            <w:autoSpaceDE w:val="0"/>
            <w:autoSpaceDN w:val="0"/>
            <w:adjustRightInd w:val="0"/>
            <w:ind w:left="851"/>
            <w:jc w:val="both"/>
          </w:pPr>
        </w:pPrChange>
      </w:pPr>
      <w:del w:id="138" w:author="Alvarez, Veronica" w:date="2020-04-06T16:09:00Z">
        <w:r w:rsidDel="00D81645">
          <w:rPr>
            <w:rFonts w:ascii="Calibri" w:hAnsi="Calibri"/>
            <w:szCs w:val="24"/>
            <w:lang w:val="es-ES"/>
          </w:rPr>
          <w:delText xml:space="preserve">El mismo </w:delText>
        </w:r>
        <w:r w:rsidRPr="00073A6A" w:rsidDel="00D81645">
          <w:rPr>
            <w:rFonts w:ascii="Calibri" w:hAnsi="Calibri"/>
            <w:szCs w:val="24"/>
            <w:lang w:val="es-ES"/>
          </w:rPr>
          <w:delText>se encarga de generar el archivo de respaldo que lleva por nombr</w:delText>
        </w:r>
        <w:r w:rsidDel="00D81645">
          <w:rPr>
            <w:rFonts w:ascii="Calibri" w:hAnsi="Calibri"/>
            <w:szCs w:val="24"/>
            <w:lang w:val="es-ES"/>
          </w:rPr>
          <w:delText>e “backup.bak”</w:delText>
        </w:r>
        <w:r w:rsidRPr="00073A6A" w:rsidDel="00D81645">
          <w:rPr>
            <w:rFonts w:ascii="Calibri" w:hAnsi="Calibri"/>
            <w:szCs w:val="24"/>
            <w:lang w:val="es-ES"/>
          </w:rPr>
          <w:delText xml:space="preserve">, </w:delText>
        </w:r>
        <w:r w:rsidRPr="00073A6A" w:rsidDel="00D81645">
          <w:rPr>
            <w:rFonts w:ascii="Calibri" w:hAnsi="Calibri" w:cs="Calibri"/>
            <w:szCs w:val="24"/>
            <w:lang w:val="es-EC"/>
          </w:rPr>
          <w:delText>este respaldo se genera en el direc</w:delText>
        </w:r>
        <w:r w:rsidDel="00D81645">
          <w:rPr>
            <w:rFonts w:ascii="Calibri" w:hAnsi="Calibri" w:cs="Calibri"/>
            <w:szCs w:val="24"/>
            <w:lang w:val="es-EC"/>
          </w:rPr>
          <w:delText>torio “</w:delText>
        </w:r>
        <w:r w:rsidRPr="00F56AB9" w:rsidDel="00D81645">
          <w:rPr>
            <w:rFonts w:ascii="Calibri" w:hAnsi="Calibri" w:cs="Calibri"/>
            <w:szCs w:val="24"/>
            <w:lang w:val="es-EC"/>
          </w:rPr>
          <w:delText>D:\Backup</w:delText>
        </w:r>
        <w:r w:rsidDel="00D81645">
          <w:rPr>
            <w:rFonts w:ascii="Calibri" w:hAnsi="Calibri" w:cs="Calibri"/>
            <w:szCs w:val="24"/>
            <w:lang w:val="es-EC"/>
          </w:rPr>
          <w:delText>”, dentro del mencionado servidor</w:delText>
        </w:r>
        <w:r w:rsidRPr="00073A6A" w:rsidDel="00D81645">
          <w:rPr>
            <w:rFonts w:ascii="Calibri" w:hAnsi="Calibri" w:cs="Calibri"/>
            <w:szCs w:val="24"/>
            <w:lang w:val="es-EC"/>
          </w:rPr>
          <w:delText>.</w:delText>
        </w:r>
      </w:del>
    </w:p>
    <w:p w14:paraId="5AC369AC" w14:textId="495DDC27" w:rsidR="00F56AB9" w:rsidDel="00D81645" w:rsidRDefault="00871D6B">
      <w:pPr>
        <w:widowControl w:val="0"/>
        <w:autoSpaceDE w:val="0"/>
        <w:autoSpaceDN w:val="0"/>
        <w:adjustRightInd w:val="0"/>
        <w:rPr>
          <w:del w:id="139" w:author="Alvarez, Veronica" w:date="2020-04-06T16:09:00Z"/>
          <w:noProof/>
          <w:lang w:val="es-EC" w:eastAsia="es-EC"/>
        </w:rPr>
        <w:pPrChange w:id="140" w:author="Alvarez, Veronica" w:date="2020-04-06T16:09:00Z">
          <w:pPr>
            <w:widowControl w:val="0"/>
            <w:autoSpaceDE w:val="0"/>
            <w:autoSpaceDN w:val="0"/>
            <w:adjustRightInd w:val="0"/>
            <w:ind w:left="851"/>
            <w:jc w:val="center"/>
          </w:pPr>
        </w:pPrChange>
      </w:pPr>
      <w:del w:id="141" w:author="Alvarez, Veronica" w:date="2020-04-06T16:09:00Z">
        <w:r w:rsidRPr="00F56AB9" w:rsidDel="00D81645">
          <w:rPr>
            <w:noProof/>
            <w:lang w:val="es-EC" w:eastAsia="es-EC"/>
          </w:rPr>
          <w:drawing>
            <wp:inline distT="0" distB="0" distL="0" distR="0" wp14:anchorId="45C0FEBB" wp14:editId="5F2C8101">
              <wp:extent cx="3888105" cy="35267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8105" cy="3526790"/>
                      </a:xfrm>
                      <a:prstGeom prst="rect">
                        <a:avLst/>
                      </a:prstGeom>
                      <a:noFill/>
                      <a:ln>
                        <a:noFill/>
                      </a:ln>
                    </pic:spPr>
                  </pic:pic>
                </a:graphicData>
              </a:graphic>
            </wp:inline>
          </w:drawing>
        </w:r>
      </w:del>
    </w:p>
    <w:p w14:paraId="15B9CF97" w14:textId="77777777" w:rsidR="00F56AB9" w:rsidRPr="00073A6A" w:rsidDel="00D81645" w:rsidRDefault="00F56AB9">
      <w:pPr>
        <w:widowControl w:val="0"/>
        <w:autoSpaceDE w:val="0"/>
        <w:autoSpaceDN w:val="0"/>
        <w:adjustRightInd w:val="0"/>
        <w:rPr>
          <w:del w:id="142" w:author="Alvarez, Veronica" w:date="2020-04-06T16:09:00Z"/>
          <w:rFonts w:ascii="Calibri" w:hAnsi="Calibri" w:cs="Calibri"/>
          <w:szCs w:val="24"/>
          <w:lang w:val="es-EC"/>
        </w:rPr>
        <w:pPrChange w:id="143" w:author="Alvarez, Veronica" w:date="2020-04-06T16:09:00Z">
          <w:pPr>
            <w:widowControl w:val="0"/>
            <w:autoSpaceDE w:val="0"/>
            <w:autoSpaceDN w:val="0"/>
            <w:adjustRightInd w:val="0"/>
            <w:ind w:left="851"/>
            <w:jc w:val="center"/>
          </w:pPr>
        </w:pPrChange>
      </w:pPr>
    </w:p>
    <w:p w14:paraId="145DA11C" w14:textId="77777777" w:rsidR="00F56AB9" w:rsidDel="00D81645" w:rsidRDefault="00F56AB9">
      <w:pPr>
        <w:widowControl w:val="0"/>
        <w:autoSpaceDE w:val="0"/>
        <w:autoSpaceDN w:val="0"/>
        <w:adjustRightInd w:val="0"/>
        <w:rPr>
          <w:del w:id="144" w:author="Alvarez, Veronica" w:date="2020-04-06T16:09:00Z"/>
          <w:rFonts w:ascii="Calibri" w:hAnsi="Calibri" w:cs="Calibri"/>
          <w:szCs w:val="24"/>
          <w:lang w:val="es-EC"/>
        </w:rPr>
        <w:pPrChange w:id="145" w:author="Alvarez, Veronica" w:date="2020-04-06T16:09:00Z">
          <w:pPr>
            <w:widowControl w:val="0"/>
            <w:autoSpaceDE w:val="0"/>
            <w:autoSpaceDN w:val="0"/>
            <w:adjustRightInd w:val="0"/>
            <w:ind w:left="851"/>
            <w:jc w:val="both"/>
          </w:pPr>
        </w:pPrChange>
      </w:pPr>
      <w:del w:id="146" w:author="Alvarez, Veronica" w:date="2020-04-06T16:09:00Z">
        <w:r w:rsidDel="00D81645">
          <w:rPr>
            <w:rFonts w:ascii="Calibri" w:hAnsi="Calibri" w:cs="Calibri"/>
            <w:szCs w:val="24"/>
            <w:lang w:val="es-EC"/>
          </w:rPr>
          <w:delText>En caso de existir algún error dentro de la ejecución del job, se enviará un mail de alerta a los responsables</w:delText>
        </w:r>
        <w:r w:rsidR="002B1178" w:rsidDel="00D81645">
          <w:rPr>
            <w:rFonts w:ascii="Calibri" w:hAnsi="Calibri" w:cs="Calibri"/>
            <w:szCs w:val="24"/>
            <w:lang w:val="es-EC"/>
          </w:rPr>
          <w:delText>.</w:delText>
        </w:r>
      </w:del>
    </w:p>
    <w:p w14:paraId="66FA6D10" w14:textId="77777777" w:rsidR="000339FD" w:rsidDel="00D81645" w:rsidRDefault="000339FD">
      <w:pPr>
        <w:widowControl w:val="0"/>
        <w:autoSpaceDE w:val="0"/>
        <w:autoSpaceDN w:val="0"/>
        <w:adjustRightInd w:val="0"/>
        <w:rPr>
          <w:del w:id="147" w:author="Alvarez, Veronica" w:date="2020-04-06T16:09:00Z"/>
          <w:rFonts w:ascii="Calibri" w:hAnsi="Calibri" w:cs="Calibri"/>
          <w:szCs w:val="24"/>
          <w:lang w:val="es-EC"/>
        </w:rPr>
        <w:pPrChange w:id="148" w:author="Alvarez, Veronica" w:date="2020-04-06T16:09:00Z">
          <w:pPr>
            <w:widowControl w:val="0"/>
            <w:autoSpaceDE w:val="0"/>
            <w:autoSpaceDN w:val="0"/>
            <w:adjustRightInd w:val="0"/>
            <w:ind w:left="851"/>
            <w:jc w:val="both"/>
          </w:pPr>
        </w:pPrChange>
      </w:pPr>
    </w:p>
    <w:p w14:paraId="3036DA00" w14:textId="4E0CEA8C" w:rsidR="00F56AB9" w:rsidDel="00D81645" w:rsidRDefault="00871D6B">
      <w:pPr>
        <w:widowControl w:val="0"/>
        <w:autoSpaceDE w:val="0"/>
        <w:autoSpaceDN w:val="0"/>
        <w:adjustRightInd w:val="0"/>
        <w:rPr>
          <w:del w:id="149" w:author="Alvarez, Veronica" w:date="2020-04-06T16:09:00Z"/>
          <w:noProof/>
          <w:lang w:val="es-EC" w:eastAsia="es-EC"/>
        </w:rPr>
        <w:pPrChange w:id="150" w:author="Alvarez, Veronica" w:date="2020-04-06T16:09:00Z">
          <w:pPr>
            <w:widowControl w:val="0"/>
            <w:autoSpaceDE w:val="0"/>
            <w:autoSpaceDN w:val="0"/>
            <w:adjustRightInd w:val="0"/>
            <w:ind w:left="851"/>
            <w:jc w:val="center"/>
          </w:pPr>
        </w:pPrChange>
      </w:pPr>
      <w:del w:id="151" w:author="Alvarez, Veronica" w:date="2020-04-06T16:09:00Z">
        <w:r w:rsidRPr="00F56AB9" w:rsidDel="00D81645">
          <w:rPr>
            <w:noProof/>
            <w:lang w:val="es-EC" w:eastAsia="es-EC"/>
          </w:rPr>
          <w:lastRenderedPageBreak/>
          <w:drawing>
            <wp:inline distT="0" distB="0" distL="0" distR="0" wp14:anchorId="6A182BD8" wp14:editId="41434DD0">
              <wp:extent cx="4072255" cy="3696335"/>
              <wp:effectExtent l="0" t="0" r="0" b="0"/>
              <wp:docPr id="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2255" cy="3696335"/>
                      </a:xfrm>
                      <a:prstGeom prst="rect">
                        <a:avLst/>
                      </a:prstGeom>
                      <a:noFill/>
                      <a:ln>
                        <a:noFill/>
                      </a:ln>
                    </pic:spPr>
                  </pic:pic>
                </a:graphicData>
              </a:graphic>
            </wp:inline>
          </w:drawing>
        </w:r>
      </w:del>
    </w:p>
    <w:p w14:paraId="43560E03" w14:textId="77777777" w:rsidR="00F56AB9" w:rsidRPr="00073A6A" w:rsidDel="00D81645" w:rsidRDefault="00F56AB9">
      <w:pPr>
        <w:widowControl w:val="0"/>
        <w:autoSpaceDE w:val="0"/>
        <w:autoSpaceDN w:val="0"/>
        <w:adjustRightInd w:val="0"/>
        <w:rPr>
          <w:del w:id="152" w:author="Alvarez, Veronica" w:date="2020-04-06T16:09:00Z"/>
          <w:rFonts w:ascii="Calibri" w:hAnsi="Calibri" w:cs="Calibri"/>
          <w:szCs w:val="24"/>
          <w:lang w:val="es-EC"/>
        </w:rPr>
        <w:pPrChange w:id="153" w:author="Alvarez, Veronica" w:date="2020-04-06T16:09:00Z">
          <w:pPr>
            <w:widowControl w:val="0"/>
            <w:autoSpaceDE w:val="0"/>
            <w:autoSpaceDN w:val="0"/>
            <w:adjustRightInd w:val="0"/>
            <w:ind w:left="851"/>
            <w:jc w:val="center"/>
          </w:pPr>
        </w:pPrChange>
      </w:pPr>
    </w:p>
    <w:p w14:paraId="57646507" w14:textId="77777777" w:rsidR="00F56AB9" w:rsidDel="00D81645" w:rsidRDefault="00F56AB9">
      <w:pPr>
        <w:widowControl w:val="0"/>
        <w:autoSpaceDE w:val="0"/>
        <w:autoSpaceDN w:val="0"/>
        <w:adjustRightInd w:val="0"/>
        <w:rPr>
          <w:del w:id="154" w:author="Alvarez, Veronica" w:date="2020-04-06T16:09:00Z"/>
          <w:rFonts w:ascii="Calibri" w:hAnsi="Calibri" w:cs="Calibri"/>
          <w:szCs w:val="24"/>
          <w:lang w:val="es-EC"/>
        </w:rPr>
        <w:pPrChange w:id="155" w:author="Alvarez, Veronica" w:date="2020-04-06T16:09:00Z">
          <w:pPr>
            <w:numPr>
              <w:numId w:val="11"/>
            </w:numPr>
            <w:ind w:left="786" w:hanging="360"/>
            <w:jc w:val="both"/>
          </w:pPr>
        </w:pPrChange>
      </w:pPr>
      <w:del w:id="156" w:author="Alvarez, Veronica" w:date="2020-04-06T16:09:00Z">
        <w:r w:rsidDel="00D81645">
          <w:rPr>
            <w:rFonts w:ascii="Calibri" w:hAnsi="Calibri" w:cs="Calibri"/>
            <w:szCs w:val="24"/>
            <w:lang w:val="es-EC"/>
          </w:rPr>
          <w:delText>Respaldo de msdb</w:delText>
        </w:r>
      </w:del>
    </w:p>
    <w:p w14:paraId="41849283" w14:textId="77777777" w:rsidR="00F56AB9" w:rsidDel="00D81645" w:rsidRDefault="00F56AB9">
      <w:pPr>
        <w:widowControl w:val="0"/>
        <w:autoSpaceDE w:val="0"/>
        <w:autoSpaceDN w:val="0"/>
        <w:adjustRightInd w:val="0"/>
        <w:rPr>
          <w:del w:id="157" w:author="Alvarez, Veronica" w:date="2020-04-06T16:09:00Z"/>
          <w:rFonts w:ascii="Calibri" w:hAnsi="Calibri" w:cs="Calibri"/>
          <w:szCs w:val="24"/>
          <w:lang w:val="es-EC"/>
        </w:rPr>
        <w:pPrChange w:id="158" w:author="Alvarez, Veronica" w:date="2020-04-06T16:09:00Z">
          <w:pPr>
            <w:ind w:left="786"/>
            <w:jc w:val="both"/>
          </w:pPr>
        </w:pPrChange>
      </w:pPr>
      <w:del w:id="159" w:author="Alvarez, Veronica" w:date="2020-04-06T16:09:00Z">
        <w:r w:rsidRPr="00073A6A" w:rsidDel="00D81645">
          <w:rPr>
            <w:rFonts w:ascii="Calibri" w:hAnsi="Calibri" w:cs="Calibri"/>
            <w:szCs w:val="24"/>
            <w:lang w:val="es-EC"/>
          </w:rPr>
          <w:delText xml:space="preserve">Diariamente dentro del servidor </w:delText>
        </w:r>
        <w:r w:rsidDel="00D81645">
          <w:rPr>
            <w:rFonts w:ascii="Calibri" w:hAnsi="Calibri" w:cs="Calibri"/>
            <w:szCs w:val="24"/>
            <w:lang w:val="es-EC"/>
          </w:rPr>
          <w:delText>srvinnova1</w:delText>
        </w:r>
        <w:r w:rsidRPr="00073A6A" w:rsidDel="00D81645">
          <w:rPr>
            <w:rFonts w:ascii="Calibri" w:hAnsi="Calibri" w:cs="Calibri"/>
            <w:szCs w:val="24"/>
            <w:lang w:val="es-EC"/>
          </w:rPr>
          <w:delText xml:space="preserve"> se ejecuta la tarea de respaldo automática de la base</w:delText>
        </w:r>
        <w:r w:rsidDel="00D81645">
          <w:rPr>
            <w:rFonts w:ascii="Calibri" w:hAnsi="Calibri" w:cs="Calibri"/>
            <w:szCs w:val="24"/>
            <w:lang w:val="es-EC"/>
          </w:rPr>
          <w:delText xml:space="preserve"> msdb</w:delText>
        </w:r>
        <w:r w:rsidRPr="00073A6A" w:rsidDel="00D81645">
          <w:rPr>
            <w:rFonts w:ascii="Calibri" w:hAnsi="Calibri" w:cs="Calibri"/>
            <w:szCs w:val="24"/>
            <w:lang w:val="es-EC"/>
          </w:rPr>
          <w:delText>. Dentro</w:delText>
        </w:r>
        <w:r w:rsidDel="00D81645">
          <w:rPr>
            <w:rFonts w:ascii="Calibri" w:hAnsi="Calibri" w:cs="Calibri"/>
            <w:szCs w:val="24"/>
            <w:lang w:val="es-EC"/>
          </w:rPr>
          <w:delText xml:space="preserve"> del Agente SQL Server existe el</w:delText>
        </w:r>
        <w:r w:rsidRPr="00073A6A" w:rsidDel="00D81645">
          <w:rPr>
            <w:rFonts w:ascii="Calibri" w:hAnsi="Calibri" w:cs="Calibri"/>
            <w:szCs w:val="24"/>
            <w:lang w:val="es-EC"/>
          </w:rPr>
          <w:delText xml:space="preserve"> </w:delText>
        </w:r>
        <w:r w:rsidDel="00D81645">
          <w:rPr>
            <w:rFonts w:ascii="Calibri" w:hAnsi="Calibri" w:cs="Calibri"/>
            <w:szCs w:val="24"/>
            <w:lang w:val="es-EC"/>
          </w:rPr>
          <w:delText>job</w:delText>
        </w:r>
        <w:r w:rsidRPr="00073A6A" w:rsidDel="00D81645">
          <w:rPr>
            <w:rFonts w:ascii="Calibri" w:hAnsi="Calibri" w:cs="Calibri"/>
            <w:szCs w:val="24"/>
            <w:lang w:val="es-EC"/>
          </w:rPr>
          <w:delText xml:space="preserve"> que lleva por nombre</w:delText>
        </w:r>
        <w:r w:rsidDel="00D81645">
          <w:rPr>
            <w:rFonts w:ascii="Calibri" w:hAnsi="Calibri" w:cs="Calibri"/>
            <w:szCs w:val="24"/>
            <w:lang w:val="es-EC"/>
          </w:rPr>
          <w:delText xml:space="preserve"> “Respaldo msdb”</w:delText>
        </w:r>
        <w:r w:rsidR="002B1178" w:rsidDel="00D81645">
          <w:rPr>
            <w:rFonts w:ascii="Calibri" w:hAnsi="Calibri" w:cs="Calibri"/>
            <w:szCs w:val="24"/>
            <w:lang w:val="es-EC"/>
          </w:rPr>
          <w:delText>.</w:delText>
        </w:r>
      </w:del>
    </w:p>
    <w:p w14:paraId="15F584AF" w14:textId="20B75BFB" w:rsidR="00F56AB9" w:rsidDel="00D81645" w:rsidRDefault="00871D6B">
      <w:pPr>
        <w:widowControl w:val="0"/>
        <w:autoSpaceDE w:val="0"/>
        <w:autoSpaceDN w:val="0"/>
        <w:adjustRightInd w:val="0"/>
        <w:rPr>
          <w:del w:id="160" w:author="Alvarez, Veronica" w:date="2020-04-06T16:09:00Z"/>
          <w:noProof/>
          <w:lang w:val="es-EC" w:eastAsia="es-EC"/>
        </w:rPr>
        <w:pPrChange w:id="161" w:author="Alvarez, Veronica" w:date="2020-04-06T16:09:00Z">
          <w:pPr>
            <w:ind w:left="786"/>
            <w:jc w:val="center"/>
          </w:pPr>
        </w:pPrChange>
      </w:pPr>
      <w:del w:id="162" w:author="Alvarez, Veronica" w:date="2020-04-06T16:09:00Z">
        <w:r w:rsidRPr="00F56AB9" w:rsidDel="00D81645">
          <w:rPr>
            <w:noProof/>
            <w:lang w:val="es-EC" w:eastAsia="es-EC"/>
          </w:rPr>
          <w:lastRenderedPageBreak/>
          <w:drawing>
            <wp:inline distT="0" distB="0" distL="0" distR="0" wp14:anchorId="17F9283F" wp14:editId="306B5562">
              <wp:extent cx="3757295" cy="341185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7295" cy="3411855"/>
                      </a:xfrm>
                      <a:prstGeom prst="rect">
                        <a:avLst/>
                      </a:prstGeom>
                      <a:noFill/>
                      <a:ln>
                        <a:noFill/>
                      </a:ln>
                    </pic:spPr>
                  </pic:pic>
                </a:graphicData>
              </a:graphic>
            </wp:inline>
          </w:drawing>
        </w:r>
      </w:del>
    </w:p>
    <w:p w14:paraId="06EFDFEE" w14:textId="77777777" w:rsidR="00F56AB9" w:rsidDel="00D81645" w:rsidRDefault="00F56AB9">
      <w:pPr>
        <w:widowControl w:val="0"/>
        <w:autoSpaceDE w:val="0"/>
        <w:autoSpaceDN w:val="0"/>
        <w:adjustRightInd w:val="0"/>
        <w:rPr>
          <w:del w:id="163" w:author="Alvarez, Veronica" w:date="2020-04-06T16:09:00Z"/>
          <w:noProof/>
          <w:lang w:val="es-EC" w:eastAsia="es-EC"/>
        </w:rPr>
        <w:pPrChange w:id="164" w:author="Alvarez, Veronica" w:date="2020-04-06T16:09:00Z">
          <w:pPr>
            <w:ind w:left="786"/>
            <w:jc w:val="center"/>
          </w:pPr>
        </w:pPrChange>
      </w:pPr>
    </w:p>
    <w:p w14:paraId="3B6E6356" w14:textId="77777777" w:rsidR="00F56AB9" w:rsidDel="00D81645" w:rsidRDefault="00F56AB9">
      <w:pPr>
        <w:widowControl w:val="0"/>
        <w:autoSpaceDE w:val="0"/>
        <w:autoSpaceDN w:val="0"/>
        <w:adjustRightInd w:val="0"/>
        <w:rPr>
          <w:del w:id="165" w:author="Alvarez, Veronica" w:date="2020-04-06T16:09:00Z"/>
          <w:rFonts w:ascii="Calibri" w:hAnsi="Calibri" w:cs="Calibri"/>
          <w:szCs w:val="24"/>
          <w:lang w:val="es-EC"/>
        </w:rPr>
        <w:pPrChange w:id="166" w:author="Alvarez, Veronica" w:date="2020-04-06T16:09:00Z">
          <w:pPr>
            <w:widowControl w:val="0"/>
            <w:autoSpaceDE w:val="0"/>
            <w:autoSpaceDN w:val="0"/>
            <w:adjustRightInd w:val="0"/>
            <w:ind w:left="851"/>
            <w:jc w:val="both"/>
          </w:pPr>
        </w:pPrChange>
      </w:pPr>
      <w:del w:id="167" w:author="Alvarez, Veronica" w:date="2020-04-06T16:09:00Z">
        <w:r w:rsidDel="00D81645">
          <w:rPr>
            <w:rFonts w:ascii="Calibri" w:hAnsi="Calibri"/>
            <w:szCs w:val="24"/>
            <w:lang w:val="es-ES"/>
          </w:rPr>
          <w:delText xml:space="preserve">El mismo </w:delText>
        </w:r>
        <w:r w:rsidRPr="00073A6A" w:rsidDel="00D81645">
          <w:rPr>
            <w:rFonts w:ascii="Calibri" w:hAnsi="Calibri"/>
            <w:szCs w:val="24"/>
            <w:lang w:val="es-ES"/>
          </w:rPr>
          <w:delText>se encarga de generar el archivo de respaldo que lleva por nombr</w:delText>
        </w:r>
        <w:r w:rsidR="002B1178" w:rsidDel="00D81645">
          <w:rPr>
            <w:rFonts w:ascii="Calibri" w:hAnsi="Calibri"/>
            <w:szCs w:val="24"/>
            <w:lang w:val="es-ES"/>
          </w:rPr>
          <w:delText>e “msdb</w:delText>
        </w:r>
        <w:r w:rsidDel="00D81645">
          <w:rPr>
            <w:rFonts w:ascii="Calibri" w:hAnsi="Calibri"/>
            <w:szCs w:val="24"/>
            <w:lang w:val="es-ES"/>
          </w:rPr>
          <w:delText>.bak”</w:delText>
        </w:r>
        <w:r w:rsidRPr="00073A6A" w:rsidDel="00D81645">
          <w:rPr>
            <w:rFonts w:ascii="Calibri" w:hAnsi="Calibri"/>
            <w:szCs w:val="24"/>
            <w:lang w:val="es-ES"/>
          </w:rPr>
          <w:delText xml:space="preserve">, </w:delText>
        </w:r>
        <w:r w:rsidRPr="00073A6A" w:rsidDel="00D81645">
          <w:rPr>
            <w:rFonts w:ascii="Calibri" w:hAnsi="Calibri" w:cs="Calibri"/>
            <w:szCs w:val="24"/>
            <w:lang w:val="es-EC"/>
          </w:rPr>
          <w:delText>este respaldo se genera en el direc</w:delText>
        </w:r>
        <w:r w:rsidDel="00D81645">
          <w:rPr>
            <w:rFonts w:ascii="Calibri" w:hAnsi="Calibri" w:cs="Calibri"/>
            <w:szCs w:val="24"/>
            <w:lang w:val="es-EC"/>
          </w:rPr>
          <w:delText xml:space="preserve">torio </w:delText>
        </w:r>
        <w:r w:rsidR="002B1178" w:rsidRPr="00F56AB9" w:rsidDel="00D81645">
          <w:rPr>
            <w:rFonts w:ascii="Calibri" w:hAnsi="Calibri" w:cs="Calibri"/>
            <w:szCs w:val="24"/>
            <w:lang w:val="es-EC"/>
          </w:rPr>
          <w:delText>D:\Backup</w:delText>
        </w:r>
        <w:r w:rsidDel="00D81645">
          <w:rPr>
            <w:rFonts w:ascii="Calibri" w:hAnsi="Calibri" w:cs="Calibri"/>
            <w:szCs w:val="24"/>
            <w:lang w:val="es-EC"/>
          </w:rPr>
          <w:delText>”</w:delText>
        </w:r>
        <w:r w:rsidR="002B1178" w:rsidDel="00D81645">
          <w:rPr>
            <w:rFonts w:ascii="Calibri" w:hAnsi="Calibri" w:cs="Calibri"/>
            <w:szCs w:val="24"/>
            <w:lang w:val="es-EC"/>
          </w:rPr>
          <w:delText>, dentro del mencionado servidor</w:delText>
        </w:r>
        <w:r w:rsidRPr="00073A6A" w:rsidDel="00D81645">
          <w:rPr>
            <w:rFonts w:ascii="Calibri" w:hAnsi="Calibri" w:cs="Calibri"/>
            <w:szCs w:val="24"/>
            <w:lang w:val="es-EC"/>
          </w:rPr>
          <w:delText>.</w:delText>
        </w:r>
      </w:del>
    </w:p>
    <w:p w14:paraId="14E5A4B9" w14:textId="3C8E993A" w:rsidR="00F56AB9" w:rsidDel="00D81645" w:rsidRDefault="00871D6B">
      <w:pPr>
        <w:widowControl w:val="0"/>
        <w:autoSpaceDE w:val="0"/>
        <w:autoSpaceDN w:val="0"/>
        <w:adjustRightInd w:val="0"/>
        <w:rPr>
          <w:del w:id="168" w:author="Alvarez, Veronica" w:date="2020-04-06T16:09:00Z"/>
          <w:noProof/>
          <w:lang w:val="es-EC" w:eastAsia="es-EC"/>
        </w:rPr>
        <w:pPrChange w:id="169" w:author="Alvarez, Veronica" w:date="2020-04-06T16:09:00Z">
          <w:pPr>
            <w:widowControl w:val="0"/>
            <w:autoSpaceDE w:val="0"/>
            <w:autoSpaceDN w:val="0"/>
            <w:adjustRightInd w:val="0"/>
            <w:ind w:left="851"/>
            <w:jc w:val="center"/>
          </w:pPr>
        </w:pPrChange>
      </w:pPr>
      <w:del w:id="170" w:author="Alvarez, Veronica" w:date="2020-04-06T16:09:00Z">
        <w:r w:rsidRPr="009D140F" w:rsidDel="00D81645">
          <w:rPr>
            <w:noProof/>
            <w:lang w:val="es-EC" w:eastAsia="es-EC"/>
          </w:rPr>
          <w:lastRenderedPageBreak/>
          <w:drawing>
            <wp:inline distT="0" distB="0" distL="0" distR="0" wp14:anchorId="4C89CA55" wp14:editId="5E1090C4">
              <wp:extent cx="3335020" cy="300418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020" cy="3004185"/>
                      </a:xfrm>
                      <a:prstGeom prst="rect">
                        <a:avLst/>
                      </a:prstGeom>
                      <a:noFill/>
                      <a:ln>
                        <a:noFill/>
                      </a:ln>
                    </pic:spPr>
                  </pic:pic>
                </a:graphicData>
              </a:graphic>
            </wp:inline>
          </w:drawing>
        </w:r>
      </w:del>
    </w:p>
    <w:p w14:paraId="48ED15D0" w14:textId="77777777" w:rsidR="00F56AB9" w:rsidRPr="00073A6A" w:rsidDel="00D81645" w:rsidRDefault="00F56AB9">
      <w:pPr>
        <w:widowControl w:val="0"/>
        <w:autoSpaceDE w:val="0"/>
        <w:autoSpaceDN w:val="0"/>
        <w:adjustRightInd w:val="0"/>
        <w:rPr>
          <w:del w:id="171" w:author="Alvarez, Veronica" w:date="2020-04-06T16:09:00Z"/>
          <w:rFonts w:ascii="Calibri" w:hAnsi="Calibri" w:cs="Calibri"/>
          <w:szCs w:val="24"/>
          <w:lang w:val="es-EC"/>
        </w:rPr>
        <w:pPrChange w:id="172" w:author="Alvarez, Veronica" w:date="2020-04-06T16:09:00Z">
          <w:pPr>
            <w:widowControl w:val="0"/>
            <w:autoSpaceDE w:val="0"/>
            <w:autoSpaceDN w:val="0"/>
            <w:adjustRightInd w:val="0"/>
            <w:ind w:left="851"/>
            <w:jc w:val="center"/>
          </w:pPr>
        </w:pPrChange>
      </w:pPr>
    </w:p>
    <w:p w14:paraId="4A6AA6C7" w14:textId="77777777" w:rsidR="00F56AB9" w:rsidDel="00D81645" w:rsidRDefault="00F56AB9">
      <w:pPr>
        <w:widowControl w:val="0"/>
        <w:autoSpaceDE w:val="0"/>
        <w:autoSpaceDN w:val="0"/>
        <w:adjustRightInd w:val="0"/>
        <w:rPr>
          <w:del w:id="173" w:author="Alvarez, Veronica" w:date="2020-04-06T16:09:00Z"/>
          <w:rFonts w:ascii="Calibri" w:hAnsi="Calibri" w:cs="Calibri"/>
          <w:szCs w:val="24"/>
          <w:lang w:val="es-EC"/>
        </w:rPr>
        <w:pPrChange w:id="174" w:author="Alvarez, Veronica" w:date="2020-04-06T16:09:00Z">
          <w:pPr>
            <w:widowControl w:val="0"/>
            <w:autoSpaceDE w:val="0"/>
            <w:autoSpaceDN w:val="0"/>
            <w:adjustRightInd w:val="0"/>
            <w:ind w:left="708"/>
            <w:jc w:val="both"/>
          </w:pPr>
        </w:pPrChange>
      </w:pPr>
      <w:del w:id="175" w:author="Alvarez, Veronica" w:date="2020-04-06T16:09:00Z">
        <w:r w:rsidDel="00D81645">
          <w:rPr>
            <w:rFonts w:ascii="Calibri" w:hAnsi="Calibri" w:cs="Calibri"/>
            <w:szCs w:val="24"/>
            <w:lang w:val="es-EC"/>
          </w:rPr>
          <w:delText>En caso de existir algún error dentro de la ejecución del job, se enviará un mail de alerta a los responsables</w:delText>
        </w:r>
        <w:r w:rsidR="002B1178" w:rsidDel="00D81645">
          <w:rPr>
            <w:rFonts w:ascii="Calibri" w:hAnsi="Calibri" w:cs="Calibri"/>
            <w:szCs w:val="24"/>
            <w:lang w:val="es-EC"/>
          </w:rPr>
          <w:delText>.</w:delText>
        </w:r>
      </w:del>
    </w:p>
    <w:p w14:paraId="788CEE71" w14:textId="028AF8E6" w:rsidR="00F56AB9" w:rsidRPr="00073A6A" w:rsidDel="00D81645" w:rsidRDefault="00871D6B">
      <w:pPr>
        <w:widowControl w:val="0"/>
        <w:autoSpaceDE w:val="0"/>
        <w:autoSpaceDN w:val="0"/>
        <w:adjustRightInd w:val="0"/>
        <w:rPr>
          <w:del w:id="176" w:author="Alvarez, Veronica" w:date="2020-04-06T16:09:00Z"/>
          <w:rFonts w:ascii="Calibri" w:hAnsi="Calibri" w:cs="Calibri"/>
          <w:szCs w:val="24"/>
          <w:lang w:val="es-EC"/>
        </w:rPr>
        <w:pPrChange w:id="177" w:author="Alvarez, Veronica" w:date="2020-04-06T16:09:00Z">
          <w:pPr>
            <w:widowControl w:val="0"/>
            <w:autoSpaceDE w:val="0"/>
            <w:autoSpaceDN w:val="0"/>
            <w:adjustRightInd w:val="0"/>
            <w:ind w:left="851"/>
            <w:jc w:val="center"/>
          </w:pPr>
        </w:pPrChange>
      </w:pPr>
      <w:del w:id="178" w:author="Alvarez, Veronica" w:date="2020-04-06T16:09:00Z">
        <w:r w:rsidRPr="002B1178" w:rsidDel="00D81645">
          <w:rPr>
            <w:noProof/>
            <w:lang w:val="es-EC" w:eastAsia="es-EC"/>
          </w:rPr>
          <w:lastRenderedPageBreak/>
          <w:drawing>
            <wp:inline distT="0" distB="0" distL="0" distR="0" wp14:anchorId="5D2409BA" wp14:editId="2A0AFCA4">
              <wp:extent cx="4249420" cy="3841750"/>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3841750"/>
                      </a:xfrm>
                      <a:prstGeom prst="rect">
                        <a:avLst/>
                      </a:prstGeom>
                      <a:noFill/>
                      <a:ln>
                        <a:noFill/>
                      </a:ln>
                    </pic:spPr>
                  </pic:pic>
                </a:graphicData>
              </a:graphic>
            </wp:inline>
          </w:drawing>
        </w:r>
      </w:del>
    </w:p>
    <w:p w14:paraId="51A45033" w14:textId="77777777" w:rsidR="002B1178" w:rsidDel="00D81645" w:rsidRDefault="002B1178">
      <w:pPr>
        <w:widowControl w:val="0"/>
        <w:autoSpaceDE w:val="0"/>
        <w:autoSpaceDN w:val="0"/>
        <w:adjustRightInd w:val="0"/>
        <w:rPr>
          <w:del w:id="179" w:author="Alvarez, Veronica" w:date="2020-04-06T16:09:00Z"/>
          <w:rFonts w:ascii="Calibri" w:hAnsi="Calibri" w:cs="Calibri"/>
          <w:szCs w:val="24"/>
          <w:lang w:val="es-EC"/>
        </w:rPr>
        <w:pPrChange w:id="180" w:author="Alvarez, Veronica" w:date="2020-04-06T16:09:00Z">
          <w:pPr>
            <w:widowControl w:val="0"/>
            <w:autoSpaceDE w:val="0"/>
            <w:autoSpaceDN w:val="0"/>
            <w:adjustRightInd w:val="0"/>
            <w:ind w:left="426"/>
            <w:jc w:val="both"/>
          </w:pPr>
        </w:pPrChange>
      </w:pPr>
    </w:p>
    <w:p w14:paraId="27A584C7" w14:textId="77777777" w:rsidR="00F56AB9" w:rsidDel="00D81645" w:rsidRDefault="00F56AB9">
      <w:pPr>
        <w:widowControl w:val="0"/>
        <w:autoSpaceDE w:val="0"/>
        <w:autoSpaceDN w:val="0"/>
        <w:adjustRightInd w:val="0"/>
        <w:rPr>
          <w:del w:id="181" w:author="Alvarez, Veronica" w:date="2020-04-06T16:09:00Z"/>
          <w:rFonts w:ascii="Calibri" w:hAnsi="Calibri" w:cs="Calibri"/>
          <w:szCs w:val="24"/>
          <w:lang w:val="es-EC"/>
        </w:rPr>
        <w:pPrChange w:id="182" w:author="Alvarez, Veronica" w:date="2020-04-06T16:09:00Z">
          <w:pPr>
            <w:widowControl w:val="0"/>
            <w:autoSpaceDE w:val="0"/>
            <w:autoSpaceDN w:val="0"/>
            <w:adjustRightInd w:val="0"/>
            <w:ind w:left="426"/>
            <w:jc w:val="both"/>
          </w:pPr>
        </w:pPrChange>
      </w:pPr>
      <w:del w:id="183" w:author="Alvarez, Veronica" w:date="2020-04-06T16:09:00Z">
        <w:r w:rsidRPr="00073A6A" w:rsidDel="00D81645">
          <w:rPr>
            <w:rFonts w:ascii="Calibri" w:hAnsi="Calibri" w:cs="Calibri"/>
            <w:szCs w:val="24"/>
            <w:lang w:val="es-EC"/>
          </w:rPr>
          <w:delText xml:space="preserve">Además del proceso de generación de backup </w:delText>
        </w:r>
        <w:r w:rsidDel="00D81645">
          <w:rPr>
            <w:rFonts w:ascii="Calibri" w:hAnsi="Calibri" w:cs="Calibri"/>
            <w:szCs w:val="24"/>
            <w:lang w:val="es-EC"/>
          </w:rPr>
          <w:delText>“backup.bak” y “</w:delText>
        </w:r>
        <w:r w:rsidR="002B1178" w:rsidDel="00D81645">
          <w:rPr>
            <w:rFonts w:ascii="Calibri" w:hAnsi="Calibri" w:cs="Calibri"/>
            <w:szCs w:val="24"/>
            <w:lang w:val="es-EC"/>
          </w:rPr>
          <w:delText>msdb</w:delText>
        </w:r>
        <w:r w:rsidDel="00D81645">
          <w:rPr>
            <w:rFonts w:ascii="Calibri" w:hAnsi="Calibri" w:cs="Calibri"/>
            <w:szCs w:val="24"/>
            <w:lang w:val="es-EC"/>
          </w:rPr>
          <w:delText>.bak”</w:delText>
        </w:r>
        <w:r w:rsidRPr="00073A6A" w:rsidDel="00D81645">
          <w:rPr>
            <w:rFonts w:ascii="Calibri" w:hAnsi="Calibri" w:cs="Calibri"/>
            <w:szCs w:val="24"/>
            <w:lang w:val="es-EC"/>
          </w:rPr>
          <w:delText>, existe una tarea programada de Windows que comprime est</w:delText>
        </w:r>
        <w:r w:rsidR="002B1178" w:rsidDel="00D81645">
          <w:rPr>
            <w:rFonts w:ascii="Calibri" w:hAnsi="Calibri" w:cs="Calibri"/>
            <w:szCs w:val="24"/>
            <w:lang w:val="es-EC"/>
          </w:rPr>
          <w:delText>os</w:delText>
        </w:r>
        <w:r w:rsidRPr="00073A6A" w:rsidDel="00D81645">
          <w:rPr>
            <w:rFonts w:ascii="Calibri" w:hAnsi="Calibri" w:cs="Calibri"/>
            <w:szCs w:val="24"/>
            <w:lang w:val="es-EC"/>
          </w:rPr>
          <w:delText xml:space="preserve"> archivo</w:delText>
        </w:r>
        <w:r w:rsidR="00917C54" w:rsidDel="00D81645">
          <w:rPr>
            <w:rFonts w:ascii="Calibri" w:hAnsi="Calibri" w:cs="Calibri"/>
            <w:szCs w:val="24"/>
            <w:lang w:val="es-EC"/>
          </w:rPr>
          <w:delText>s</w:delText>
        </w:r>
        <w:r w:rsidRPr="00073A6A" w:rsidDel="00D81645">
          <w:rPr>
            <w:rFonts w:ascii="Calibri" w:hAnsi="Calibri" w:cs="Calibri"/>
            <w:szCs w:val="24"/>
            <w:lang w:val="es-EC"/>
          </w:rPr>
          <w:delText xml:space="preserve"> de respaldo. Esta tarea se ejecuta diariamente </w:delText>
        </w:r>
        <w:r w:rsidDel="00D81645">
          <w:rPr>
            <w:rFonts w:ascii="Calibri" w:hAnsi="Calibri" w:cs="Calibri"/>
            <w:szCs w:val="24"/>
            <w:lang w:val="es-EC"/>
          </w:rPr>
          <w:delText>con la ayuda del archivo “</w:delText>
        </w:r>
        <w:r w:rsidR="00917C54" w:rsidRPr="00917C54" w:rsidDel="00D81645">
          <w:rPr>
            <w:rFonts w:ascii="Calibri" w:hAnsi="Calibri" w:cs="Calibri"/>
            <w:szCs w:val="24"/>
            <w:lang w:val="es-EC"/>
          </w:rPr>
          <w:delText>CreaRARBackup</w:delText>
        </w:r>
        <w:r w:rsidRPr="00073A6A" w:rsidDel="00D81645">
          <w:rPr>
            <w:rFonts w:ascii="Calibri" w:hAnsi="Calibri" w:cs="Calibri"/>
            <w:szCs w:val="24"/>
            <w:lang w:val="es-EC"/>
          </w:rPr>
          <w:delText>.bat</w:delText>
        </w:r>
        <w:r w:rsidDel="00D81645">
          <w:rPr>
            <w:rFonts w:ascii="Calibri" w:hAnsi="Calibri" w:cs="Calibri"/>
            <w:szCs w:val="24"/>
            <w:lang w:val="es-EC"/>
          </w:rPr>
          <w:delText>”</w:delText>
        </w:r>
        <w:r w:rsidRPr="00073A6A" w:rsidDel="00D81645">
          <w:rPr>
            <w:rFonts w:ascii="Calibri" w:hAnsi="Calibri" w:cs="Calibri"/>
            <w:szCs w:val="24"/>
            <w:lang w:val="es-EC"/>
          </w:rPr>
          <w:delText xml:space="preserve"> que se encuentra en el directorio “E:\bats”</w:delText>
        </w:r>
        <w:r w:rsidR="00917C54" w:rsidDel="00D81645">
          <w:rPr>
            <w:rFonts w:ascii="Calibri" w:hAnsi="Calibri" w:cs="Calibri"/>
            <w:szCs w:val="24"/>
            <w:lang w:val="es-EC"/>
          </w:rPr>
          <w:delText>.</w:delText>
        </w:r>
      </w:del>
    </w:p>
    <w:p w14:paraId="13E38E61" w14:textId="77777777" w:rsidR="00F56AB9" w:rsidDel="00D81645" w:rsidRDefault="00F56AB9">
      <w:pPr>
        <w:widowControl w:val="0"/>
        <w:autoSpaceDE w:val="0"/>
        <w:autoSpaceDN w:val="0"/>
        <w:adjustRightInd w:val="0"/>
        <w:rPr>
          <w:del w:id="184" w:author="Alvarez, Veronica" w:date="2020-04-06T16:09:00Z"/>
          <w:noProof/>
          <w:lang w:val="es-EC" w:eastAsia="es-EC"/>
        </w:rPr>
        <w:pPrChange w:id="185" w:author="Alvarez, Veronica" w:date="2020-04-06T16:09:00Z">
          <w:pPr>
            <w:ind w:left="786"/>
            <w:jc w:val="center"/>
          </w:pPr>
        </w:pPrChange>
      </w:pPr>
    </w:p>
    <w:p w14:paraId="1BD9C8AD" w14:textId="77777777" w:rsidR="00F56AB9" w:rsidRPr="00073A6A" w:rsidDel="00D81645" w:rsidRDefault="00F56AB9">
      <w:pPr>
        <w:widowControl w:val="0"/>
        <w:autoSpaceDE w:val="0"/>
        <w:autoSpaceDN w:val="0"/>
        <w:adjustRightInd w:val="0"/>
        <w:rPr>
          <w:del w:id="186" w:author="Alvarez, Veronica" w:date="2020-04-06T16:09:00Z"/>
          <w:rFonts w:ascii="Calibri" w:hAnsi="Calibri" w:cs="Calibri"/>
          <w:szCs w:val="24"/>
          <w:lang w:val="es-EC"/>
        </w:rPr>
        <w:pPrChange w:id="187" w:author="Alvarez, Veronica" w:date="2020-04-06T16:09:00Z">
          <w:pPr>
            <w:tabs>
              <w:tab w:val="left" w:pos="426"/>
            </w:tabs>
            <w:ind w:left="426"/>
            <w:jc w:val="both"/>
          </w:pPr>
        </w:pPrChange>
      </w:pPr>
      <w:del w:id="188" w:author="Alvarez, Veronica" w:date="2020-04-06T16:09:00Z">
        <w:r w:rsidRPr="00073A6A" w:rsidDel="00D81645">
          <w:rPr>
            <w:rFonts w:ascii="Calibri" w:hAnsi="Calibri" w:cs="Calibri"/>
            <w:szCs w:val="24"/>
            <w:lang w:val="es-ES"/>
          </w:rPr>
          <w:delText>El directorio donde se guarda la compresión de la</w:delText>
        </w:r>
        <w:r w:rsidDel="00D81645">
          <w:rPr>
            <w:rFonts w:ascii="Calibri" w:hAnsi="Calibri" w:cs="Calibri"/>
            <w:szCs w:val="24"/>
            <w:lang w:val="es-ES"/>
          </w:rPr>
          <w:delText>s</w:delText>
        </w:r>
        <w:r w:rsidRPr="00073A6A" w:rsidDel="00D81645">
          <w:rPr>
            <w:rFonts w:ascii="Calibri" w:hAnsi="Calibri" w:cs="Calibri"/>
            <w:szCs w:val="24"/>
            <w:lang w:val="es-ES"/>
          </w:rPr>
          <w:delText xml:space="preserve"> base</w:delText>
        </w:r>
        <w:r w:rsidDel="00D81645">
          <w:rPr>
            <w:rFonts w:ascii="Calibri" w:hAnsi="Calibri" w:cs="Calibri"/>
            <w:szCs w:val="24"/>
            <w:lang w:val="es-ES"/>
          </w:rPr>
          <w:delText>s</w:delText>
        </w:r>
        <w:r w:rsidRPr="00073A6A" w:rsidDel="00D81645">
          <w:rPr>
            <w:rFonts w:ascii="Calibri" w:hAnsi="Calibri" w:cs="Calibri"/>
            <w:szCs w:val="24"/>
            <w:lang w:val="es-ES"/>
          </w:rPr>
          <w:delText xml:space="preserve"> es </w:delText>
        </w:r>
        <w:r w:rsidR="00917C54" w:rsidRPr="00917C54" w:rsidDel="00D81645">
          <w:rPr>
            <w:rFonts w:ascii="Calibri" w:hAnsi="Calibri" w:cs="Calibri"/>
            <w:szCs w:val="24"/>
            <w:lang w:val="es-EC"/>
          </w:rPr>
          <w:delText>\\192.168.1.109\Respaldos InforLN\srvinnova1\Base</w:delText>
        </w:r>
        <w:r w:rsidDel="00D81645">
          <w:rPr>
            <w:rFonts w:ascii="Calibri" w:hAnsi="Calibri" w:cs="Calibri"/>
            <w:szCs w:val="24"/>
            <w:lang w:val="es-EC"/>
          </w:rPr>
          <w:delText>\nombre</w:delText>
        </w:r>
        <w:r w:rsidRPr="00073A6A" w:rsidDel="00D81645">
          <w:rPr>
            <w:rFonts w:ascii="Calibri" w:hAnsi="Calibri" w:cs="Calibri"/>
            <w:szCs w:val="24"/>
            <w:lang w:val="es-EC"/>
          </w:rPr>
          <w:delText>base</w:delText>
        </w:r>
        <w:r w:rsidDel="00D81645">
          <w:rPr>
            <w:rFonts w:ascii="Calibri" w:hAnsi="Calibri" w:cs="Calibri"/>
            <w:szCs w:val="24"/>
            <w:lang w:val="es-EC"/>
          </w:rPr>
          <w:delText>(</w:delText>
        </w:r>
        <w:r w:rsidRPr="00073A6A" w:rsidDel="00D81645">
          <w:rPr>
            <w:rFonts w:ascii="Calibri" w:hAnsi="Calibri" w:cs="Calibri"/>
            <w:szCs w:val="24"/>
            <w:lang w:val="es-EC"/>
          </w:rPr>
          <w:delText>fecha</w:delText>
        </w:r>
        <w:r w:rsidDel="00D81645">
          <w:rPr>
            <w:rFonts w:ascii="Calibri" w:hAnsi="Calibri" w:cs="Calibri"/>
            <w:szCs w:val="24"/>
            <w:lang w:val="es-EC"/>
          </w:rPr>
          <w:delText>)</w:delText>
        </w:r>
      </w:del>
    </w:p>
    <w:p w14:paraId="0CF4597C" w14:textId="77777777" w:rsidR="00F56AB9" w:rsidDel="00D81645" w:rsidRDefault="00F56AB9">
      <w:pPr>
        <w:widowControl w:val="0"/>
        <w:autoSpaceDE w:val="0"/>
        <w:autoSpaceDN w:val="0"/>
        <w:adjustRightInd w:val="0"/>
        <w:rPr>
          <w:del w:id="189" w:author="Alvarez, Veronica" w:date="2020-04-06T16:09:00Z"/>
          <w:rFonts w:ascii="Calibri" w:hAnsi="Calibri" w:cs="Calibri"/>
          <w:szCs w:val="24"/>
          <w:lang w:val="es-EC"/>
        </w:rPr>
        <w:pPrChange w:id="190" w:author="Alvarez, Veronica" w:date="2020-04-06T16:09:00Z">
          <w:pPr>
            <w:tabs>
              <w:tab w:val="left" w:pos="426"/>
            </w:tabs>
            <w:ind w:left="426"/>
            <w:jc w:val="both"/>
          </w:pPr>
        </w:pPrChange>
      </w:pPr>
      <w:del w:id="191" w:author="Alvarez, Veronica" w:date="2020-04-06T16:09:00Z">
        <w:r w:rsidRPr="00073A6A" w:rsidDel="00D81645">
          <w:rPr>
            <w:rFonts w:ascii="Calibri" w:hAnsi="Calibri" w:cs="Calibri"/>
            <w:szCs w:val="24"/>
            <w:lang w:val="es-EC"/>
          </w:rPr>
          <w:delText xml:space="preserve">La fecha está dada por la tarea de compresión y debe corresponder a la del día </w:delText>
        </w:r>
        <w:r w:rsidDel="00D81645">
          <w:rPr>
            <w:rFonts w:ascii="Calibri" w:hAnsi="Calibri" w:cs="Calibri"/>
            <w:szCs w:val="24"/>
            <w:lang w:val="es-EC"/>
          </w:rPr>
          <w:delText>de ejecución</w:delText>
        </w:r>
        <w:r w:rsidRPr="00073A6A" w:rsidDel="00D81645">
          <w:rPr>
            <w:rFonts w:ascii="Calibri" w:hAnsi="Calibri" w:cs="Calibri"/>
            <w:szCs w:val="24"/>
            <w:lang w:val="es-EC"/>
          </w:rPr>
          <w:delText>.</w:delText>
        </w:r>
      </w:del>
    </w:p>
    <w:p w14:paraId="1519AC36" w14:textId="77777777" w:rsidR="00F56AB9" w:rsidDel="00D81645" w:rsidRDefault="00F56AB9">
      <w:pPr>
        <w:widowControl w:val="0"/>
        <w:autoSpaceDE w:val="0"/>
        <w:autoSpaceDN w:val="0"/>
        <w:adjustRightInd w:val="0"/>
        <w:rPr>
          <w:del w:id="192" w:author="Alvarez, Veronica" w:date="2020-04-06T16:09:00Z"/>
          <w:rFonts w:ascii="Calibri" w:hAnsi="Calibri" w:cs="Calibri"/>
          <w:szCs w:val="24"/>
          <w:lang w:val="es-EC"/>
        </w:rPr>
        <w:pPrChange w:id="193" w:author="Alvarez, Veronica" w:date="2020-04-06T16:09:00Z">
          <w:pPr>
            <w:jc w:val="both"/>
          </w:pPr>
        </w:pPrChange>
      </w:pPr>
    </w:p>
    <w:p w14:paraId="14F05602" w14:textId="7203C26B" w:rsidR="00F56AB9" w:rsidRPr="00073A6A" w:rsidDel="00D81645" w:rsidRDefault="00871D6B">
      <w:pPr>
        <w:widowControl w:val="0"/>
        <w:autoSpaceDE w:val="0"/>
        <w:autoSpaceDN w:val="0"/>
        <w:adjustRightInd w:val="0"/>
        <w:rPr>
          <w:del w:id="194" w:author="Alvarez, Veronica" w:date="2020-04-06T16:09:00Z"/>
          <w:rFonts w:ascii="Calibri" w:hAnsi="Calibri" w:cs="Calibri"/>
          <w:szCs w:val="24"/>
          <w:lang w:val="es-ES"/>
        </w:rPr>
        <w:pPrChange w:id="195" w:author="Alvarez, Veronica" w:date="2020-04-06T16:09:00Z">
          <w:pPr>
            <w:jc w:val="center"/>
          </w:pPr>
        </w:pPrChange>
      </w:pPr>
      <w:del w:id="196" w:author="Alvarez, Veronica" w:date="2020-04-06T16:09:00Z">
        <w:r w:rsidRPr="00917C54" w:rsidDel="00D81645">
          <w:rPr>
            <w:noProof/>
            <w:lang w:val="es-EC" w:eastAsia="es-EC"/>
          </w:rPr>
          <w:lastRenderedPageBreak/>
          <w:drawing>
            <wp:inline distT="0" distB="0" distL="0" distR="0" wp14:anchorId="4A95FF29" wp14:editId="73A091BC">
              <wp:extent cx="5617210" cy="33115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63203BA7" w14:textId="77777777" w:rsidR="00F56AB9" w:rsidDel="00D81645" w:rsidRDefault="00F56AB9">
      <w:pPr>
        <w:widowControl w:val="0"/>
        <w:autoSpaceDE w:val="0"/>
        <w:autoSpaceDN w:val="0"/>
        <w:adjustRightInd w:val="0"/>
        <w:rPr>
          <w:del w:id="197" w:author="Alvarez, Veronica" w:date="2020-04-06T16:09:00Z"/>
          <w:noProof/>
          <w:lang w:val="es-EC" w:eastAsia="es-EC"/>
        </w:rPr>
        <w:pPrChange w:id="198" w:author="Alvarez, Veronica" w:date="2020-04-06T16:09:00Z">
          <w:pPr>
            <w:ind w:left="786"/>
            <w:jc w:val="center"/>
          </w:pPr>
        </w:pPrChange>
      </w:pPr>
    </w:p>
    <w:p w14:paraId="669D66F5" w14:textId="77777777" w:rsidR="00F56AB9" w:rsidDel="00D81645" w:rsidRDefault="00F56AB9">
      <w:pPr>
        <w:widowControl w:val="0"/>
        <w:autoSpaceDE w:val="0"/>
        <w:autoSpaceDN w:val="0"/>
        <w:adjustRightInd w:val="0"/>
        <w:rPr>
          <w:del w:id="199" w:author="Alvarez, Veronica" w:date="2020-04-06T16:09:00Z"/>
          <w:noProof/>
          <w:lang w:val="es-EC" w:eastAsia="es-EC"/>
        </w:rPr>
        <w:pPrChange w:id="200" w:author="Alvarez, Veronica" w:date="2020-04-06T16:09:00Z">
          <w:pPr>
            <w:ind w:left="786"/>
            <w:jc w:val="center"/>
          </w:pPr>
        </w:pPrChange>
      </w:pPr>
    </w:p>
    <w:p w14:paraId="3F83B76B" w14:textId="77777777" w:rsidR="00F56AB9" w:rsidDel="00D81645" w:rsidRDefault="00F56AB9">
      <w:pPr>
        <w:widowControl w:val="0"/>
        <w:autoSpaceDE w:val="0"/>
        <w:autoSpaceDN w:val="0"/>
        <w:adjustRightInd w:val="0"/>
        <w:rPr>
          <w:del w:id="201" w:author="Alvarez, Veronica" w:date="2020-04-06T16:09:00Z"/>
          <w:noProof/>
          <w:lang w:val="es-EC" w:eastAsia="es-EC"/>
        </w:rPr>
        <w:pPrChange w:id="202" w:author="Alvarez, Veronica" w:date="2020-04-06T16:09:00Z">
          <w:pPr>
            <w:ind w:left="786"/>
            <w:jc w:val="center"/>
          </w:pPr>
        </w:pPrChange>
      </w:pPr>
    </w:p>
    <w:p w14:paraId="3B206BB9" w14:textId="77777777" w:rsidR="00F56AB9" w:rsidDel="00D81645" w:rsidRDefault="00F56AB9">
      <w:pPr>
        <w:widowControl w:val="0"/>
        <w:autoSpaceDE w:val="0"/>
        <w:autoSpaceDN w:val="0"/>
        <w:adjustRightInd w:val="0"/>
        <w:rPr>
          <w:del w:id="203" w:author="Alvarez, Veronica" w:date="2020-04-06T16:09:00Z"/>
          <w:rFonts w:ascii="Calibri" w:hAnsi="Calibri"/>
          <w:szCs w:val="24"/>
          <w:lang w:val="es-MX"/>
        </w:rPr>
        <w:pPrChange w:id="204" w:author="Alvarez, Veronica" w:date="2020-04-06T16:09:00Z">
          <w:pPr>
            <w:ind w:left="426"/>
            <w:jc w:val="both"/>
          </w:pPr>
        </w:pPrChange>
      </w:pPr>
    </w:p>
    <w:p w14:paraId="65D1689A" w14:textId="77777777" w:rsidR="00F56AB9" w:rsidDel="00D81645" w:rsidRDefault="00F56AB9">
      <w:pPr>
        <w:widowControl w:val="0"/>
        <w:autoSpaceDE w:val="0"/>
        <w:autoSpaceDN w:val="0"/>
        <w:adjustRightInd w:val="0"/>
        <w:rPr>
          <w:del w:id="205" w:author="Alvarez, Veronica" w:date="2020-04-06T16:09:00Z"/>
          <w:rFonts w:ascii="Calibri" w:hAnsi="Calibri"/>
          <w:szCs w:val="24"/>
          <w:lang w:val="es-MX"/>
        </w:rPr>
        <w:pPrChange w:id="206" w:author="Alvarez, Veronica" w:date="2020-04-06T16:09:00Z">
          <w:pPr>
            <w:ind w:left="426"/>
            <w:jc w:val="both"/>
          </w:pPr>
        </w:pPrChange>
      </w:pPr>
    </w:p>
    <w:p w14:paraId="2DA6D854" w14:textId="77777777" w:rsidR="00F56AB9" w:rsidDel="00D81645" w:rsidRDefault="00F56AB9">
      <w:pPr>
        <w:widowControl w:val="0"/>
        <w:autoSpaceDE w:val="0"/>
        <w:autoSpaceDN w:val="0"/>
        <w:adjustRightInd w:val="0"/>
        <w:rPr>
          <w:del w:id="207" w:author="Alvarez, Veronica" w:date="2020-04-06T16:09:00Z"/>
          <w:rFonts w:ascii="Calibri" w:hAnsi="Calibri"/>
          <w:szCs w:val="24"/>
          <w:lang w:val="es-MX"/>
        </w:rPr>
        <w:pPrChange w:id="208" w:author="Alvarez, Veronica" w:date="2020-04-06T16:09:00Z">
          <w:pPr>
            <w:jc w:val="both"/>
          </w:pPr>
        </w:pPrChange>
      </w:pPr>
      <w:del w:id="209" w:author="Alvarez, Veronica" w:date="2020-04-06T16:09:00Z">
        <w:r w:rsidDel="00D81645">
          <w:rPr>
            <w:rFonts w:ascii="Calibri" w:hAnsi="Calibri"/>
            <w:b/>
            <w:szCs w:val="24"/>
            <w:lang w:val="es-MX"/>
          </w:rPr>
          <w:delText xml:space="preserve">Nota: </w:delText>
        </w:r>
        <w:r w:rsidDel="00D81645">
          <w:rPr>
            <w:rFonts w:ascii="Calibri" w:hAnsi="Calibri"/>
            <w:szCs w:val="24"/>
            <w:lang w:val="es-MX"/>
          </w:rPr>
          <w:delText>Ver Anexo B</w:delText>
        </w:r>
        <w:r w:rsidRPr="00822C3A" w:rsidDel="00D81645">
          <w:rPr>
            <w:rFonts w:ascii="Calibri" w:hAnsi="Calibri"/>
            <w:szCs w:val="24"/>
            <w:lang w:val="es-MX"/>
          </w:rPr>
          <w:delText xml:space="preserve"> para implantar un </w:delText>
        </w:r>
        <w:r w:rsidDel="00D81645">
          <w:rPr>
            <w:rFonts w:ascii="Calibri" w:hAnsi="Calibri"/>
            <w:szCs w:val="24"/>
            <w:lang w:val="es-MX"/>
          </w:rPr>
          <w:delText>job dentro del Agente de Sql Server</w:delText>
        </w:r>
      </w:del>
    </w:p>
    <w:p w14:paraId="74C5D612" w14:textId="77777777" w:rsidR="00F56AB9" w:rsidRPr="00073A6A" w:rsidDel="00D81645" w:rsidRDefault="00F56AB9">
      <w:pPr>
        <w:widowControl w:val="0"/>
        <w:autoSpaceDE w:val="0"/>
        <w:autoSpaceDN w:val="0"/>
        <w:adjustRightInd w:val="0"/>
        <w:rPr>
          <w:del w:id="210" w:author="Alvarez, Veronica" w:date="2020-04-06T16:09:00Z"/>
          <w:rFonts w:ascii="Calibri" w:hAnsi="Calibri"/>
          <w:b/>
          <w:szCs w:val="24"/>
          <w:lang w:val="es-MX"/>
        </w:rPr>
        <w:pPrChange w:id="211" w:author="Alvarez, Veronica" w:date="2020-04-06T16:09:00Z">
          <w:pPr>
            <w:numPr>
              <w:numId w:val="1"/>
            </w:numPr>
            <w:ind w:left="426" w:hanging="284"/>
            <w:jc w:val="both"/>
          </w:pPr>
        </w:pPrChange>
      </w:pPr>
      <w:del w:id="212" w:author="Alvarez, Veronica" w:date="2020-04-06T16:09:00Z">
        <w:r w:rsidRPr="00822C3A" w:rsidDel="00D81645">
          <w:rPr>
            <w:rFonts w:ascii="Calibri" w:hAnsi="Calibri"/>
            <w:szCs w:val="24"/>
            <w:lang w:val="es-MX"/>
          </w:rPr>
          <w:br w:type="page"/>
        </w:r>
        <w:r w:rsidDel="00D81645">
          <w:rPr>
            <w:rFonts w:ascii="Calibri" w:hAnsi="Calibri"/>
            <w:b/>
            <w:szCs w:val="24"/>
            <w:lang w:val="es-MX"/>
          </w:rPr>
          <w:lastRenderedPageBreak/>
          <w:delText>Copia de DEM</w:delText>
        </w:r>
        <w:r w:rsidRPr="00073A6A" w:rsidDel="00D81645">
          <w:rPr>
            <w:rFonts w:ascii="Calibri" w:hAnsi="Calibri"/>
            <w:b/>
            <w:szCs w:val="24"/>
            <w:lang w:val="es-MX"/>
          </w:rPr>
          <w:delText>:</w:delText>
        </w:r>
      </w:del>
    </w:p>
    <w:p w14:paraId="64B25C49" w14:textId="77777777" w:rsidR="00F56AB9" w:rsidDel="00D81645" w:rsidRDefault="00F56AB9" w:rsidP="00F56AB9">
      <w:pPr>
        <w:ind w:left="426"/>
        <w:jc w:val="both"/>
        <w:rPr>
          <w:del w:id="213" w:author="Alvarez, Veronica" w:date="2020-04-06T16:09:00Z"/>
          <w:rFonts w:ascii="Calibri" w:hAnsi="Calibri"/>
          <w:szCs w:val="24"/>
          <w:lang w:val="es-MX"/>
        </w:rPr>
      </w:pPr>
      <w:del w:id="214" w:author="Alvarez, Veronica" w:date="2020-04-06T16:09:00Z">
        <w:r w:rsidDel="00D81645">
          <w:rPr>
            <w:rFonts w:ascii="Calibri" w:hAnsi="Calibri"/>
            <w:szCs w:val="24"/>
            <w:lang w:val="es-MX"/>
          </w:rPr>
          <w:delText>Se realiza mediante la ejecución de una tarea automática de Infor LN.</w:delText>
        </w:r>
      </w:del>
    </w:p>
    <w:p w14:paraId="298B3E27" w14:textId="77777777" w:rsidR="00F56AB9" w:rsidDel="00D81645" w:rsidRDefault="00F56AB9" w:rsidP="00F56AB9">
      <w:pPr>
        <w:ind w:left="426"/>
        <w:jc w:val="both"/>
        <w:rPr>
          <w:del w:id="215" w:author="Alvarez, Veronica" w:date="2020-04-06T16:09:00Z"/>
          <w:rFonts w:ascii="Calibri" w:hAnsi="Calibri"/>
          <w:szCs w:val="24"/>
          <w:lang w:val="es-MX"/>
        </w:rPr>
      </w:pPr>
      <w:del w:id="216" w:author="Alvarez, Veronica" w:date="2020-04-06T16:09:00Z">
        <w:r w:rsidDel="00D81645">
          <w:rPr>
            <w:rFonts w:ascii="Calibri" w:hAnsi="Calibri"/>
            <w:szCs w:val="24"/>
            <w:lang w:val="es-MX"/>
          </w:rPr>
          <w:delText>Semanalment</w:delText>
        </w:r>
        <w:r w:rsidR="00917C54" w:rsidDel="00D81645">
          <w:rPr>
            <w:rFonts w:ascii="Calibri" w:hAnsi="Calibri"/>
            <w:szCs w:val="24"/>
            <w:lang w:val="es-MX"/>
          </w:rPr>
          <w:delText>e dentro del servidor srvinnova1</w:delText>
        </w:r>
        <w:r w:rsidDel="00D81645">
          <w:rPr>
            <w:rFonts w:ascii="Calibri" w:hAnsi="Calibri"/>
            <w:szCs w:val="24"/>
            <w:lang w:val="es-MX"/>
          </w:rPr>
          <w:delText xml:space="preserve"> se ejecuta la tarea Exportar DEM.</w:delText>
        </w:r>
      </w:del>
    </w:p>
    <w:p w14:paraId="5DDC2BA4" w14:textId="442EB2E9" w:rsidR="00F56AB9" w:rsidDel="00D81645" w:rsidRDefault="00871D6B" w:rsidP="00F56AB9">
      <w:pPr>
        <w:ind w:left="426"/>
        <w:jc w:val="center"/>
        <w:rPr>
          <w:del w:id="217" w:author="Alvarez, Veronica" w:date="2020-04-06T16:09:00Z"/>
          <w:rFonts w:ascii="Calibri" w:hAnsi="Calibri"/>
          <w:szCs w:val="24"/>
          <w:lang w:val="es-MX"/>
        </w:rPr>
      </w:pPr>
      <w:del w:id="218" w:author="Alvarez, Veronica" w:date="2020-04-06T16:09:00Z">
        <w:r w:rsidRPr="00917C54" w:rsidDel="00D81645">
          <w:rPr>
            <w:noProof/>
            <w:lang w:val="es-EC" w:eastAsia="es-EC"/>
          </w:rPr>
          <w:drawing>
            <wp:inline distT="0" distB="0" distL="0" distR="0" wp14:anchorId="776A9285" wp14:editId="1CD57679">
              <wp:extent cx="4172585" cy="32734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2585" cy="3273425"/>
                      </a:xfrm>
                      <a:prstGeom prst="rect">
                        <a:avLst/>
                      </a:prstGeom>
                      <a:noFill/>
                      <a:ln>
                        <a:noFill/>
                      </a:ln>
                    </pic:spPr>
                  </pic:pic>
                </a:graphicData>
              </a:graphic>
            </wp:inline>
          </w:drawing>
        </w:r>
      </w:del>
    </w:p>
    <w:p w14:paraId="62832BBC" w14:textId="77777777" w:rsidR="00F56AB9" w:rsidDel="00D81645" w:rsidRDefault="00F56AB9" w:rsidP="00F56AB9">
      <w:pPr>
        <w:ind w:left="426"/>
        <w:jc w:val="both"/>
        <w:rPr>
          <w:del w:id="219" w:author="Alvarez, Veronica" w:date="2020-04-06T16:09:00Z"/>
          <w:rFonts w:ascii="Calibri" w:hAnsi="Calibri"/>
          <w:szCs w:val="24"/>
          <w:lang w:val="es-MX"/>
        </w:rPr>
      </w:pPr>
    </w:p>
    <w:p w14:paraId="5D31C07C" w14:textId="77777777" w:rsidR="00F56AB9" w:rsidDel="00D81645" w:rsidRDefault="00F56AB9" w:rsidP="00F56AB9">
      <w:pPr>
        <w:ind w:left="426"/>
        <w:jc w:val="both"/>
        <w:rPr>
          <w:del w:id="220" w:author="Alvarez, Veronica" w:date="2020-04-06T16:09:00Z"/>
          <w:rFonts w:ascii="Calibri" w:hAnsi="Calibri"/>
          <w:szCs w:val="24"/>
          <w:lang w:val="es-MX"/>
        </w:rPr>
      </w:pPr>
      <w:del w:id="221" w:author="Alvarez, Veronica" w:date="2020-04-06T16:09:00Z">
        <w:r w:rsidDel="00D81645">
          <w:rPr>
            <w:rFonts w:ascii="Calibri" w:hAnsi="Calibri"/>
            <w:szCs w:val="24"/>
            <w:lang w:val="es-MX"/>
          </w:rPr>
          <w:delText xml:space="preserve">La misma se encarga de generar un archivo de respaldo, que se genera en el directorio </w:delText>
        </w:r>
        <w:r w:rsidR="00DB6CF2" w:rsidDel="00D81645">
          <w:rPr>
            <w:rFonts w:ascii="Calibri" w:hAnsi="Calibri"/>
            <w:szCs w:val="24"/>
            <w:lang w:val="es-MX"/>
          </w:rPr>
          <w:delText>E:\DEM</w:delText>
        </w:r>
        <w:r w:rsidDel="00D81645">
          <w:rPr>
            <w:rFonts w:ascii="Calibri" w:hAnsi="Calibri"/>
            <w:szCs w:val="24"/>
            <w:lang w:val="es-MX"/>
          </w:rPr>
          <w:delText xml:space="preserve">, con el nombre </w:delText>
        </w:r>
        <w:r w:rsidR="00DB6CF2" w:rsidRPr="00DB6CF2" w:rsidDel="00D81645">
          <w:rPr>
            <w:rFonts w:ascii="Calibri" w:hAnsi="Calibri"/>
            <w:szCs w:val="24"/>
            <w:lang w:val="es-MX"/>
          </w:rPr>
          <w:delText>innovateq102</w:delText>
        </w:r>
        <w:r w:rsidDel="00D81645">
          <w:rPr>
            <w:rFonts w:ascii="Calibri" w:hAnsi="Calibri"/>
            <w:szCs w:val="24"/>
            <w:lang w:val="es-MX"/>
          </w:rPr>
          <w:delText>.dem, dentro del mencionado servidor</w:delText>
        </w:r>
      </w:del>
    </w:p>
    <w:p w14:paraId="58B2322E" w14:textId="5FF718EE" w:rsidR="00F56AB9" w:rsidDel="00D81645" w:rsidRDefault="00871D6B" w:rsidP="00F56AB9">
      <w:pPr>
        <w:ind w:left="426"/>
        <w:jc w:val="center"/>
        <w:rPr>
          <w:del w:id="222" w:author="Alvarez, Veronica" w:date="2020-04-06T16:09:00Z"/>
          <w:rFonts w:ascii="Calibri" w:hAnsi="Calibri"/>
          <w:szCs w:val="24"/>
          <w:lang w:val="es-MX"/>
        </w:rPr>
      </w:pPr>
      <w:del w:id="223" w:author="Alvarez, Veronica" w:date="2020-04-06T16:09:00Z">
        <w:r w:rsidRPr="00DB6CF2" w:rsidDel="00D81645">
          <w:rPr>
            <w:noProof/>
            <w:lang w:val="es-EC" w:eastAsia="es-EC"/>
          </w:rPr>
          <w:lastRenderedPageBreak/>
          <w:drawing>
            <wp:inline distT="0" distB="0" distL="0" distR="0" wp14:anchorId="4E83F539" wp14:editId="61B10AC5">
              <wp:extent cx="4472305" cy="299656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l="20409" t="15190" r="17346" b="18420"/>
                      <a:stretch>
                        <a:fillRect/>
                      </a:stretch>
                    </pic:blipFill>
                    <pic:spPr bwMode="auto">
                      <a:xfrm>
                        <a:off x="0" y="0"/>
                        <a:ext cx="4472305" cy="2996565"/>
                      </a:xfrm>
                      <a:prstGeom prst="rect">
                        <a:avLst/>
                      </a:prstGeom>
                      <a:noFill/>
                      <a:ln>
                        <a:noFill/>
                      </a:ln>
                    </pic:spPr>
                  </pic:pic>
                </a:graphicData>
              </a:graphic>
            </wp:inline>
          </w:drawing>
        </w:r>
      </w:del>
    </w:p>
    <w:p w14:paraId="473C0672" w14:textId="77777777" w:rsidR="00F56AB9" w:rsidDel="00D81645" w:rsidRDefault="00F56AB9" w:rsidP="00F56AB9">
      <w:pPr>
        <w:ind w:left="426"/>
        <w:jc w:val="both"/>
        <w:rPr>
          <w:del w:id="224" w:author="Alvarez, Veronica" w:date="2020-04-06T16:09:00Z"/>
          <w:rFonts w:ascii="Calibri" w:hAnsi="Calibri"/>
          <w:szCs w:val="24"/>
          <w:lang w:val="es-MX"/>
        </w:rPr>
      </w:pPr>
    </w:p>
    <w:p w14:paraId="64D0274B" w14:textId="77777777" w:rsidR="00F56AB9" w:rsidDel="00D81645" w:rsidRDefault="00F56AB9" w:rsidP="00F56AB9">
      <w:pPr>
        <w:jc w:val="both"/>
        <w:rPr>
          <w:del w:id="225" w:author="Alvarez, Veronica" w:date="2020-04-06T16:09:00Z"/>
          <w:rFonts w:ascii="Calibri" w:hAnsi="Calibri"/>
          <w:szCs w:val="24"/>
          <w:lang w:val="es-MX"/>
        </w:rPr>
      </w:pPr>
      <w:del w:id="226" w:author="Alvarez, Veronica" w:date="2020-04-06T16:09:00Z">
        <w:r w:rsidDel="00D81645">
          <w:rPr>
            <w:rFonts w:ascii="Calibri" w:hAnsi="Calibri"/>
            <w:b/>
            <w:szCs w:val="24"/>
            <w:lang w:val="es-MX"/>
          </w:rPr>
          <w:delText xml:space="preserve">Nota: </w:delText>
        </w:r>
        <w:r w:rsidDel="00D81645">
          <w:rPr>
            <w:rFonts w:ascii="Calibri" w:hAnsi="Calibri"/>
            <w:szCs w:val="24"/>
            <w:lang w:val="es-MX"/>
          </w:rPr>
          <w:delText>Ver Anexo D</w:delText>
        </w:r>
        <w:r w:rsidRPr="00822C3A" w:rsidDel="00D81645">
          <w:rPr>
            <w:rFonts w:ascii="Calibri" w:hAnsi="Calibri"/>
            <w:szCs w:val="24"/>
            <w:lang w:val="es-MX"/>
          </w:rPr>
          <w:delText xml:space="preserve"> para implantar un</w:delText>
        </w:r>
        <w:r w:rsidDel="00D81645">
          <w:rPr>
            <w:rFonts w:ascii="Calibri" w:hAnsi="Calibri"/>
            <w:szCs w:val="24"/>
            <w:lang w:val="es-MX"/>
          </w:rPr>
          <w:delText>a tarea dentro de Infor LN para obtener DEM</w:delText>
        </w:r>
      </w:del>
    </w:p>
    <w:p w14:paraId="208046F5" w14:textId="77777777" w:rsidR="00F56AB9" w:rsidDel="00D81645" w:rsidRDefault="00F56AB9" w:rsidP="00F56AB9">
      <w:pPr>
        <w:ind w:left="426"/>
        <w:jc w:val="both"/>
        <w:rPr>
          <w:del w:id="227" w:author="Alvarez, Veronica" w:date="2020-04-06T16:09:00Z"/>
          <w:rFonts w:ascii="Calibri" w:hAnsi="Calibri"/>
          <w:szCs w:val="24"/>
          <w:lang w:val="es-MX"/>
        </w:rPr>
      </w:pPr>
    </w:p>
    <w:p w14:paraId="742EEF41" w14:textId="77777777" w:rsidR="00F56AB9" w:rsidRPr="00073A6A" w:rsidDel="00D81645" w:rsidRDefault="00F56AB9" w:rsidP="003F40E2">
      <w:pPr>
        <w:numPr>
          <w:ilvl w:val="0"/>
          <w:numId w:val="1"/>
        </w:numPr>
        <w:ind w:left="426" w:hanging="284"/>
        <w:jc w:val="both"/>
        <w:rPr>
          <w:del w:id="228" w:author="Alvarez, Veronica" w:date="2020-04-06T16:09:00Z"/>
          <w:rFonts w:ascii="Calibri" w:hAnsi="Calibri"/>
          <w:b/>
          <w:szCs w:val="24"/>
          <w:lang w:val="es-MX"/>
        </w:rPr>
      </w:pPr>
      <w:del w:id="229" w:author="Alvarez, Veronica" w:date="2020-04-06T16:09:00Z">
        <w:r w:rsidDel="00D81645">
          <w:rPr>
            <w:rFonts w:ascii="Calibri" w:hAnsi="Calibri"/>
            <w:b/>
            <w:szCs w:val="24"/>
            <w:lang w:val="es-MX"/>
          </w:rPr>
          <w:delText>Copia de binarios</w:delText>
        </w:r>
        <w:r w:rsidRPr="00073A6A" w:rsidDel="00D81645">
          <w:rPr>
            <w:rFonts w:ascii="Calibri" w:hAnsi="Calibri"/>
            <w:b/>
            <w:szCs w:val="24"/>
            <w:lang w:val="es-MX"/>
          </w:rPr>
          <w:delText>:</w:delText>
        </w:r>
      </w:del>
    </w:p>
    <w:p w14:paraId="479D910A" w14:textId="77777777" w:rsidR="00050353" w:rsidDel="00D81645" w:rsidRDefault="00050353" w:rsidP="00050353">
      <w:pPr>
        <w:ind w:left="426"/>
        <w:jc w:val="both"/>
        <w:rPr>
          <w:del w:id="230" w:author="Alvarez, Veronica" w:date="2020-04-06T16:09:00Z"/>
          <w:rFonts w:ascii="Calibri" w:hAnsi="Calibri"/>
          <w:szCs w:val="24"/>
          <w:lang w:val="es-MX"/>
        </w:rPr>
      </w:pPr>
      <w:del w:id="231" w:author="Alvarez, Veronica" w:date="2020-04-06T16:09:00Z">
        <w:r w:rsidDel="00D81645">
          <w:rPr>
            <w:rFonts w:ascii="Calibri" w:hAnsi="Calibri"/>
            <w:szCs w:val="24"/>
            <w:lang w:val="es-MX"/>
          </w:rPr>
          <w:delText>Adicional a tener el respaldo a nivel de base de datos, es necesario contar con el</w:delText>
        </w:r>
        <w:r w:rsidR="009000B0" w:rsidDel="00D81645">
          <w:rPr>
            <w:rFonts w:ascii="Calibri" w:hAnsi="Calibri"/>
            <w:szCs w:val="24"/>
            <w:lang w:val="es-MX"/>
          </w:rPr>
          <w:delText xml:space="preserve"> respaldo de los binarios</w:delText>
        </w:r>
        <w:r w:rsidDel="00D81645">
          <w:rPr>
            <w:rFonts w:ascii="Calibri" w:hAnsi="Calibri"/>
            <w:szCs w:val="24"/>
            <w:lang w:val="es-MX"/>
          </w:rPr>
          <w:delText xml:space="preserve"> para levantar una instancia de Infor</w:delText>
        </w:r>
        <w:r w:rsidRPr="00073A6A" w:rsidDel="00D81645">
          <w:rPr>
            <w:rFonts w:ascii="Calibri" w:hAnsi="Calibri"/>
            <w:szCs w:val="24"/>
            <w:lang w:val="es-MX"/>
          </w:rPr>
          <w:delText>.</w:delText>
        </w:r>
        <w:r w:rsidDel="00D81645">
          <w:rPr>
            <w:rFonts w:ascii="Calibri" w:hAnsi="Calibri"/>
            <w:szCs w:val="24"/>
            <w:lang w:val="es-MX"/>
          </w:rPr>
          <w:delText xml:space="preserve"> </w:delText>
        </w:r>
      </w:del>
    </w:p>
    <w:p w14:paraId="02D2135D" w14:textId="77777777" w:rsidR="00050353" w:rsidDel="00D81645" w:rsidRDefault="00050353" w:rsidP="00050353">
      <w:pPr>
        <w:ind w:left="426"/>
        <w:jc w:val="both"/>
        <w:rPr>
          <w:del w:id="232" w:author="Alvarez, Veronica" w:date="2020-04-06T16:09:00Z"/>
          <w:rFonts w:ascii="Calibri" w:hAnsi="Calibri"/>
          <w:szCs w:val="24"/>
          <w:lang w:val="es-MX"/>
        </w:rPr>
      </w:pPr>
      <w:del w:id="233" w:author="Alvarez, Veronica" w:date="2020-04-06T16:09:00Z">
        <w:r w:rsidDel="00D81645">
          <w:rPr>
            <w:rFonts w:ascii="Calibri" w:hAnsi="Calibri"/>
            <w:szCs w:val="24"/>
            <w:lang w:val="es-MX"/>
          </w:rPr>
          <w:delText>Los binarios que se respaldan del servidor son los siguientes:</w:delText>
        </w:r>
      </w:del>
    </w:p>
    <w:p w14:paraId="503D8B62" w14:textId="77777777" w:rsidR="00050353" w:rsidDel="00D81645" w:rsidRDefault="00050353" w:rsidP="003F40E2">
      <w:pPr>
        <w:numPr>
          <w:ilvl w:val="0"/>
          <w:numId w:val="4"/>
        </w:numPr>
        <w:jc w:val="both"/>
        <w:rPr>
          <w:del w:id="234" w:author="Alvarez, Veronica" w:date="2020-04-06T16:09:00Z"/>
          <w:rFonts w:ascii="Calibri" w:hAnsi="Calibri"/>
          <w:szCs w:val="24"/>
          <w:lang w:val="es-MX"/>
        </w:rPr>
      </w:pPr>
      <w:del w:id="235" w:author="Alvarez, Veronica" w:date="2020-04-06T16:09:00Z">
        <w:r w:rsidDel="00D81645">
          <w:rPr>
            <w:rFonts w:ascii="Calibri" w:hAnsi="Calibri"/>
            <w:szCs w:val="24"/>
            <w:lang w:val="es-MX"/>
          </w:rPr>
          <w:delText>E:\baan</w:delText>
        </w:r>
        <w:r w:rsidRPr="0060340F" w:rsidDel="00D81645">
          <w:rPr>
            <w:rFonts w:ascii="Calibri" w:hAnsi="Calibri"/>
            <w:szCs w:val="24"/>
            <w:lang w:val="es-MX"/>
          </w:rPr>
          <w:delText>\</w:delText>
        </w:r>
        <w:r w:rsidDel="00D81645">
          <w:rPr>
            <w:rFonts w:ascii="Calibri" w:hAnsi="Calibri"/>
            <w:szCs w:val="24"/>
            <w:lang w:val="es-MX"/>
          </w:rPr>
          <w:delText>bse (Exceptuando las carpetas audit y tmp)</w:delText>
        </w:r>
      </w:del>
    </w:p>
    <w:p w14:paraId="64191C12" w14:textId="77777777" w:rsidR="00050353" w:rsidDel="00D81645" w:rsidRDefault="00050353" w:rsidP="003F40E2">
      <w:pPr>
        <w:numPr>
          <w:ilvl w:val="0"/>
          <w:numId w:val="4"/>
        </w:numPr>
        <w:jc w:val="both"/>
        <w:rPr>
          <w:del w:id="236" w:author="Alvarez, Veronica" w:date="2020-04-06T16:09:00Z"/>
          <w:rFonts w:ascii="Calibri" w:hAnsi="Calibri"/>
          <w:szCs w:val="24"/>
          <w:lang w:val="es-MX"/>
        </w:rPr>
      </w:pPr>
      <w:del w:id="237" w:author="Alvarez, Veronica" w:date="2020-04-06T16:09:00Z">
        <w:r w:rsidRPr="00DB6CF2" w:rsidDel="00D81645">
          <w:rPr>
            <w:rFonts w:ascii="Calibri" w:hAnsi="Calibri"/>
            <w:szCs w:val="24"/>
            <w:lang w:val="es-MX"/>
          </w:rPr>
          <w:delText xml:space="preserve">E:\DEM </w:delText>
        </w:r>
        <w:r w:rsidRPr="0060340F" w:rsidDel="00D81645">
          <w:rPr>
            <w:rFonts w:ascii="Calibri" w:hAnsi="Calibri"/>
            <w:szCs w:val="24"/>
            <w:lang w:val="es-MX"/>
          </w:rPr>
          <w:delText>\</w:delText>
        </w:r>
        <w:r w:rsidRPr="00DB6CF2" w:rsidDel="00D81645">
          <w:delText xml:space="preserve"> </w:delText>
        </w:r>
        <w:r w:rsidRPr="00DB6CF2" w:rsidDel="00D81645">
          <w:rPr>
            <w:rFonts w:ascii="Calibri" w:hAnsi="Calibri"/>
            <w:szCs w:val="24"/>
            <w:lang w:val="es-MX"/>
          </w:rPr>
          <w:delText>innovateq102</w:delText>
        </w:r>
        <w:r w:rsidRPr="0060340F" w:rsidDel="00D81645">
          <w:rPr>
            <w:rFonts w:ascii="Calibri" w:hAnsi="Calibri"/>
            <w:szCs w:val="24"/>
            <w:lang w:val="es-MX"/>
          </w:rPr>
          <w:delText>.dem</w:delText>
        </w:r>
      </w:del>
    </w:p>
    <w:p w14:paraId="3256DDD8" w14:textId="77777777" w:rsidR="00050353" w:rsidDel="00D81645" w:rsidRDefault="00050353" w:rsidP="003F40E2">
      <w:pPr>
        <w:numPr>
          <w:ilvl w:val="0"/>
          <w:numId w:val="4"/>
        </w:numPr>
        <w:jc w:val="both"/>
        <w:rPr>
          <w:del w:id="238" w:author="Alvarez, Veronica" w:date="2020-04-06T16:09:00Z"/>
          <w:rFonts w:ascii="Calibri" w:hAnsi="Calibri"/>
          <w:szCs w:val="24"/>
          <w:lang w:val="es-MX"/>
        </w:rPr>
      </w:pPr>
      <w:del w:id="239" w:author="Alvarez, Veronica" w:date="2020-04-06T16:09:00Z">
        <w:r w:rsidRPr="0060340F" w:rsidDel="00D81645">
          <w:rPr>
            <w:rFonts w:ascii="Calibri" w:hAnsi="Calibri"/>
            <w:szCs w:val="24"/>
            <w:lang w:val="es-MX"/>
          </w:rPr>
          <w:delText>E:\Parches</w:delText>
        </w:r>
      </w:del>
    </w:p>
    <w:p w14:paraId="4989723F" w14:textId="77777777" w:rsidR="00050353" w:rsidRPr="009735D4" w:rsidDel="00D81645" w:rsidRDefault="00050353" w:rsidP="003F40E2">
      <w:pPr>
        <w:numPr>
          <w:ilvl w:val="0"/>
          <w:numId w:val="4"/>
        </w:numPr>
        <w:jc w:val="both"/>
        <w:rPr>
          <w:del w:id="240" w:author="Alvarez, Veronica" w:date="2020-04-06T16:09:00Z"/>
          <w:rFonts w:ascii="Calibri" w:hAnsi="Calibri"/>
          <w:szCs w:val="24"/>
          <w:lang w:val="en-US"/>
        </w:rPr>
      </w:pPr>
      <w:del w:id="241" w:author="Alvarez, Veronica" w:date="2020-04-06T16:09:00Z">
        <w:r w:rsidRPr="009735D4" w:rsidDel="00D81645">
          <w:rPr>
            <w:rFonts w:ascii="Calibri" w:hAnsi="Calibri"/>
            <w:szCs w:val="24"/>
            <w:lang w:val="en-US"/>
          </w:rPr>
          <w:delText>C:\Windows\System32\Tasks\Grupo Berlin</w:delText>
        </w:r>
      </w:del>
    </w:p>
    <w:p w14:paraId="38F0BF5E" w14:textId="77777777" w:rsidR="00050353" w:rsidDel="00D81645" w:rsidRDefault="00050353" w:rsidP="003F40E2">
      <w:pPr>
        <w:numPr>
          <w:ilvl w:val="0"/>
          <w:numId w:val="4"/>
        </w:numPr>
        <w:jc w:val="both"/>
        <w:rPr>
          <w:del w:id="242" w:author="Alvarez, Veronica" w:date="2020-04-06T16:09:00Z"/>
          <w:rFonts w:ascii="Calibri" w:hAnsi="Calibri"/>
          <w:szCs w:val="24"/>
          <w:lang w:val="es-MX"/>
        </w:rPr>
      </w:pPr>
      <w:del w:id="243" w:author="Alvarez, Veronica" w:date="2020-04-06T16:09:00Z">
        <w:r w:rsidRPr="0060340F" w:rsidDel="00D81645">
          <w:rPr>
            <w:rFonts w:ascii="Calibri" w:hAnsi="Calibri"/>
            <w:szCs w:val="24"/>
            <w:lang w:val="es-MX"/>
          </w:rPr>
          <w:delText>E:\bats</w:delText>
        </w:r>
      </w:del>
    </w:p>
    <w:p w14:paraId="06EA42E2" w14:textId="77777777" w:rsidR="00050353" w:rsidRPr="0060340F" w:rsidDel="00D81645" w:rsidRDefault="00050353" w:rsidP="003F40E2">
      <w:pPr>
        <w:numPr>
          <w:ilvl w:val="0"/>
          <w:numId w:val="4"/>
        </w:numPr>
        <w:jc w:val="both"/>
        <w:rPr>
          <w:del w:id="244" w:author="Alvarez, Veronica" w:date="2020-04-06T16:09:00Z"/>
          <w:rFonts w:ascii="Calibri" w:hAnsi="Calibri"/>
          <w:szCs w:val="24"/>
          <w:lang w:val="es-MX"/>
        </w:rPr>
      </w:pPr>
      <w:del w:id="245" w:author="Alvarez, Veronica" w:date="2020-04-06T16:09:00Z">
        <w:r w:rsidRPr="00DB6CF2" w:rsidDel="00D81645">
          <w:rPr>
            <w:rFonts w:ascii="Calibri" w:hAnsi="Calibri"/>
            <w:szCs w:val="24"/>
            <w:lang w:val="es-MX"/>
          </w:rPr>
          <w:delText>C:\AppServ\www</w:delText>
        </w:r>
      </w:del>
    </w:p>
    <w:p w14:paraId="64148163" w14:textId="77777777" w:rsidR="00050353" w:rsidDel="00D81645" w:rsidRDefault="00050353" w:rsidP="00050353">
      <w:pPr>
        <w:rPr>
          <w:del w:id="246" w:author="Alvarez, Veronica" w:date="2020-04-06T16:09:00Z"/>
          <w:lang w:val="es-MX"/>
        </w:rPr>
      </w:pPr>
    </w:p>
    <w:p w14:paraId="01B49008" w14:textId="77777777" w:rsidR="00050353" w:rsidDel="00D81645" w:rsidRDefault="00050353" w:rsidP="00050353">
      <w:pPr>
        <w:widowControl w:val="0"/>
        <w:autoSpaceDE w:val="0"/>
        <w:autoSpaceDN w:val="0"/>
        <w:adjustRightInd w:val="0"/>
        <w:ind w:left="426"/>
        <w:jc w:val="both"/>
        <w:rPr>
          <w:del w:id="247" w:author="Alvarez, Veronica" w:date="2020-04-06T16:09:00Z"/>
          <w:rFonts w:ascii="Calibri" w:hAnsi="Calibri" w:cs="Calibri"/>
          <w:szCs w:val="24"/>
          <w:lang w:val="es-EC"/>
        </w:rPr>
      </w:pPr>
      <w:del w:id="248" w:author="Alvarez, Veronica" w:date="2020-04-06T16:09:00Z">
        <w:r w:rsidDel="00D81645">
          <w:rPr>
            <w:rFonts w:ascii="Calibri" w:hAnsi="Calibri" w:cs="Calibri"/>
            <w:szCs w:val="24"/>
            <w:lang w:val="es-EC"/>
          </w:rPr>
          <w:delText xml:space="preserve">Para la ejecución del respaldo de binario </w:delText>
        </w:r>
        <w:r w:rsidRPr="00073A6A" w:rsidDel="00D81645">
          <w:rPr>
            <w:rFonts w:ascii="Calibri" w:hAnsi="Calibri" w:cs="Calibri"/>
            <w:szCs w:val="24"/>
            <w:lang w:val="es-EC"/>
          </w:rPr>
          <w:delText>existe una tarea program</w:delText>
        </w:r>
        <w:r w:rsidDel="00D81645">
          <w:rPr>
            <w:rFonts w:ascii="Calibri" w:hAnsi="Calibri" w:cs="Calibri"/>
            <w:szCs w:val="24"/>
            <w:lang w:val="es-EC"/>
          </w:rPr>
          <w:delText xml:space="preserve">ada de Windows que </w:delText>
        </w:r>
        <w:r w:rsidDel="00D81645">
          <w:rPr>
            <w:rFonts w:ascii="Calibri" w:hAnsi="Calibri" w:cs="Calibri"/>
            <w:szCs w:val="24"/>
            <w:lang w:val="es-EC"/>
          </w:rPr>
          <w:lastRenderedPageBreak/>
          <w:delText>comprime estos</w:delText>
        </w:r>
        <w:r w:rsidRPr="00073A6A" w:rsidDel="00D81645">
          <w:rPr>
            <w:rFonts w:ascii="Calibri" w:hAnsi="Calibri" w:cs="Calibri"/>
            <w:szCs w:val="24"/>
            <w:lang w:val="es-EC"/>
          </w:rPr>
          <w:delText xml:space="preserve"> archivo</w:delText>
        </w:r>
        <w:r w:rsidDel="00D81645">
          <w:rPr>
            <w:rFonts w:ascii="Calibri" w:hAnsi="Calibri" w:cs="Calibri"/>
            <w:szCs w:val="24"/>
            <w:lang w:val="es-EC"/>
          </w:rPr>
          <w:delText>s</w:delText>
        </w:r>
        <w:r w:rsidRPr="00073A6A" w:rsidDel="00D81645">
          <w:rPr>
            <w:rFonts w:ascii="Calibri" w:hAnsi="Calibri" w:cs="Calibri"/>
            <w:szCs w:val="24"/>
            <w:lang w:val="es-EC"/>
          </w:rPr>
          <w:delText xml:space="preserve">. Esta tarea se ejecuta </w:delText>
        </w:r>
        <w:r w:rsidDel="00D81645">
          <w:rPr>
            <w:rFonts w:ascii="Calibri" w:hAnsi="Calibri" w:cs="Calibri"/>
            <w:szCs w:val="24"/>
            <w:lang w:val="es-EC"/>
          </w:rPr>
          <w:delText>semanalmente</w:delText>
        </w:r>
        <w:r w:rsidRPr="00073A6A" w:rsidDel="00D81645">
          <w:rPr>
            <w:rFonts w:ascii="Calibri" w:hAnsi="Calibri" w:cs="Calibri"/>
            <w:szCs w:val="24"/>
            <w:lang w:val="es-EC"/>
          </w:rPr>
          <w:delText xml:space="preserve"> con la ayuda de</w:delText>
        </w:r>
        <w:r w:rsidDel="00D81645">
          <w:rPr>
            <w:rFonts w:ascii="Calibri" w:hAnsi="Calibri" w:cs="Calibri"/>
            <w:szCs w:val="24"/>
            <w:lang w:val="es-EC"/>
          </w:rPr>
          <w:delText xml:space="preserve"> un</w:delText>
        </w:r>
        <w:r w:rsidRPr="00073A6A" w:rsidDel="00D81645">
          <w:rPr>
            <w:rFonts w:ascii="Calibri" w:hAnsi="Calibri" w:cs="Calibri"/>
            <w:szCs w:val="24"/>
            <w:lang w:val="es-EC"/>
          </w:rPr>
          <w:delText xml:space="preserve"> archivo </w:delText>
        </w:r>
        <w:r w:rsidDel="00D81645">
          <w:rPr>
            <w:rFonts w:ascii="Calibri" w:hAnsi="Calibri" w:cs="Calibri"/>
            <w:szCs w:val="24"/>
            <w:lang w:val="es-EC"/>
          </w:rPr>
          <w:delText>.</w:delText>
        </w:r>
        <w:r w:rsidRPr="00073A6A" w:rsidDel="00D81645">
          <w:rPr>
            <w:rFonts w:ascii="Calibri" w:hAnsi="Calibri" w:cs="Calibri"/>
            <w:szCs w:val="24"/>
            <w:lang w:val="es-EC"/>
          </w:rPr>
          <w:delText xml:space="preserve">bat que lleva por nombre </w:delText>
        </w:r>
        <w:r w:rsidRPr="0046385F" w:rsidDel="00D81645">
          <w:rPr>
            <w:rFonts w:ascii="Calibri" w:hAnsi="Calibri" w:cs="Calibri"/>
            <w:szCs w:val="24"/>
            <w:lang w:val="es-EC"/>
          </w:rPr>
          <w:delText>CreaRARBinario</w:delText>
        </w:r>
        <w:r w:rsidRPr="00073A6A" w:rsidDel="00D81645">
          <w:rPr>
            <w:rFonts w:ascii="Calibri" w:hAnsi="Calibri" w:cs="Calibri"/>
            <w:szCs w:val="24"/>
            <w:lang w:val="es-EC"/>
          </w:rPr>
          <w:delText>.bat que se encuentra en el directorio “E:\bats”</w:delText>
        </w:r>
        <w:r w:rsidDel="00D81645">
          <w:rPr>
            <w:rFonts w:ascii="Calibri" w:hAnsi="Calibri" w:cs="Calibri"/>
            <w:szCs w:val="24"/>
            <w:lang w:val="es-EC"/>
          </w:rPr>
          <w:delText xml:space="preserve">, dentro del servidor srvinnova1. Los archivos van al repositorio </w:delText>
        </w:r>
        <w:r w:rsidRPr="00050353" w:rsidDel="00D81645">
          <w:rPr>
            <w:rFonts w:ascii="Calibri" w:hAnsi="Calibri" w:cs="Calibri"/>
            <w:szCs w:val="24"/>
            <w:lang w:val="es-EC"/>
          </w:rPr>
          <w:delText>\\192.168.1.109\Respaldos InforLN\srvinnova1\Directorios</w:delText>
        </w:r>
      </w:del>
    </w:p>
    <w:p w14:paraId="070626F3" w14:textId="77777777" w:rsidR="00050353" w:rsidRPr="00CF033C" w:rsidDel="00D81645" w:rsidRDefault="00050353" w:rsidP="00050353">
      <w:pPr>
        <w:rPr>
          <w:del w:id="249" w:author="Alvarez, Veronica" w:date="2020-04-06T16:09:00Z"/>
          <w:lang w:val="es-MX"/>
        </w:rPr>
      </w:pPr>
    </w:p>
    <w:p w14:paraId="1210F9EC" w14:textId="77777777" w:rsidR="00050353" w:rsidRPr="00073A6A" w:rsidDel="00D81645" w:rsidRDefault="00050353" w:rsidP="00050353">
      <w:pPr>
        <w:jc w:val="both"/>
        <w:rPr>
          <w:del w:id="250" w:author="Alvarez, Veronica" w:date="2020-04-06T16:09:00Z"/>
          <w:rFonts w:ascii="Calibri" w:hAnsi="Calibri"/>
          <w:szCs w:val="24"/>
          <w:lang w:val="es-EC"/>
        </w:rPr>
      </w:pPr>
      <w:del w:id="251" w:author="Alvarez, Veronica" w:date="2020-04-06T16:09:00Z">
        <w:r w:rsidRPr="00F56AB9" w:rsidDel="00D81645">
          <w:rPr>
            <w:rFonts w:ascii="Calibri" w:hAnsi="Calibri"/>
            <w:b/>
          </w:rPr>
          <w:delText>Nota:</w:delText>
        </w:r>
        <w:r w:rsidRPr="00F56AB9" w:rsidDel="00D81645">
          <w:rPr>
            <w:rFonts w:ascii="Calibri" w:hAnsi="Calibri"/>
          </w:rPr>
          <w:delText xml:space="preserve"> Ver Anexo C para implantar una tarea de respaldo</w:delText>
        </w:r>
      </w:del>
    </w:p>
    <w:p w14:paraId="30507B56" w14:textId="77777777" w:rsidR="00776D16" w:rsidRDefault="00776D16" w:rsidP="00F56AB9">
      <w:pPr>
        <w:rPr>
          <w:rFonts w:ascii="Calibri" w:hAnsi="Calibri"/>
          <w:b/>
          <w:szCs w:val="24"/>
          <w:lang w:val="es-ES"/>
        </w:rPr>
      </w:pPr>
      <w:del w:id="252" w:author="Alvarez, Veronica" w:date="2020-04-06T16:09:00Z">
        <w:r w:rsidRPr="00073A6A" w:rsidDel="00D81645">
          <w:br w:type="page"/>
        </w:r>
      </w:del>
      <w:r w:rsidRPr="00C229CE">
        <w:rPr>
          <w:rFonts w:ascii="Calibri" w:hAnsi="Calibri"/>
          <w:b/>
          <w:szCs w:val="24"/>
          <w:lang w:val="es-ES"/>
        </w:rPr>
        <w:lastRenderedPageBreak/>
        <w:t xml:space="preserve">Respaldos </w:t>
      </w:r>
      <w:proofErr w:type="spellStart"/>
      <w:r w:rsidRPr="00C229CE">
        <w:rPr>
          <w:rFonts w:ascii="Calibri" w:hAnsi="Calibri"/>
          <w:b/>
          <w:szCs w:val="24"/>
          <w:lang w:val="es-ES"/>
        </w:rPr>
        <w:t>Evolution</w:t>
      </w:r>
      <w:proofErr w:type="spellEnd"/>
    </w:p>
    <w:p w14:paraId="1A986E12" w14:textId="77777777" w:rsidR="009836FC" w:rsidRDefault="009836FC" w:rsidP="00F56AB9">
      <w:pPr>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9024E4" w:rsidRPr="00073A6A" w14:paraId="184D0D59" w14:textId="77777777" w:rsidTr="005647A7">
        <w:trPr>
          <w:trHeight w:val="340"/>
          <w:jc w:val="center"/>
        </w:trPr>
        <w:tc>
          <w:tcPr>
            <w:tcW w:w="3578" w:type="dxa"/>
            <w:shd w:val="clear" w:color="auto" w:fill="auto"/>
          </w:tcPr>
          <w:p w14:paraId="64C35FDF" w14:textId="77777777" w:rsidR="009024E4" w:rsidRPr="00073A6A" w:rsidRDefault="009024E4" w:rsidP="00D7115B">
            <w:pPr>
              <w:widowControl w:val="0"/>
              <w:autoSpaceDE w:val="0"/>
              <w:autoSpaceDN w:val="0"/>
              <w:adjustRightInd w:val="0"/>
              <w:jc w:val="both"/>
              <w:rPr>
                <w:rFonts w:ascii="Calibri" w:hAnsi="Calibri"/>
                <w:b/>
                <w:szCs w:val="24"/>
              </w:rPr>
            </w:pPr>
            <w:r w:rsidRPr="00073A6A">
              <w:rPr>
                <w:rFonts w:ascii="Calibri" w:hAnsi="Calibri"/>
                <w:b/>
                <w:szCs w:val="24"/>
                <w:lang w:val="es-ES"/>
              </w:rPr>
              <w:t>Equipo</w:t>
            </w:r>
            <w:r w:rsidRPr="00073A6A">
              <w:rPr>
                <w:rFonts w:ascii="Calibri" w:hAnsi="Calibri"/>
                <w:b/>
                <w:szCs w:val="24"/>
              </w:rPr>
              <w:t xml:space="preserve"> Clave</w:t>
            </w:r>
          </w:p>
        </w:tc>
        <w:tc>
          <w:tcPr>
            <w:tcW w:w="4344" w:type="dxa"/>
            <w:shd w:val="clear" w:color="auto" w:fill="auto"/>
          </w:tcPr>
          <w:p w14:paraId="3641E077" w14:textId="77777777" w:rsidR="009024E4" w:rsidRPr="00073A6A" w:rsidRDefault="009024E4" w:rsidP="00D7115B">
            <w:pPr>
              <w:widowControl w:val="0"/>
              <w:autoSpaceDE w:val="0"/>
              <w:autoSpaceDN w:val="0"/>
              <w:adjustRightInd w:val="0"/>
              <w:jc w:val="both"/>
              <w:rPr>
                <w:rFonts w:ascii="Calibri" w:hAnsi="Calibri"/>
                <w:b/>
                <w:szCs w:val="24"/>
              </w:rPr>
            </w:pPr>
            <w:r w:rsidRPr="00073A6A">
              <w:rPr>
                <w:rFonts w:ascii="Calibri" w:hAnsi="Calibri"/>
                <w:b/>
                <w:szCs w:val="24"/>
                <w:lang w:val="es-ES"/>
              </w:rPr>
              <w:t>Responsable</w:t>
            </w:r>
          </w:p>
        </w:tc>
      </w:tr>
      <w:tr w:rsidR="009024E4" w:rsidRPr="00073A6A" w14:paraId="7B6F6249" w14:textId="77777777" w:rsidTr="005647A7">
        <w:trPr>
          <w:trHeight w:val="340"/>
          <w:jc w:val="center"/>
        </w:trPr>
        <w:tc>
          <w:tcPr>
            <w:tcW w:w="3578" w:type="dxa"/>
            <w:shd w:val="clear" w:color="auto" w:fill="auto"/>
          </w:tcPr>
          <w:p w14:paraId="5F05DA2F" w14:textId="77777777" w:rsidR="009024E4" w:rsidRPr="00073A6A" w:rsidRDefault="009024E4" w:rsidP="00D7115B">
            <w:pPr>
              <w:widowControl w:val="0"/>
              <w:autoSpaceDE w:val="0"/>
              <w:autoSpaceDN w:val="0"/>
              <w:adjustRightInd w:val="0"/>
              <w:jc w:val="both"/>
              <w:rPr>
                <w:rFonts w:ascii="Calibri" w:hAnsi="Calibri"/>
                <w:szCs w:val="24"/>
              </w:rPr>
            </w:pPr>
            <w:r w:rsidRPr="00073A6A">
              <w:rPr>
                <w:rFonts w:ascii="Calibri" w:hAnsi="Calibri"/>
                <w:szCs w:val="24"/>
                <w:lang w:val="es-ES"/>
              </w:rPr>
              <w:t xml:space="preserve">Servidor </w:t>
            </w:r>
            <w:proofErr w:type="spellStart"/>
            <w:r w:rsidRPr="00073A6A">
              <w:rPr>
                <w:rFonts w:ascii="Calibri" w:hAnsi="Calibri"/>
                <w:szCs w:val="24"/>
                <w:lang w:val="es-ES"/>
              </w:rPr>
              <w:t>Evolution</w:t>
            </w:r>
            <w:proofErr w:type="spellEnd"/>
          </w:p>
        </w:tc>
        <w:tc>
          <w:tcPr>
            <w:tcW w:w="4344" w:type="dxa"/>
            <w:shd w:val="clear" w:color="auto" w:fill="auto"/>
          </w:tcPr>
          <w:p w14:paraId="7E902885" w14:textId="77777777" w:rsidR="009024E4" w:rsidRPr="00073A6A" w:rsidRDefault="009024E4" w:rsidP="00D7115B">
            <w:pPr>
              <w:widowControl w:val="0"/>
              <w:autoSpaceDE w:val="0"/>
              <w:autoSpaceDN w:val="0"/>
              <w:adjustRightInd w:val="0"/>
              <w:jc w:val="both"/>
              <w:rPr>
                <w:rFonts w:ascii="Calibri" w:hAnsi="Calibri"/>
                <w:szCs w:val="24"/>
              </w:rPr>
            </w:pPr>
            <w:del w:id="253" w:author="Alvarez, Veronica" w:date="2020-04-06T16:09:00Z">
              <w:r w:rsidRPr="00073A6A" w:rsidDel="00D81645">
                <w:rPr>
                  <w:rFonts w:ascii="Calibri" w:hAnsi="Calibri"/>
                  <w:szCs w:val="24"/>
                </w:rPr>
                <w:delText>Especialista de la Aplicación</w:delText>
              </w:r>
            </w:del>
            <w:ins w:id="254" w:author="Alvarez, Veronica" w:date="2020-04-06T16:09:00Z">
              <w:r w:rsidR="00D81645">
                <w:rPr>
                  <w:rFonts w:ascii="Calibri" w:hAnsi="Calibri"/>
                  <w:szCs w:val="24"/>
                </w:rPr>
                <w:t>Coordinador de Sistemas</w:t>
              </w:r>
            </w:ins>
          </w:p>
        </w:tc>
      </w:tr>
      <w:tr w:rsidR="009024E4" w:rsidRPr="00073A6A" w14:paraId="335E274A" w14:textId="77777777" w:rsidTr="005647A7">
        <w:trPr>
          <w:trHeight w:val="340"/>
          <w:jc w:val="center"/>
        </w:trPr>
        <w:tc>
          <w:tcPr>
            <w:tcW w:w="3578" w:type="dxa"/>
            <w:shd w:val="clear" w:color="auto" w:fill="auto"/>
          </w:tcPr>
          <w:p w14:paraId="7B1A80FA" w14:textId="77777777" w:rsidR="009024E4" w:rsidRPr="00073A6A" w:rsidRDefault="009024E4" w:rsidP="00D7115B">
            <w:pPr>
              <w:widowControl w:val="0"/>
              <w:autoSpaceDE w:val="0"/>
              <w:autoSpaceDN w:val="0"/>
              <w:adjustRightInd w:val="0"/>
              <w:jc w:val="both"/>
              <w:rPr>
                <w:rFonts w:ascii="Calibri" w:hAnsi="Calibri"/>
                <w:szCs w:val="24"/>
              </w:rPr>
            </w:pPr>
            <w:r w:rsidRPr="00073A6A">
              <w:rPr>
                <w:rFonts w:ascii="Calibri" w:hAnsi="Calibri"/>
                <w:szCs w:val="24"/>
                <w:lang w:val="es-ES"/>
              </w:rPr>
              <w:t>Servidor de Almacenamiento</w:t>
            </w:r>
          </w:p>
        </w:tc>
        <w:tc>
          <w:tcPr>
            <w:tcW w:w="4344" w:type="dxa"/>
            <w:shd w:val="clear" w:color="auto" w:fill="auto"/>
          </w:tcPr>
          <w:p w14:paraId="42D2FDC4" w14:textId="77777777" w:rsidR="009024E4" w:rsidRPr="00073A6A" w:rsidRDefault="009024E4" w:rsidP="00D7115B">
            <w:pPr>
              <w:widowControl w:val="0"/>
              <w:autoSpaceDE w:val="0"/>
              <w:autoSpaceDN w:val="0"/>
              <w:adjustRightInd w:val="0"/>
              <w:jc w:val="both"/>
              <w:rPr>
                <w:rFonts w:ascii="Calibri" w:hAnsi="Calibri"/>
                <w:szCs w:val="24"/>
              </w:rPr>
            </w:pPr>
            <w:r w:rsidRPr="00073A6A">
              <w:rPr>
                <w:rFonts w:ascii="Calibri" w:hAnsi="Calibri"/>
                <w:szCs w:val="24"/>
              </w:rPr>
              <w:t>Administrador de Redes</w:t>
            </w:r>
          </w:p>
        </w:tc>
      </w:tr>
    </w:tbl>
    <w:p w14:paraId="3E16089E" w14:textId="77777777" w:rsidR="00776D16" w:rsidRDefault="00776D16" w:rsidP="00D7115B">
      <w:pPr>
        <w:widowControl w:val="0"/>
        <w:autoSpaceDE w:val="0"/>
        <w:autoSpaceDN w:val="0"/>
        <w:adjustRightInd w:val="0"/>
        <w:jc w:val="both"/>
        <w:rPr>
          <w:rFonts w:ascii="Calibri" w:hAnsi="Calibri"/>
          <w:b/>
          <w:szCs w:val="24"/>
          <w:lang w:val="es-ES"/>
        </w:rPr>
      </w:pPr>
    </w:p>
    <w:p w14:paraId="6E555ADB" w14:textId="77777777" w:rsidR="00F56AB9" w:rsidRPr="00073A6A" w:rsidRDefault="00F56AB9" w:rsidP="00F56AB9">
      <w:pPr>
        <w:jc w:val="both"/>
        <w:rPr>
          <w:rFonts w:ascii="Calibri" w:hAnsi="Calibri"/>
          <w:szCs w:val="24"/>
          <w:lang w:val="es-MX"/>
        </w:rPr>
      </w:pPr>
      <w:r w:rsidRPr="00073A6A">
        <w:rPr>
          <w:rFonts w:ascii="Calibri" w:hAnsi="Calibri"/>
          <w:szCs w:val="24"/>
          <w:lang w:val="es-MX"/>
        </w:rPr>
        <w:t xml:space="preserve">Los respaldos de </w:t>
      </w:r>
      <w:proofErr w:type="spellStart"/>
      <w:proofErr w:type="gramStart"/>
      <w:r>
        <w:rPr>
          <w:rFonts w:ascii="Calibri" w:hAnsi="Calibri"/>
          <w:szCs w:val="24"/>
          <w:lang w:val="es-MX"/>
        </w:rPr>
        <w:t>Evolution</w:t>
      </w:r>
      <w:proofErr w:type="spellEnd"/>
      <w:r>
        <w:rPr>
          <w:rFonts w:ascii="Calibri" w:hAnsi="Calibri"/>
          <w:szCs w:val="24"/>
          <w:lang w:val="es-MX"/>
        </w:rPr>
        <w:t xml:space="preserve"> </w:t>
      </w:r>
      <w:r w:rsidRPr="00073A6A">
        <w:rPr>
          <w:rFonts w:ascii="Calibri" w:hAnsi="Calibri"/>
          <w:szCs w:val="24"/>
          <w:lang w:val="es-MX"/>
        </w:rPr>
        <w:t xml:space="preserve"> se</w:t>
      </w:r>
      <w:proofErr w:type="gramEnd"/>
      <w:r w:rsidRPr="00073A6A">
        <w:rPr>
          <w:rFonts w:ascii="Calibri" w:hAnsi="Calibri"/>
          <w:szCs w:val="24"/>
          <w:lang w:val="es-MX"/>
        </w:rPr>
        <w:t xml:space="preserve"> realizan </w:t>
      </w:r>
      <w:r>
        <w:rPr>
          <w:rFonts w:ascii="Calibri" w:hAnsi="Calibri"/>
          <w:szCs w:val="24"/>
          <w:lang w:val="es-MX"/>
        </w:rPr>
        <w:t>por los siguientes</w:t>
      </w:r>
      <w:r w:rsidRPr="00073A6A">
        <w:rPr>
          <w:rFonts w:ascii="Calibri" w:hAnsi="Calibri"/>
          <w:szCs w:val="24"/>
          <w:lang w:val="es-MX"/>
        </w:rPr>
        <w:t xml:space="preserve"> medios</w:t>
      </w:r>
      <w:r>
        <w:rPr>
          <w:rFonts w:ascii="Calibri" w:hAnsi="Calibri"/>
          <w:szCs w:val="24"/>
          <w:lang w:val="es-MX"/>
        </w:rPr>
        <w:t xml:space="preserve"> dependiendo de la información a respaldar</w:t>
      </w:r>
      <w:r w:rsidRPr="00073A6A">
        <w:rPr>
          <w:rFonts w:ascii="Calibri" w:hAnsi="Calibri"/>
          <w:szCs w:val="24"/>
          <w:lang w:val="es-MX"/>
        </w:rPr>
        <w:t>:</w:t>
      </w:r>
    </w:p>
    <w:p w14:paraId="5B8B6C02" w14:textId="77777777" w:rsidR="00F56AB9" w:rsidRDefault="00F56AB9" w:rsidP="003F40E2">
      <w:pPr>
        <w:numPr>
          <w:ilvl w:val="0"/>
          <w:numId w:val="1"/>
        </w:numPr>
        <w:ind w:left="426" w:hanging="284"/>
        <w:jc w:val="both"/>
        <w:rPr>
          <w:rFonts w:ascii="Calibri" w:hAnsi="Calibri"/>
          <w:b/>
          <w:szCs w:val="24"/>
          <w:lang w:val="es-MX"/>
        </w:rPr>
      </w:pPr>
      <w:proofErr w:type="spellStart"/>
      <w:r w:rsidRPr="00073A6A">
        <w:rPr>
          <w:rFonts w:ascii="Calibri" w:hAnsi="Calibri"/>
          <w:b/>
          <w:szCs w:val="24"/>
          <w:lang w:val="es-MX"/>
        </w:rPr>
        <w:t>Snapshot</w:t>
      </w:r>
      <w:proofErr w:type="spellEnd"/>
      <w:r w:rsidRPr="00073A6A">
        <w:rPr>
          <w:rFonts w:ascii="Calibri" w:hAnsi="Calibri"/>
          <w:b/>
          <w:szCs w:val="24"/>
          <w:lang w:val="es-MX"/>
        </w:rPr>
        <w:t xml:space="preserve"> de equipo completo por medio de UDP</w:t>
      </w:r>
    </w:p>
    <w:p w14:paraId="0EBB6AA9" w14:textId="77777777" w:rsidR="00F56AB9" w:rsidRDefault="00F56AB9" w:rsidP="00F56AB9">
      <w:pPr>
        <w:ind w:left="426"/>
        <w:jc w:val="both"/>
        <w:rPr>
          <w:rFonts w:ascii="Calibri" w:hAnsi="Calibri"/>
          <w:szCs w:val="24"/>
          <w:lang w:val="es-MX"/>
        </w:rPr>
      </w:pPr>
      <w:r w:rsidRPr="00AB5428">
        <w:rPr>
          <w:rFonts w:ascii="Calibri" w:hAnsi="Calibri"/>
          <w:szCs w:val="24"/>
          <w:lang w:val="es-MX"/>
        </w:rPr>
        <w:t xml:space="preserve">Se </w:t>
      </w:r>
      <w:r>
        <w:rPr>
          <w:rFonts w:ascii="Calibri" w:hAnsi="Calibri"/>
          <w:szCs w:val="24"/>
          <w:lang w:val="es-MX"/>
        </w:rPr>
        <w:t>realiza a través de la ejecución del plan de respaldo “</w:t>
      </w:r>
      <w:r w:rsidRPr="005F48DE">
        <w:rPr>
          <w:rFonts w:ascii="Calibri" w:hAnsi="Calibri"/>
          <w:szCs w:val="24"/>
          <w:lang w:val="es-MX"/>
        </w:rPr>
        <w:t xml:space="preserve">Respaldo </w:t>
      </w:r>
      <w:proofErr w:type="spellStart"/>
      <w:proofErr w:type="gramStart"/>
      <w:r w:rsidR="007112F2">
        <w:rPr>
          <w:rFonts w:ascii="Calibri" w:hAnsi="Calibri"/>
          <w:szCs w:val="24"/>
          <w:lang w:val="es-MX"/>
        </w:rPr>
        <w:t>Evolution</w:t>
      </w:r>
      <w:proofErr w:type="spellEnd"/>
      <w:r>
        <w:rPr>
          <w:rFonts w:ascii="Calibri" w:hAnsi="Calibri"/>
          <w:szCs w:val="24"/>
          <w:lang w:val="es-MX"/>
        </w:rPr>
        <w:t>”  configurado</w:t>
      </w:r>
      <w:proofErr w:type="gramEnd"/>
      <w:r>
        <w:rPr>
          <w:rFonts w:ascii="Calibri" w:hAnsi="Calibri"/>
          <w:szCs w:val="24"/>
          <w:lang w:val="es-MX"/>
        </w:rPr>
        <w:t xml:space="preserve"> en el UDP</w:t>
      </w:r>
    </w:p>
    <w:p w14:paraId="46F79861" w14:textId="3273EB6B" w:rsidR="00F56AB9" w:rsidRDefault="00871D6B" w:rsidP="00F56AB9">
      <w:pPr>
        <w:ind w:left="426"/>
        <w:jc w:val="center"/>
        <w:rPr>
          <w:noProof/>
          <w:lang w:val="es-EC" w:eastAsia="es-EC"/>
        </w:rPr>
      </w:pPr>
      <w:r w:rsidRPr="007112F2">
        <w:rPr>
          <w:noProof/>
          <w:lang w:val="es-EC" w:eastAsia="es-EC"/>
        </w:rPr>
        <w:drawing>
          <wp:inline distT="0" distB="0" distL="0" distR="0" wp14:anchorId="37635DC1" wp14:editId="6862D435">
            <wp:extent cx="4464685" cy="263588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4685" cy="2635885"/>
                    </a:xfrm>
                    <a:prstGeom prst="rect">
                      <a:avLst/>
                    </a:prstGeom>
                    <a:noFill/>
                    <a:ln>
                      <a:noFill/>
                    </a:ln>
                  </pic:spPr>
                </pic:pic>
              </a:graphicData>
            </a:graphic>
          </wp:inline>
        </w:drawing>
      </w:r>
    </w:p>
    <w:p w14:paraId="239DA9EA" w14:textId="77777777" w:rsidR="00F56AB9" w:rsidRDefault="00F56AB9" w:rsidP="00F56AB9">
      <w:pPr>
        <w:ind w:left="426"/>
        <w:jc w:val="both"/>
        <w:rPr>
          <w:rFonts w:ascii="Calibri" w:hAnsi="Calibri"/>
          <w:szCs w:val="24"/>
          <w:lang w:val="es-MX"/>
        </w:rPr>
      </w:pPr>
    </w:p>
    <w:p w14:paraId="728C4654" w14:textId="77777777" w:rsidR="00F56AB9" w:rsidRDefault="00F56AB9" w:rsidP="00F56AB9">
      <w:pPr>
        <w:ind w:left="426"/>
        <w:jc w:val="both"/>
        <w:rPr>
          <w:rFonts w:ascii="Calibri" w:hAnsi="Calibri"/>
          <w:szCs w:val="24"/>
          <w:lang w:val="es-MX"/>
        </w:rPr>
      </w:pPr>
      <w:r>
        <w:rPr>
          <w:rFonts w:ascii="Calibri" w:hAnsi="Calibri"/>
          <w:szCs w:val="24"/>
          <w:lang w:val="es-MX"/>
        </w:rPr>
        <w:t xml:space="preserve">El </w:t>
      </w:r>
      <w:proofErr w:type="spellStart"/>
      <w:r>
        <w:rPr>
          <w:rFonts w:ascii="Calibri" w:hAnsi="Calibri"/>
          <w:szCs w:val="24"/>
          <w:lang w:val="es-MX"/>
        </w:rPr>
        <w:t>snapshot</w:t>
      </w:r>
      <w:proofErr w:type="spellEnd"/>
      <w:r>
        <w:rPr>
          <w:rFonts w:ascii="Calibri" w:hAnsi="Calibri"/>
          <w:szCs w:val="24"/>
          <w:lang w:val="es-MX"/>
        </w:rPr>
        <w:t xml:space="preserve"> se almacena en el servidor </w:t>
      </w:r>
      <w:proofErr w:type="spellStart"/>
      <w:r>
        <w:rPr>
          <w:rFonts w:ascii="Calibri" w:hAnsi="Calibri"/>
          <w:szCs w:val="24"/>
          <w:lang w:val="es-MX"/>
        </w:rPr>
        <w:t>srvbackup</w:t>
      </w:r>
      <w:proofErr w:type="spellEnd"/>
    </w:p>
    <w:p w14:paraId="0A72F9EF" w14:textId="1428D5AA" w:rsidR="00F56AB9" w:rsidRDefault="00871D6B" w:rsidP="00F56AB9">
      <w:pPr>
        <w:ind w:left="426"/>
        <w:jc w:val="center"/>
        <w:rPr>
          <w:b/>
          <w:noProof/>
          <w:lang w:val="es-EC" w:eastAsia="es-EC"/>
        </w:rPr>
      </w:pPr>
      <w:r w:rsidRPr="007112F2">
        <w:rPr>
          <w:noProof/>
          <w:lang w:val="es-EC" w:eastAsia="es-EC"/>
        </w:rPr>
        <w:lastRenderedPageBreak/>
        <w:drawing>
          <wp:inline distT="0" distB="0" distL="0" distR="0" wp14:anchorId="7A108AFA" wp14:editId="1764E16D">
            <wp:extent cx="4772025" cy="282003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025" cy="2820035"/>
                    </a:xfrm>
                    <a:prstGeom prst="rect">
                      <a:avLst/>
                    </a:prstGeom>
                    <a:noFill/>
                    <a:ln>
                      <a:noFill/>
                    </a:ln>
                  </pic:spPr>
                </pic:pic>
              </a:graphicData>
            </a:graphic>
          </wp:inline>
        </w:drawing>
      </w:r>
    </w:p>
    <w:p w14:paraId="77EAEB36" w14:textId="77777777" w:rsidR="00F56AB9" w:rsidRDefault="00F56AB9" w:rsidP="00F56AB9">
      <w:pPr>
        <w:ind w:left="426"/>
        <w:jc w:val="both"/>
        <w:rPr>
          <w:noProof/>
          <w:lang w:val="es-EC" w:eastAsia="es-EC"/>
        </w:rPr>
      </w:pPr>
      <w:r w:rsidRPr="002F6616">
        <w:rPr>
          <w:rFonts w:ascii="Calibri" w:hAnsi="Calibri"/>
          <w:szCs w:val="24"/>
          <w:lang w:val="es-MX"/>
        </w:rPr>
        <w:t xml:space="preserve">La ejecución </w:t>
      </w:r>
      <w:r w:rsidR="007112F2">
        <w:rPr>
          <w:rFonts w:ascii="Calibri" w:hAnsi="Calibri"/>
          <w:szCs w:val="24"/>
          <w:lang w:val="es-MX"/>
        </w:rPr>
        <w:t>se hace diariamente 1</w:t>
      </w:r>
      <w:r>
        <w:rPr>
          <w:rFonts w:ascii="Calibri" w:hAnsi="Calibri"/>
          <w:szCs w:val="24"/>
          <w:lang w:val="es-MX"/>
        </w:rPr>
        <w:t xml:space="preserve"> ve</w:t>
      </w:r>
      <w:r w:rsidR="007112F2">
        <w:rPr>
          <w:rFonts w:ascii="Calibri" w:hAnsi="Calibri"/>
          <w:szCs w:val="24"/>
          <w:lang w:val="es-MX"/>
        </w:rPr>
        <w:t>z</w:t>
      </w:r>
      <w:r>
        <w:rPr>
          <w:rFonts w:ascii="Calibri" w:hAnsi="Calibri"/>
          <w:szCs w:val="24"/>
          <w:lang w:val="es-MX"/>
        </w:rPr>
        <w:t xml:space="preserve"> al día, y 1 vez a la semana, permitiéndonos manejar una retención de </w:t>
      </w:r>
      <w:r w:rsidR="007112F2">
        <w:rPr>
          <w:rFonts w:ascii="Calibri" w:hAnsi="Calibri"/>
          <w:szCs w:val="24"/>
          <w:lang w:val="es-MX"/>
        </w:rPr>
        <w:t>7</w:t>
      </w:r>
      <w:r>
        <w:rPr>
          <w:rFonts w:ascii="Calibri" w:hAnsi="Calibri"/>
          <w:szCs w:val="24"/>
          <w:lang w:val="es-MX"/>
        </w:rPr>
        <w:t xml:space="preserve"> respaldos diarios y </w:t>
      </w:r>
      <w:r w:rsidR="007112F2">
        <w:rPr>
          <w:rFonts w:ascii="Calibri" w:hAnsi="Calibri"/>
          <w:szCs w:val="24"/>
          <w:lang w:val="es-MX"/>
        </w:rPr>
        <w:t>3</w:t>
      </w:r>
      <w:r>
        <w:rPr>
          <w:rFonts w:ascii="Calibri" w:hAnsi="Calibri"/>
          <w:szCs w:val="24"/>
          <w:lang w:val="es-MX"/>
        </w:rPr>
        <w:t xml:space="preserve"> semanales, es decir, </w:t>
      </w:r>
      <w:r w:rsidR="007112F2">
        <w:rPr>
          <w:rFonts w:ascii="Calibri" w:hAnsi="Calibri"/>
          <w:szCs w:val="24"/>
          <w:lang w:val="es-MX"/>
        </w:rPr>
        <w:t>la última</w:t>
      </w:r>
      <w:r>
        <w:rPr>
          <w:rFonts w:ascii="Calibri" w:hAnsi="Calibri"/>
          <w:szCs w:val="24"/>
          <w:lang w:val="es-MX"/>
        </w:rPr>
        <w:t xml:space="preserve"> </w:t>
      </w:r>
      <w:r w:rsidR="007112F2">
        <w:rPr>
          <w:rFonts w:ascii="Calibri" w:hAnsi="Calibri"/>
          <w:szCs w:val="24"/>
          <w:lang w:val="es-MX"/>
        </w:rPr>
        <w:t>semana</w:t>
      </w:r>
      <w:r>
        <w:rPr>
          <w:rFonts w:ascii="Calibri" w:hAnsi="Calibri"/>
          <w:szCs w:val="24"/>
          <w:lang w:val="es-MX"/>
        </w:rPr>
        <w:t xml:space="preserve"> y los últimos </w:t>
      </w:r>
      <w:r w:rsidR="007112F2">
        <w:rPr>
          <w:rFonts w:ascii="Calibri" w:hAnsi="Calibri"/>
          <w:szCs w:val="24"/>
          <w:lang w:val="es-MX"/>
        </w:rPr>
        <w:t>3</w:t>
      </w:r>
      <w:r>
        <w:rPr>
          <w:rFonts w:ascii="Calibri" w:hAnsi="Calibri"/>
          <w:szCs w:val="24"/>
          <w:lang w:val="es-MX"/>
        </w:rPr>
        <w:t xml:space="preserve"> fines de semana</w:t>
      </w:r>
    </w:p>
    <w:p w14:paraId="0A4E68F6" w14:textId="0B0AAA3C" w:rsidR="00F56AB9" w:rsidRDefault="00871D6B" w:rsidP="00F56AB9">
      <w:pPr>
        <w:ind w:left="426"/>
        <w:jc w:val="center"/>
        <w:rPr>
          <w:noProof/>
          <w:lang w:val="es-EC" w:eastAsia="es-EC"/>
        </w:rPr>
      </w:pPr>
      <w:r w:rsidRPr="007112F2">
        <w:rPr>
          <w:noProof/>
          <w:lang w:val="es-EC" w:eastAsia="es-EC"/>
        </w:rPr>
        <w:lastRenderedPageBreak/>
        <w:drawing>
          <wp:inline distT="0" distB="0" distL="0" distR="0" wp14:anchorId="67B09F2A" wp14:editId="330968EA">
            <wp:extent cx="4756150" cy="281241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6150" cy="2812415"/>
                    </a:xfrm>
                    <a:prstGeom prst="rect">
                      <a:avLst/>
                    </a:prstGeom>
                    <a:noFill/>
                    <a:ln>
                      <a:noFill/>
                    </a:ln>
                  </pic:spPr>
                </pic:pic>
              </a:graphicData>
            </a:graphic>
          </wp:inline>
        </w:drawing>
      </w:r>
    </w:p>
    <w:p w14:paraId="7D1D6008" w14:textId="77777777" w:rsidR="00F56AB9" w:rsidRDefault="00F56AB9" w:rsidP="00F56AB9">
      <w:pPr>
        <w:ind w:left="426"/>
        <w:jc w:val="both"/>
        <w:rPr>
          <w:rFonts w:ascii="Calibri" w:hAnsi="Calibri"/>
          <w:szCs w:val="24"/>
          <w:lang w:val="es-MX"/>
        </w:rPr>
      </w:pPr>
    </w:p>
    <w:p w14:paraId="6AFA1BB9" w14:textId="77777777" w:rsidR="00F56AB9" w:rsidRPr="002F6616" w:rsidRDefault="00F56AB9" w:rsidP="00F56AB9">
      <w:pPr>
        <w:ind w:left="426"/>
        <w:jc w:val="both"/>
        <w:rPr>
          <w:rFonts w:ascii="Calibri" w:hAnsi="Calibri"/>
          <w:szCs w:val="24"/>
          <w:lang w:val="es-MX"/>
        </w:rPr>
      </w:pPr>
      <w:r w:rsidRPr="002F6616">
        <w:rPr>
          <w:rFonts w:ascii="Calibri" w:hAnsi="Calibri"/>
          <w:szCs w:val="24"/>
          <w:lang w:val="es-MX"/>
        </w:rPr>
        <w:t xml:space="preserve">En caso de darse algún error en los </w:t>
      </w:r>
      <w:proofErr w:type="spellStart"/>
      <w:r w:rsidRPr="002F6616">
        <w:rPr>
          <w:rFonts w:ascii="Calibri" w:hAnsi="Calibri"/>
          <w:szCs w:val="24"/>
          <w:lang w:val="es-MX"/>
        </w:rPr>
        <w:t>backups</w:t>
      </w:r>
      <w:proofErr w:type="spellEnd"/>
      <w:r w:rsidRPr="002F6616">
        <w:rPr>
          <w:rFonts w:ascii="Calibri" w:hAnsi="Calibri"/>
          <w:szCs w:val="24"/>
          <w:lang w:val="es-MX"/>
        </w:rPr>
        <w:t>, llega un mail a los responsables</w:t>
      </w:r>
    </w:p>
    <w:p w14:paraId="18067C20" w14:textId="6F93EEB1" w:rsidR="00F56AB9" w:rsidRDefault="00871D6B" w:rsidP="00F56AB9">
      <w:pPr>
        <w:ind w:left="426"/>
        <w:jc w:val="center"/>
        <w:rPr>
          <w:noProof/>
          <w:lang w:val="es-EC" w:eastAsia="es-EC"/>
        </w:rPr>
      </w:pPr>
      <w:r w:rsidRPr="007112F2">
        <w:rPr>
          <w:noProof/>
          <w:lang w:val="es-EC" w:eastAsia="es-EC"/>
        </w:rPr>
        <w:lastRenderedPageBreak/>
        <w:drawing>
          <wp:inline distT="0" distB="0" distL="0" distR="0" wp14:anchorId="7DD70251" wp14:editId="6D018D3A">
            <wp:extent cx="5140325" cy="3042920"/>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0325" cy="3042920"/>
                    </a:xfrm>
                    <a:prstGeom prst="rect">
                      <a:avLst/>
                    </a:prstGeom>
                    <a:noFill/>
                    <a:ln>
                      <a:noFill/>
                    </a:ln>
                  </pic:spPr>
                </pic:pic>
              </a:graphicData>
            </a:graphic>
          </wp:inline>
        </w:drawing>
      </w:r>
    </w:p>
    <w:p w14:paraId="4BD48B1A" w14:textId="77777777" w:rsidR="00F56AB9" w:rsidRDefault="00F56AB9" w:rsidP="00F56AB9">
      <w:pPr>
        <w:ind w:left="426"/>
        <w:jc w:val="both"/>
        <w:rPr>
          <w:noProof/>
          <w:lang w:val="es-EC" w:eastAsia="es-EC"/>
        </w:rPr>
      </w:pPr>
    </w:p>
    <w:p w14:paraId="33E9361E" w14:textId="77777777" w:rsidR="00F56AB9" w:rsidRPr="00073A6A" w:rsidRDefault="00F56AB9" w:rsidP="00F56AB9">
      <w:pPr>
        <w:ind w:left="720"/>
        <w:jc w:val="both"/>
        <w:rPr>
          <w:rFonts w:ascii="Calibri" w:hAnsi="Calibri"/>
          <w:szCs w:val="24"/>
          <w:lang w:val="es-MX"/>
        </w:rPr>
      </w:pPr>
    </w:p>
    <w:p w14:paraId="14CDF64A" w14:textId="77777777" w:rsidR="00F56AB9" w:rsidRPr="00073A6A" w:rsidRDefault="00F56AB9" w:rsidP="00F56AB9">
      <w:pPr>
        <w:ind w:left="720"/>
        <w:jc w:val="both"/>
        <w:rPr>
          <w:rFonts w:ascii="Calibri" w:hAnsi="Calibri"/>
          <w:szCs w:val="24"/>
          <w:lang w:val="es-MX"/>
        </w:rPr>
      </w:pPr>
    </w:p>
    <w:p w14:paraId="3C6E431C" w14:textId="77777777" w:rsidR="009836FC" w:rsidRDefault="00F56AB9" w:rsidP="00F56AB9">
      <w:pPr>
        <w:rPr>
          <w:rFonts w:ascii="Calibri" w:hAnsi="Calibri"/>
          <w:b/>
          <w:szCs w:val="24"/>
          <w:lang w:val="es-MX"/>
        </w:rPr>
      </w:pPr>
      <w:r>
        <w:rPr>
          <w:rFonts w:ascii="Calibri" w:hAnsi="Calibri"/>
          <w:b/>
          <w:szCs w:val="24"/>
          <w:lang w:val="es-MX"/>
        </w:rPr>
        <w:t xml:space="preserve">Nota: </w:t>
      </w:r>
      <w:r w:rsidRPr="00822C3A">
        <w:rPr>
          <w:rFonts w:ascii="Calibri" w:hAnsi="Calibri"/>
          <w:szCs w:val="24"/>
          <w:lang w:val="es-MX"/>
        </w:rPr>
        <w:t>Ver Anexo A para implantar un plan de respaldo en el UDP</w:t>
      </w:r>
      <w:r w:rsidR="009836FC">
        <w:rPr>
          <w:rFonts w:ascii="Calibri" w:hAnsi="Calibri"/>
          <w:b/>
          <w:szCs w:val="24"/>
          <w:lang w:val="es-MX"/>
        </w:rPr>
        <w:t>.</w:t>
      </w:r>
    </w:p>
    <w:p w14:paraId="6D1154EC" w14:textId="77777777" w:rsidR="00F56AB9" w:rsidRDefault="00F56AB9" w:rsidP="003F40E2">
      <w:pPr>
        <w:numPr>
          <w:ilvl w:val="0"/>
          <w:numId w:val="1"/>
        </w:numPr>
        <w:ind w:left="426"/>
        <w:rPr>
          <w:rFonts w:ascii="Calibri" w:hAnsi="Calibri"/>
          <w:b/>
          <w:szCs w:val="24"/>
          <w:lang w:val="es-MX"/>
        </w:rPr>
      </w:pPr>
      <w:r>
        <w:rPr>
          <w:rFonts w:ascii="Calibri" w:hAnsi="Calibri"/>
          <w:b/>
          <w:szCs w:val="24"/>
          <w:lang w:val="es-MX"/>
        </w:rPr>
        <w:br w:type="page"/>
      </w:r>
      <w:r w:rsidRPr="00073A6A">
        <w:rPr>
          <w:rFonts w:ascii="Calibri" w:hAnsi="Calibri"/>
          <w:b/>
          <w:szCs w:val="24"/>
          <w:lang w:val="es-MX"/>
        </w:rPr>
        <w:lastRenderedPageBreak/>
        <w:t>Respaldo completo de la Base de datos (SQL SERVER)</w:t>
      </w:r>
    </w:p>
    <w:p w14:paraId="4CF3D413" w14:textId="77777777" w:rsidR="00F56AB9" w:rsidRPr="00073A6A" w:rsidRDefault="00F56AB9" w:rsidP="00F56AB9">
      <w:pPr>
        <w:ind w:left="426"/>
        <w:jc w:val="both"/>
        <w:rPr>
          <w:rFonts w:ascii="Calibri" w:hAnsi="Calibri"/>
          <w:szCs w:val="24"/>
          <w:lang w:val="es-MX"/>
        </w:rPr>
      </w:pPr>
      <w:r>
        <w:rPr>
          <w:rFonts w:ascii="Calibri" w:hAnsi="Calibri"/>
          <w:szCs w:val="24"/>
          <w:lang w:val="es-MX"/>
        </w:rPr>
        <w:t>S</w:t>
      </w:r>
      <w:r w:rsidRPr="00073A6A">
        <w:rPr>
          <w:rFonts w:ascii="Calibri" w:hAnsi="Calibri"/>
          <w:szCs w:val="24"/>
          <w:lang w:val="es-MX"/>
        </w:rPr>
        <w:t xml:space="preserve">e realizan a través de la </w:t>
      </w:r>
      <w:r>
        <w:rPr>
          <w:rFonts w:ascii="Calibri" w:hAnsi="Calibri"/>
          <w:szCs w:val="24"/>
          <w:lang w:val="es-MX"/>
        </w:rPr>
        <w:t xml:space="preserve">ejecución </w:t>
      </w:r>
      <w:r w:rsidRPr="00073A6A">
        <w:rPr>
          <w:rFonts w:ascii="Calibri" w:hAnsi="Calibri"/>
          <w:szCs w:val="24"/>
          <w:lang w:val="es-MX"/>
        </w:rPr>
        <w:t xml:space="preserve">de </w:t>
      </w:r>
      <w:r>
        <w:rPr>
          <w:rFonts w:ascii="Calibri" w:hAnsi="Calibri"/>
          <w:szCs w:val="24"/>
          <w:lang w:val="es-MX"/>
        </w:rPr>
        <w:t>trabajos</w:t>
      </w:r>
      <w:r w:rsidRPr="00073A6A">
        <w:rPr>
          <w:rFonts w:ascii="Calibri" w:hAnsi="Calibri"/>
          <w:szCs w:val="24"/>
          <w:lang w:val="es-MX"/>
        </w:rPr>
        <w:t xml:space="preserve"> automáticos programados en las bases de datos que llevan por nombre</w:t>
      </w:r>
      <w:r>
        <w:rPr>
          <w:rFonts w:ascii="Calibri" w:hAnsi="Calibri"/>
          <w:szCs w:val="24"/>
          <w:lang w:val="es-MX"/>
        </w:rPr>
        <w:t xml:space="preserve"> </w:t>
      </w:r>
      <w:proofErr w:type="spellStart"/>
      <w:r w:rsidR="007112F2">
        <w:rPr>
          <w:rFonts w:ascii="Calibri" w:hAnsi="Calibri"/>
          <w:szCs w:val="24"/>
          <w:lang w:val="es-MX"/>
        </w:rPr>
        <w:t>hra_prod</w:t>
      </w:r>
      <w:proofErr w:type="spellEnd"/>
      <w:r w:rsidR="007112F2">
        <w:rPr>
          <w:rFonts w:ascii="Calibri" w:hAnsi="Calibri"/>
          <w:szCs w:val="24"/>
          <w:lang w:val="es-MX"/>
        </w:rPr>
        <w:t>,</w:t>
      </w:r>
      <w:r>
        <w:rPr>
          <w:rFonts w:ascii="Calibri" w:hAnsi="Calibri"/>
          <w:szCs w:val="24"/>
          <w:lang w:val="es-MX"/>
        </w:rPr>
        <w:t xml:space="preserve"> </w:t>
      </w:r>
      <w:proofErr w:type="spellStart"/>
      <w:r w:rsidR="007112F2">
        <w:rPr>
          <w:rFonts w:ascii="Calibri" w:hAnsi="Calibri"/>
          <w:szCs w:val="24"/>
          <w:lang w:val="es-MX"/>
        </w:rPr>
        <w:t>OnlyControl</w:t>
      </w:r>
      <w:proofErr w:type="spellEnd"/>
      <w:r w:rsidR="007112F2">
        <w:rPr>
          <w:rFonts w:ascii="Calibri" w:hAnsi="Calibri"/>
          <w:szCs w:val="24"/>
          <w:lang w:val="es-MX"/>
        </w:rPr>
        <w:t xml:space="preserve"> y </w:t>
      </w:r>
      <w:proofErr w:type="spellStart"/>
      <w:r>
        <w:rPr>
          <w:rFonts w:ascii="Calibri" w:hAnsi="Calibri"/>
          <w:szCs w:val="24"/>
          <w:lang w:val="es-MX"/>
        </w:rPr>
        <w:t>msdb</w:t>
      </w:r>
      <w:proofErr w:type="spellEnd"/>
      <w:r>
        <w:rPr>
          <w:rFonts w:ascii="Calibri" w:hAnsi="Calibri" w:cs="Calibri"/>
          <w:i/>
          <w:szCs w:val="24"/>
          <w:lang w:val="es-EC"/>
        </w:rPr>
        <w:t>.</w:t>
      </w:r>
      <w:r w:rsidRPr="00073A6A">
        <w:rPr>
          <w:rFonts w:ascii="Calibri" w:hAnsi="Calibri"/>
          <w:szCs w:val="24"/>
          <w:lang w:val="es-MX"/>
        </w:rPr>
        <w:t xml:space="preserve"> </w:t>
      </w:r>
    </w:p>
    <w:p w14:paraId="411BBDEF" w14:textId="77777777" w:rsidR="00F56AB9" w:rsidRDefault="00F56AB9" w:rsidP="003F40E2">
      <w:pPr>
        <w:numPr>
          <w:ilvl w:val="0"/>
          <w:numId w:val="12"/>
        </w:numPr>
        <w:jc w:val="both"/>
        <w:rPr>
          <w:rFonts w:ascii="Calibri" w:hAnsi="Calibri" w:cs="Calibri"/>
          <w:szCs w:val="24"/>
          <w:lang w:val="es-EC"/>
        </w:rPr>
      </w:pPr>
      <w:r>
        <w:rPr>
          <w:rFonts w:ascii="Calibri" w:hAnsi="Calibri" w:cs="Calibri"/>
          <w:szCs w:val="24"/>
          <w:lang w:val="es-EC"/>
        </w:rPr>
        <w:t xml:space="preserve">Respaldo de </w:t>
      </w:r>
      <w:proofErr w:type="spellStart"/>
      <w:r w:rsidR="007112F2">
        <w:rPr>
          <w:rFonts w:ascii="Calibri" w:hAnsi="Calibri"/>
          <w:szCs w:val="24"/>
          <w:lang w:val="es-MX"/>
        </w:rPr>
        <w:t>hra_</w:t>
      </w:r>
      <w:del w:id="255" w:author="Alvarez, Veronica" w:date="2020-04-06T17:54:00Z">
        <w:r w:rsidR="007112F2" w:rsidDel="006630AB">
          <w:rPr>
            <w:rFonts w:ascii="Calibri" w:hAnsi="Calibri"/>
            <w:szCs w:val="24"/>
            <w:lang w:val="es-MX"/>
          </w:rPr>
          <w:delText>prod</w:delText>
        </w:r>
      </w:del>
      <w:ins w:id="256" w:author="Alvarez, Veronica" w:date="2020-04-06T17:54:00Z">
        <w:r w:rsidR="006630AB">
          <w:rPr>
            <w:rFonts w:ascii="Calibri" w:hAnsi="Calibri"/>
            <w:szCs w:val="24"/>
            <w:lang w:val="es-MX"/>
          </w:rPr>
          <w:t>trilex</w:t>
        </w:r>
      </w:ins>
      <w:proofErr w:type="spellEnd"/>
    </w:p>
    <w:p w14:paraId="60525C47" w14:textId="77777777" w:rsidR="00F56AB9" w:rsidRDefault="00F56AB9" w:rsidP="00F56AB9">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sidR="007112F2">
        <w:rPr>
          <w:rFonts w:ascii="Calibri" w:hAnsi="Calibri" w:cs="Calibri"/>
          <w:szCs w:val="24"/>
          <w:lang w:val="es-EC"/>
        </w:rPr>
        <w:t>evolution</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sidR="007112F2">
        <w:rPr>
          <w:rFonts w:ascii="Calibri" w:hAnsi="Calibri"/>
          <w:szCs w:val="24"/>
          <w:lang w:val="es-MX"/>
        </w:rPr>
        <w:t>hra_</w:t>
      </w:r>
      <w:del w:id="257" w:author="Alvarez, Veronica" w:date="2020-04-06T17:55:00Z">
        <w:r w:rsidR="007112F2" w:rsidDel="006630AB">
          <w:rPr>
            <w:rFonts w:ascii="Calibri" w:hAnsi="Calibri"/>
            <w:szCs w:val="24"/>
            <w:lang w:val="es-MX"/>
          </w:rPr>
          <w:delText>prod</w:delText>
        </w:r>
      </w:del>
      <w:ins w:id="258" w:author="Alvarez, Veronica" w:date="2020-04-06T17:55:00Z">
        <w:r w:rsidR="006630AB">
          <w:rPr>
            <w:rFonts w:ascii="Calibri" w:hAnsi="Calibri"/>
            <w:szCs w:val="24"/>
            <w:lang w:val="es-MX"/>
          </w:rPr>
          <w:t>trilex</w:t>
        </w:r>
      </w:ins>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w:t>
      </w:r>
      <w:proofErr w:type="spellStart"/>
      <w:r w:rsidR="007112F2" w:rsidRPr="007112F2">
        <w:rPr>
          <w:rFonts w:ascii="Calibri" w:hAnsi="Calibri" w:cs="Calibri"/>
          <w:szCs w:val="24"/>
          <w:lang w:val="es-EC"/>
        </w:rPr>
        <w:t>hra_</w:t>
      </w:r>
      <w:del w:id="259" w:author="Alvarez, Veronica" w:date="2020-04-06T17:55:00Z">
        <w:r w:rsidR="007112F2" w:rsidRPr="007112F2" w:rsidDel="006630AB">
          <w:rPr>
            <w:rFonts w:ascii="Calibri" w:hAnsi="Calibri" w:cs="Calibri"/>
            <w:szCs w:val="24"/>
            <w:lang w:val="es-EC"/>
          </w:rPr>
          <w:delText xml:space="preserve">prod </w:delText>
        </w:r>
      </w:del>
      <w:ins w:id="260" w:author="Alvarez, Veronica" w:date="2020-04-06T17:55:00Z">
        <w:r w:rsidR="006630AB">
          <w:rPr>
            <w:rFonts w:ascii="Calibri" w:hAnsi="Calibri" w:cs="Calibri"/>
            <w:szCs w:val="24"/>
            <w:lang w:val="es-EC"/>
          </w:rPr>
          <w:t>trilex</w:t>
        </w:r>
        <w:proofErr w:type="spellEnd"/>
        <w:r w:rsidR="006630AB" w:rsidRPr="007112F2">
          <w:rPr>
            <w:rFonts w:ascii="Calibri" w:hAnsi="Calibri" w:cs="Calibri"/>
            <w:szCs w:val="24"/>
            <w:lang w:val="es-EC"/>
          </w:rPr>
          <w:t xml:space="preserve"> </w:t>
        </w:r>
      </w:ins>
      <w:proofErr w:type="spellStart"/>
      <w:r w:rsidR="007112F2" w:rsidRPr="007112F2">
        <w:rPr>
          <w:rFonts w:ascii="Calibri" w:hAnsi="Calibri" w:cs="Calibri"/>
          <w:szCs w:val="24"/>
          <w:lang w:val="es-EC"/>
        </w:rPr>
        <w:t>backup</w:t>
      </w:r>
      <w:proofErr w:type="spellEnd"/>
      <w:r>
        <w:rPr>
          <w:rFonts w:ascii="Calibri" w:hAnsi="Calibri" w:cs="Calibri"/>
          <w:szCs w:val="24"/>
          <w:lang w:val="es-EC"/>
        </w:rPr>
        <w:t>”</w:t>
      </w:r>
    </w:p>
    <w:p w14:paraId="52AB038E" w14:textId="2E1773D7" w:rsidR="00F56AB9" w:rsidRDefault="00871D6B" w:rsidP="00F56AB9">
      <w:pPr>
        <w:ind w:left="786"/>
        <w:jc w:val="center"/>
        <w:rPr>
          <w:noProof/>
          <w:lang w:val="es-EC" w:eastAsia="es-EC"/>
        </w:rPr>
      </w:pPr>
      <w:r w:rsidRPr="007112F2">
        <w:rPr>
          <w:noProof/>
          <w:lang w:val="es-EC" w:eastAsia="es-EC"/>
        </w:rPr>
        <w:drawing>
          <wp:inline distT="0" distB="0" distL="0" distR="0" wp14:anchorId="3C80EB7E" wp14:editId="4AFEDAA9">
            <wp:extent cx="4218305" cy="3826510"/>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8305" cy="3826510"/>
                    </a:xfrm>
                    <a:prstGeom prst="rect">
                      <a:avLst/>
                    </a:prstGeom>
                    <a:noFill/>
                    <a:ln>
                      <a:noFill/>
                    </a:ln>
                  </pic:spPr>
                </pic:pic>
              </a:graphicData>
            </a:graphic>
          </wp:inline>
        </w:drawing>
      </w:r>
    </w:p>
    <w:p w14:paraId="05B450C8" w14:textId="77777777" w:rsidR="00F56AB9" w:rsidRDefault="00F56AB9" w:rsidP="00F56AB9">
      <w:pPr>
        <w:ind w:left="786"/>
        <w:jc w:val="center"/>
        <w:rPr>
          <w:noProof/>
          <w:lang w:val="es-EC" w:eastAsia="es-EC"/>
        </w:rPr>
      </w:pPr>
    </w:p>
    <w:p w14:paraId="718BB53C" w14:textId="77777777" w:rsidR="00F56AB9" w:rsidRDefault="00F56AB9" w:rsidP="00F56AB9">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ins w:id="261" w:author="Alvarez, Veronica" w:date="2020-04-06T17:55:00Z">
        <w:r w:rsidR="006630AB" w:rsidRPr="006630AB">
          <w:rPr>
            <w:rFonts w:ascii="Calibri" w:hAnsi="Calibri"/>
            <w:szCs w:val="24"/>
            <w:lang w:val="es-ES"/>
          </w:rPr>
          <w:t>respaldo_hratrilex</w:t>
        </w:r>
      </w:ins>
      <w:del w:id="262" w:author="Alvarez, Veronica" w:date="2020-04-06T17:55:00Z">
        <w:r w:rsidR="007112F2" w:rsidRPr="007112F2" w:rsidDel="006630AB">
          <w:rPr>
            <w:rFonts w:ascii="Calibri" w:hAnsi="Calibri"/>
            <w:szCs w:val="24"/>
            <w:lang w:val="es-ES"/>
          </w:rPr>
          <w:delText>respaldo_hraprod</w:delText>
        </w:r>
      </w:del>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 xml:space="preserve">torio </w:t>
      </w:r>
      <w:r w:rsidR="007112F2">
        <w:rPr>
          <w:rFonts w:ascii="Calibri" w:hAnsi="Calibri" w:cs="Calibri"/>
          <w:szCs w:val="24"/>
          <w:lang w:val="es-EC"/>
        </w:rPr>
        <w:t>“</w:t>
      </w:r>
      <w:r w:rsidR="007112F2" w:rsidRPr="007112F2">
        <w:rPr>
          <w:rFonts w:ascii="Calibri" w:hAnsi="Calibri" w:cs="Calibri"/>
          <w:szCs w:val="24"/>
          <w:lang w:val="es-EC"/>
        </w:rPr>
        <w:t>E:\</w:t>
      </w:r>
      <w:proofErr w:type="spellStart"/>
      <w:r w:rsidR="007112F2" w:rsidRPr="007112F2">
        <w:rPr>
          <w:rFonts w:ascii="Calibri" w:hAnsi="Calibri" w:cs="Calibri"/>
          <w:szCs w:val="24"/>
          <w:lang w:val="es-EC"/>
        </w:rPr>
        <w:t>Respaldo_datos</w:t>
      </w:r>
      <w:proofErr w:type="spellEnd"/>
      <w:r>
        <w:rPr>
          <w:rFonts w:ascii="Calibri" w:hAnsi="Calibri" w:cs="Calibri"/>
          <w:szCs w:val="24"/>
          <w:lang w:val="es-EC"/>
        </w:rPr>
        <w:t>”</w:t>
      </w:r>
      <w:r w:rsidR="007112F2">
        <w:rPr>
          <w:rFonts w:ascii="Calibri" w:hAnsi="Calibri" w:cs="Calibri"/>
          <w:szCs w:val="24"/>
          <w:lang w:val="es-EC"/>
        </w:rPr>
        <w:t>, dentro del mencionado servidor</w:t>
      </w:r>
      <w:r w:rsidRPr="00073A6A">
        <w:rPr>
          <w:rFonts w:ascii="Calibri" w:hAnsi="Calibri" w:cs="Calibri"/>
          <w:szCs w:val="24"/>
          <w:lang w:val="es-EC"/>
        </w:rPr>
        <w:t>.</w:t>
      </w:r>
    </w:p>
    <w:p w14:paraId="17B4C1ED" w14:textId="31B89B08" w:rsidR="00F56AB9" w:rsidRDefault="00871D6B" w:rsidP="00F56AB9">
      <w:pPr>
        <w:widowControl w:val="0"/>
        <w:autoSpaceDE w:val="0"/>
        <w:autoSpaceDN w:val="0"/>
        <w:adjustRightInd w:val="0"/>
        <w:ind w:left="851"/>
        <w:jc w:val="center"/>
        <w:rPr>
          <w:noProof/>
          <w:lang w:val="es-EC" w:eastAsia="es-EC"/>
        </w:rPr>
      </w:pPr>
      <w:r w:rsidRPr="007112F2">
        <w:rPr>
          <w:noProof/>
          <w:lang w:val="es-EC" w:eastAsia="es-EC"/>
        </w:rPr>
        <w:lastRenderedPageBreak/>
        <w:drawing>
          <wp:inline distT="0" distB="0" distL="0" distR="0" wp14:anchorId="38D7033C" wp14:editId="4D2F7C19">
            <wp:extent cx="3942080" cy="358076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2080" cy="3580765"/>
                    </a:xfrm>
                    <a:prstGeom prst="rect">
                      <a:avLst/>
                    </a:prstGeom>
                    <a:noFill/>
                    <a:ln>
                      <a:noFill/>
                    </a:ln>
                  </pic:spPr>
                </pic:pic>
              </a:graphicData>
            </a:graphic>
          </wp:inline>
        </w:drawing>
      </w:r>
    </w:p>
    <w:p w14:paraId="0C804FC8" w14:textId="77777777" w:rsidR="00F56AB9" w:rsidRPr="00073A6A" w:rsidRDefault="00F56AB9" w:rsidP="00F56AB9">
      <w:pPr>
        <w:widowControl w:val="0"/>
        <w:autoSpaceDE w:val="0"/>
        <w:autoSpaceDN w:val="0"/>
        <w:adjustRightInd w:val="0"/>
        <w:ind w:left="851"/>
        <w:jc w:val="center"/>
        <w:rPr>
          <w:rFonts w:ascii="Calibri" w:hAnsi="Calibri" w:cs="Calibri"/>
          <w:szCs w:val="24"/>
          <w:lang w:val="es-EC"/>
        </w:rPr>
      </w:pPr>
    </w:p>
    <w:p w14:paraId="3181655A" w14:textId="77777777" w:rsidR="00F56AB9" w:rsidRDefault="00F56AB9" w:rsidP="00F56AB9">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4C1A024A" w14:textId="541DCE6D" w:rsidR="00F56AB9" w:rsidRPr="00073A6A" w:rsidRDefault="00871D6B" w:rsidP="00F56AB9">
      <w:pPr>
        <w:widowControl w:val="0"/>
        <w:autoSpaceDE w:val="0"/>
        <w:autoSpaceDN w:val="0"/>
        <w:adjustRightInd w:val="0"/>
        <w:ind w:left="851"/>
        <w:jc w:val="center"/>
        <w:rPr>
          <w:rFonts w:ascii="Calibri" w:hAnsi="Calibri" w:cs="Calibri"/>
          <w:szCs w:val="24"/>
          <w:lang w:val="es-EC"/>
        </w:rPr>
      </w:pPr>
      <w:del w:id="263" w:author="Alvarez, Veronica" w:date="2020-04-06T17:58:00Z">
        <w:r w:rsidRPr="007112F2" w:rsidDel="006630AB">
          <w:rPr>
            <w:noProof/>
            <w:lang w:val="es-EC" w:eastAsia="es-EC"/>
          </w:rPr>
          <w:lastRenderedPageBreak/>
          <w:drawing>
            <wp:inline distT="0" distB="0" distL="0" distR="0" wp14:anchorId="2BA3F30F" wp14:editId="760C6223">
              <wp:extent cx="4118610" cy="374205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8610" cy="3742055"/>
                      </a:xfrm>
                      <a:prstGeom prst="rect">
                        <a:avLst/>
                      </a:prstGeom>
                      <a:noFill/>
                      <a:ln>
                        <a:noFill/>
                      </a:ln>
                    </pic:spPr>
                  </pic:pic>
                </a:graphicData>
              </a:graphic>
            </wp:inline>
          </w:drawing>
        </w:r>
      </w:del>
    </w:p>
    <w:p w14:paraId="1CD6AD7F" w14:textId="77777777" w:rsidR="007112F2" w:rsidRDefault="007112F2" w:rsidP="003F40E2">
      <w:pPr>
        <w:numPr>
          <w:ilvl w:val="0"/>
          <w:numId w:val="12"/>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OnlyControl</w:t>
      </w:r>
      <w:proofErr w:type="spellEnd"/>
    </w:p>
    <w:p w14:paraId="72CAA817" w14:textId="77777777" w:rsidR="007112F2" w:rsidRDefault="007112F2" w:rsidP="007112F2">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Pr>
          <w:rFonts w:ascii="Calibri" w:hAnsi="Calibri" w:cs="Calibri"/>
          <w:szCs w:val="24"/>
          <w:lang w:val="es-EC"/>
        </w:rPr>
        <w:t>evolution</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OnlyControl</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w:t>
      </w:r>
      <w:proofErr w:type="spellStart"/>
      <w:r>
        <w:rPr>
          <w:rFonts w:ascii="Calibri" w:hAnsi="Calibri" w:cs="Calibri"/>
          <w:szCs w:val="24"/>
          <w:lang w:val="es-EC"/>
        </w:rPr>
        <w:t>Respaldo_reloj</w:t>
      </w:r>
      <w:proofErr w:type="spellEnd"/>
      <w:r>
        <w:rPr>
          <w:rFonts w:ascii="Calibri" w:hAnsi="Calibri" w:cs="Calibri"/>
          <w:szCs w:val="24"/>
          <w:lang w:val="es-EC"/>
        </w:rPr>
        <w:t>”</w:t>
      </w:r>
    </w:p>
    <w:p w14:paraId="639F7B15" w14:textId="77777777" w:rsidR="000339FD" w:rsidRDefault="000339FD" w:rsidP="007112F2">
      <w:pPr>
        <w:ind w:left="786"/>
        <w:jc w:val="both"/>
        <w:rPr>
          <w:rFonts w:ascii="Calibri" w:hAnsi="Calibri" w:cs="Calibri"/>
          <w:szCs w:val="24"/>
          <w:lang w:val="es-EC"/>
        </w:rPr>
      </w:pPr>
    </w:p>
    <w:p w14:paraId="7841B0DD" w14:textId="644C4443" w:rsidR="007112F2" w:rsidRDefault="00871D6B" w:rsidP="007112F2">
      <w:pPr>
        <w:ind w:left="786"/>
        <w:jc w:val="center"/>
        <w:rPr>
          <w:noProof/>
          <w:lang w:val="es-EC" w:eastAsia="es-EC"/>
        </w:rPr>
      </w:pPr>
      <w:r w:rsidRPr="007112F2">
        <w:rPr>
          <w:noProof/>
          <w:lang w:val="es-EC" w:eastAsia="es-EC"/>
        </w:rPr>
        <w:lastRenderedPageBreak/>
        <w:drawing>
          <wp:inline distT="0" distB="0" distL="0" distR="0" wp14:anchorId="4BB04D42" wp14:editId="7CFBD5F6">
            <wp:extent cx="4356735" cy="3957320"/>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6735" cy="3957320"/>
                    </a:xfrm>
                    <a:prstGeom prst="rect">
                      <a:avLst/>
                    </a:prstGeom>
                    <a:noFill/>
                    <a:ln>
                      <a:noFill/>
                    </a:ln>
                  </pic:spPr>
                </pic:pic>
              </a:graphicData>
            </a:graphic>
          </wp:inline>
        </w:drawing>
      </w:r>
    </w:p>
    <w:p w14:paraId="0B2AFF21" w14:textId="77777777" w:rsidR="000339FD" w:rsidRDefault="000339FD" w:rsidP="007112F2">
      <w:pPr>
        <w:ind w:left="786"/>
        <w:jc w:val="center"/>
        <w:rPr>
          <w:noProof/>
          <w:lang w:val="es-EC" w:eastAsia="es-EC"/>
        </w:rPr>
      </w:pPr>
    </w:p>
    <w:p w14:paraId="0B8A5DBF" w14:textId="77777777" w:rsidR="007112F2" w:rsidRDefault="007112F2" w:rsidP="007112F2">
      <w:pPr>
        <w:ind w:left="786"/>
        <w:jc w:val="center"/>
        <w:rPr>
          <w:noProof/>
          <w:lang w:val="es-EC" w:eastAsia="es-EC"/>
        </w:rPr>
      </w:pPr>
    </w:p>
    <w:p w14:paraId="563B2A2C" w14:textId="77777777" w:rsidR="007112F2" w:rsidRDefault="007112F2" w:rsidP="007112F2">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sidRPr="007112F2">
        <w:rPr>
          <w:rFonts w:ascii="Calibri" w:hAnsi="Calibri"/>
          <w:szCs w:val="24"/>
          <w:lang w:val="es-ES"/>
        </w:rPr>
        <w:t>respaldo_Onlycontrol</w:t>
      </w:r>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009836FC" w:rsidRPr="00073A6A">
        <w:rPr>
          <w:rFonts w:ascii="Calibri" w:hAnsi="Calibri" w:cs="Calibri"/>
          <w:szCs w:val="24"/>
          <w:lang w:val="es-EC"/>
        </w:rPr>
        <w:t>este respaldo se genera en el direc</w:t>
      </w:r>
      <w:r w:rsidR="009836FC">
        <w:rPr>
          <w:rFonts w:ascii="Calibri" w:hAnsi="Calibri" w:cs="Calibri"/>
          <w:szCs w:val="24"/>
          <w:lang w:val="es-EC"/>
        </w:rPr>
        <w:t>torio “</w:t>
      </w:r>
      <w:r w:rsidR="009836FC" w:rsidRPr="007112F2">
        <w:rPr>
          <w:rFonts w:ascii="Calibri" w:hAnsi="Calibri" w:cs="Calibri"/>
          <w:szCs w:val="24"/>
          <w:lang w:val="es-EC"/>
        </w:rPr>
        <w:t>E:\</w:t>
      </w:r>
      <w:proofErr w:type="spellStart"/>
      <w:r w:rsidR="009836FC" w:rsidRPr="007112F2">
        <w:rPr>
          <w:rFonts w:ascii="Calibri" w:hAnsi="Calibri" w:cs="Calibri"/>
          <w:szCs w:val="24"/>
          <w:lang w:val="es-EC"/>
        </w:rPr>
        <w:t>Respaldo_datos</w:t>
      </w:r>
      <w:proofErr w:type="spellEnd"/>
      <w:r w:rsidR="009836FC">
        <w:rPr>
          <w:rFonts w:ascii="Calibri" w:hAnsi="Calibri" w:cs="Calibri"/>
          <w:szCs w:val="24"/>
          <w:lang w:val="es-EC"/>
        </w:rPr>
        <w:t>”, dentro del mencionado servidor</w:t>
      </w:r>
      <w:r w:rsidRPr="00073A6A">
        <w:rPr>
          <w:rFonts w:ascii="Calibri" w:hAnsi="Calibri" w:cs="Calibri"/>
          <w:szCs w:val="24"/>
          <w:lang w:val="es-EC"/>
        </w:rPr>
        <w:t>.</w:t>
      </w:r>
    </w:p>
    <w:p w14:paraId="36CDC642" w14:textId="36AD98E7" w:rsidR="007112F2" w:rsidRDefault="00871D6B" w:rsidP="007112F2">
      <w:pPr>
        <w:widowControl w:val="0"/>
        <w:autoSpaceDE w:val="0"/>
        <w:autoSpaceDN w:val="0"/>
        <w:adjustRightInd w:val="0"/>
        <w:ind w:left="851"/>
        <w:jc w:val="center"/>
        <w:rPr>
          <w:noProof/>
          <w:lang w:val="es-EC" w:eastAsia="es-EC"/>
        </w:rPr>
      </w:pPr>
      <w:r w:rsidRPr="009836FC">
        <w:rPr>
          <w:noProof/>
          <w:lang w:val="es-EC" w:eastAsia="es-EC"/>
        </w:rPr>
        <w:lastRenderedPageBreak/>
        <w:drawing>
          <wp:inline distT="0" distB="0" distL="0" distR="0" wp14:anchorId="4590A967" wp14:editId="79FB3F05">
            <wp:extent cx="3880485" cy="3519170"/>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0485" cy="3519170"/>
                    </a:xfrm>
                    <a:prstGeom prst="rect">
                      <a:avLst/>
                    </a:prstGeom>
                    <a:noFill/>
                    <a:ln>
                      <a:noFill/>
                    </a:ln>
                  </pic:spPr>
                </pic:pic>
              </a:graphicData>
            </a:graphic>
          </wp:inline>
        </w:drawing>
      </w:r>
    </w:p>
    <w:p w14:paraId="0F3B9783" w14:textId="77777777" w:rsidR="007112F2" w:rsidRPr="00073A6A" w:rsidRDefault="007112F2" w:rsidP="007112F2">
      <w:pPr>
        <w:widowControl w:val="0"/>
        <w:autoSpaceDE w:val="0"/>
        <w:autoSpaceDN w:val="0"/>
        <w:adjustRightInd w:val="0"/>
        <w:ind w:left="851"/>
        <w:jc w:val="center"/>
        <w:rPr>
          <w:rFonts w:ascii="Calibri" w:hAnsi="Calibri" w:cs="Calibri"/>
          <w:szCs w:val="24"/>
          <w:lang w:val="es-EC"/>
        </w:rPr>
      </w:pPr>
    </w:p>
    <w:p w14:paraId="7C3045A4" w14:textId="77777777" w:rsidR="007112F2" w:rsidRDefault="007112F2" w:rsidP="007112F2">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62ECA89A" w14:textId="501095D0" w:rsidR="007112F2" w:rsidRPr="00073A6A" w:rsidRDefault="00871D6B" w:rsidP="007112F2">
      <w:pPr>
        <w:widowControl w:val="0"/>
        <w:autoSpaceDE w:val="0"/>
        <w:autoSpaceDN w:val="0"/>
        <w:adjustRightInd w:val="0"/>
        <w:ind w:left="851"/>
        <w:jc w:val="center"/>
        <w:rPr>
          <w:rFonts w:ascii="Calibri" w:hAnsi="Calibri" w:cs="Calibri"/>
          <w:szCs w:val="24"/>
          <w:lang w:val="es-EC"/>
        </w:rPr>
      </w:pPr>
      <w:r w:rsidRPr="009836FC">
        <w:rPr>
          <w:noProof/>
          <w:lang w:val="es-EC" w:eastAsia="es-EC"/>
        </w:rPr>
        <w:lastRenderedPageBreak/>
        <w:drawing>
          <wp:inline distT="0" distB="0" distL="0" distR="0" wp14:anchorId="59BFB8BF" wp14:editId="1E8E3193">
            <wp:extent cx="4118610" cy="374205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8610" cy="3742055"/>
                    </a:xfrm>
                    <a:prstGeom prst="rect">
                      <a:avLst/>
                    </a:prstGeom>
                    <a:noFill/>
                    <a:ln>
                      <a:noFill/>
                    </a:ln>
                  </pic:spPr>
                </pic:pic>
              </a:graphicData>
            </a:graphic>
          </wp:inline>
        </w:drawing>
      </w:r>
    </w:p>
    <w:p w14:paraId="2C0CF7E2" w14:textId="77777777" w:rsidR="007112F2" w:rsidRDefault="007112F2" w:rsidP="009836FC">
      <w:pPr>
        <w:ind w:left="786"/>
        <w:jc w:val="both"/>
        <w:rPr>
          <w:rFonts w:ascii="Calibri" w:hAnsi="Calibri" w:cs="Calibri"/>
          <w:szCs w:val="24"/>
          <w:lang w:val="es-EC"/>
        </w:rPr>
      </w:pPr>
    </w:p>
    <w:p w14:paraId="088E6E13" w14:textId="77777777" w:rsidR="00F56AB9" w:rsidRDefault="00F56AB9" w:rsidP="003F40E2">
      <w:pPr>
        <w:numPr>
          <w:ilvl w:val="0"/>
          <w:numId w:val="12"/>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msdb</w:t>
      </w:r>
      <w:proofErr w:type="spellEnd"/>
    </w:p>
    <w:p w14:paraId="5B2181A1" w14:textId="77777777" w:rsidR="00F56AB9" w:rsidRDefault="00F56AB9" w:rsidP="00F56AB9">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sidR="009836FC">
        <w:rPr>
          <w:rFonts w:ascii="Calibri" w:hAnsi="Calibri" w:cs="Calibri"/>
          <w:szCs w:val="24"/>
          <w:lang w:val="es-EC"/>
        </w:rPr>
        <w:t>evolution</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msdb</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sidR="009836FC">
        <w:rPr>
          <w:rFonts w:ascii="Calibri" w:hAnsi="Calibri" w:cs="Calibri"/>
          <w:szCs w:val="24"/>
          <w:lang w:val="es-EC"/>
        </w:rPr>
        <w:t xml:space="preserve"> “</w:t>
      </w:r>
      <w:proofErr w:type="spellStart"/>
      <w:r w:rsidR="009836FC">
        <w:rPr>
          <w:rFonts w:ascii="Calibri" w:hAnsi="Calibri" w:cs="Calibri"/>
          <w:szCs w:val="24"/>
          <w:lang w:val="es-EC"/>
        </w:rPr>
        <w:t>Respaldo_</w:t>
      </w:r>
      <w:r>
        <w:rPr>
          <w:rFonts w:ascii="Calibri" w:hAnsi="Calibri" w:cs="Calibri"/>
          <w:szCs w:val="24"/>
          <w:lang w:val="es-EC"/>
        </w:rPr>
        <w:t>msdb</w:t>
      </w:r>
      <w:proofErr w:type="spellEnd"/>
      <w:r>
        <w:rPr>
          <w:rFonts w:ascii="Calibri" w:hAnsi="Calibri" w:cs="Calibri"/>
          <w:szCs w:val="24"/>
          <w:lang w:val="es-EC"/>
        </w:rPr>
        <w:t>”</w:t>
      </w:r>
    </w:p>
    <w:p w14:paraId="2F76D634" w14:textId="77777777" w:rsidR="000339FD" w:rsidRDefault="000339FD" w:rsidP="00F56AB9">
      <w:pPr>
        <w:ind w:left="786"/>
        <w:jc w:val="both"/>
        <w:rPr>
          <w:rFonts w:ascii="Calibri" w:hAnsi="Calibri" w:cs="Calibri"/>
          <w:szCs w:val="24"/>
          <w:lang w:val="es-EC"/>
        </w:rPr>
      </w:pPr>
    </w:p>
    <w:p w14:paraId="7D046520" w14:textId="77777777" w:rsidR="000339FD" w:rsidRDefault="000339FD" w:rsidP="00F56AB9">
      <w:pPr>
        <w:ind w:left="786"/>
        <w:jc w:val="both"/>
        <w:rPr>
          <w:rFonts w:ascii="Calibri" w:hAnsi="Calibri" w:cs="Calibri"/>
          <w:szCs w:val="24"/>
          <w:lang w:val="es-EC"/>
        </w:rPr>
      </w:pPr>
    </w:p>
    <w:p w14:paraId="2CA86D78" w14:textId="0EEEC818" w:rsidR="00F56AB9" w:rsidRDefault="00871D6B" w:rsidP="00F56AB9">
      <w:pPr>
        <w:ind w:left="786"/>
        <w:jc w:val="center"/>
        <w:rPr>
          <w:noProof/>
          <w:lang w:val="es-EC" w:eastAsia="es-EC"/>
        </w:rPr>
      </w:pPr>
      <w:r w:rsidRPr="009836FC">
        <w:rPr>
          <w:noProof/>
          <w:lang w:val="es-EC" w:eastAsia="es-EC"/>
        </w:rPr>
        <w:lastRenderedPageBreak/>
        <w:drawing>
          <wp:inline distT="0" distB="0" distL="0" distR="0" wp14:anchorId="2B1F598B" wp14:editId="17E0321A">
            <wp:extent cx="5609590" cy="5086985"/>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9590" cy="5086985"/>
                    </a:xfrm>
                    <a:prstGeom prst="rect">
                      <a:avLst/>
                    </a:prstGeom>
                    <a:noFill/>
                    <a:ln>
                      <a:noFill/>
                    </a:ln>
                  </pic:spPr>
                </pic:pic>
              </a:graphicData>
            </a:graphic>
          </wp:inline>
        </w:drawing>
      </w:r>
    </w:p>
    <w:p w14:paraId="547C5D59" w14:textId="77777777" w:rsidR="000339FD" w:rsidRDefault="000339FD" w:rsidP="00F56AB9">
      <w:pPr>
        <w:ind w:left="786"/>
        <w:jc w:val="center"/>
        <w:rPr>
          <w:noProof/>
          <w:lang w:val="es-EC" w:eastAsia="es-EC"/>
        </w:rPr>
      </w:pPr>
    </w:p>
    <w:p w14:paraId="4216077C" w14:textId="77777777" w:rsidR="00F56AB9" w:rsidRDefault="00F56AB9" w:rsidP="00F56AB9">
      <w:pPr>
        <w:ind w:left="786"/>
        <w:jc w:val="center"/>
        <w:rPr>
          <w:noProof/>
          <w:lang w:val="es-EC" w:eastAsia="es-EC"/>
        </w:rPr>
      </w:pPr>
    </w:p>
    <w:p w14:paraId="6229E5F4" w14:textId="77777777" w:rsidR="00F56AB9" w:rsidRDefault="00F56AB9" w:rsidP="00F56AB9">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sidR="009836FC" w:rsidRPr="009836FC">
        <w:rPr>
          <w:rFonts w:ascii="Calibri" w:hAnsi="Calibri"/>
          <w:szCs w:val="24"/>
          <w:lang w:val="es-ES"/>
        </w:rPr>
        <w:t>respaldo_msdb</w:t>
      </w:r>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009836FC" w:rsidRPr="00073A6A">
        <w:rPr>
          <w:rFonts w:ascii="Calibri" w:hAnsi="Calibri" w:cs="Calibri"/>
          <w:szCs w:val="24"/>
          <w:lang w:val="es-EC"/>
        </w:rPr>
        <w:t>este respaldo se genera en el direc</w:t>
      </w:r>
      <w:r w:rsidR="009836FC">
        <w:rPr>
          <w:rFonts w:ascii="Calibri" w:hAnsi="Calibri" w:cs="Calibri"/>
          <w:szCs w:val="24"/>
          <w:lang w:val="es-EC"/>
        </w:rPr>
        <w:t>torio “</w:t>
      </w:r>
      <w:r w:rsidR="009836FC" w:rsidRPr="007112F2">
        <w:rPr>
          <w:rFonts w:ascii="Calibri" w:hAnsi="Calibri" w:cs="Calibri"/>
          <w:szCs w:val="24"/>
          <w:lang w:val="es-EC"/>
        </w:rPr>
        <w:t>E:\</w:t>
      </w:r>
      <w:proofErr w:type="spellStart"/>
      <w:r w:rsidR="009836FC" w:rsidRPr="007112F2">
        <w:rPr>
          <w:rFonts w:ascii="Calibri" w:hAnsi="Calibri" w:cs="Calibri"/>
          <w:szCs w:val="24"/>
          <w:lang w:val="es-EC"/>
        </w:rPr>
        <w:t>Respaldo_datos</w:t>
      </w:r>
      <w:proofErr w:type="spellEnd"/>
      <w:r w:rsidR="009836FC">
        <w:rPr>
          <w:rFonts w:ascii="Calibri" w:hAnsi="Calibri" w:cs="Calibri"/>
          <w:szCs w:val="24"/>
          <w:lang w:val="es-EC"/>
        </w:rPr>
        <w:t xml:space="preserve">”, dentro </w:t>
      </w:r>
      <w:r w:rsidR="009836FC">
        <w:rPr>
          <w:rFonts w:ascii="Calibri" w:hAnsi="Calibri" w:cs="Calibri"/>
          <w:szCs w:val="24"/>
          <w:lang w:val="es-EC"/>
        </w:rPr>
        <w:lastRenderedPageBreak/>
        <w:t>del mencionado servidor</w:t>
      </w:r>
      <w:r w:rsidRPr="00073A6A">
        <w:rPr>
          <w:rFonts w:ascii="Calibri" w:hAnsi="Calibri" w:cs="Calibri"/>
          <w:szCs w:val="24"/>
          <w:lang w:val="es-EC"/>
        </w:rPr>
        <w:t>.</w:t>
      </w:r>
    </w:p>
    <w:p w14:paraId="7C67AD89" w14:textId="5C6C71CD" w:rsidR="00F56AB9" w:rsidRDefault="00871D6B" w:rsidP="00F56AB9">
      <w:pPr>
        <w:widowControl w:val="0"/>
        <w:autoSpaceDE w:val="0"/>
        <w:autoSpaceDN w:val="0"/>
        <w:adjustRightInd w:val="0"/>
        <w:ind w:left="851"/>
        <w:jc w:val="center"/>
        <w:rPr>
          <w:noProof/>
          <w:lang w:val="es-EC" w:eastAsia="es-EC"/>
        </w:rPr>
      </w:pPr>
      <w:r w:rsidRPr="009836FC">
        <w:rPr>
          <w:noProof/>
          <w:lang w:val="es-EC" w:eastAsia="es-EC"/>
        </w:rPr>
        <w:drawing>
          <wp:inline distT="0" distB="0" distL="0" distR="0" wp14:anchorId="6CBB0162" wp14:editId="1BC47FED">
            <wp:extent cx="4095750" cy="3719195"/>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5750" cy="3719195"/>
                    </a:xfrm>
                    <a:prstGeom prst="rect">
                      <a:avLst/>
                    </a:prstGeom>
                    <a:noFill/>
                    <a:ln>
                      <a:noFill/>
                    </a:ln>
                  </pic:spPr>
                </pic:pic>
              </a:graphicData>
            </a:graphic>
          </wp:inline>
        </w:drawing>
      </w:r>
    </w:p>
    <w:p w14:paraId="30795030" w14:textId="77777777" w:rsidR="00F56AB9" w:rsidRPr="00073A6A" w:rsidRDefault="00F56AB9" w:rsidP="00F56AB9">
      <w:pPr>
        <w:widowControl w:val="0"/>
        <w:autoSpaceDE w:val="0"/>
        <w:autoSpaceDN w:val="0"/>
        <w:adjustRightInd w:val="0"/>
        <w:ind w:left="851"/>
        <w:jc w:val="center"/>
        <w:rPr>
          <w:rFonts w:ascii="Calibri" w:hAnsi="Calibri" w:cs="Calibri"/>
          <w:szCs w:val="24"/>
          <w:lang w:val="es-EC"/>
        </w:rPr>
      </w:pPr>
    </w:p>
    <w:p w14:paraId="39061F2C" w14:textId="77777777" w:rsidR="000339FD" w:rsidRDefault="00F56AB9" w:rsidP="000339FD">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3AE6BDBE" w14:textId="393229E8" w:rsidR="00F56AB9" w:rsidRPr="00073A6A" w:rsidRDefault="00871D6B" w:rsidP="00F56AB9">
      <w:pPr>
        <w:widowControl w:val="0"/>
        <w:autoSpaceDE w:val="0"/>
        <w:autoSpaceDN w:val="0"/>
        <w:adjustRightInd w:val="0"/>
        <w:ind w:left="851"/>
        <w:jc w:val="center"/>
        <w:rPr>
          <w:rFonts w:ascii="Calibri" w:hAnsi="Calibri" w:cs="Calibri"/>
          <w:szCs w:val="24"/>
          <w:lang w:val="es-EC"/>
        </w:rPr>
      </w:pPr>
      <w:r w:rsidRPr="009836FC">
        <w:rPr>
          <w:noProof/>
          <w:lang w:val="es-EC" w:eastAsia="es-EC"/>
        </w:rPr>
        <w:lastRenderedPageBreak/>
        <w:drawing>
          <wp:inline distT="0" distB="0" distL="0" distR="0" wp14:anchorId="5D310F46" wp14:editId="041F2098">
            <wp:extent cx="3980180" cy="3611245"/>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0180" cy="3611245"/>
                    </a:xfrm>
                    <a:prstGeom prst="rect">
                      <a:avLst/>
                    </a:prstGeom>
                    <a:noFill/>
                    <a:ln>
                      <a:noFill/>
                    </a:ln>
                  </pic:spPr>
                </pic:pic>
              </a:graphicData>
            </a:graphic>
          </wp:inline>
        </w:drawing>
      </w:r>
    </w:p>
    <w:p w14:paraId="4109E4EF" w14:textId="77777777" w:rsidR="00F56AB9" w:rsidRDefault="00F56AB9" w:rsidP="00F56AB9">
      <w:pPr>
        <w:widowControl w:val="0"/>
        <w:autoSpaceDE w:val="0"/>
        <w:autoSpaceDN w:val="0"/>
        <w:adjustRightInd w:val="0"/>
        <w:ind w:left="426"/>
        <w:jc w:val="both"/>
        <w:rPr>
          <w:rFonts w:ascii="Calibri" w:hAnsi="Calibri" w:cs="Calibri"/>
          <w:szCs w:val="24"/>
          <w:lang w:val="es-EC"/>
        </w:rPr>
      </w:pPr>
      <w:r w:rsidRPr="00073A6A">
        <w:rPr>
          <w:rFonts w:ascii="Calibri" w:hAnsi="Calibri" w:cs="Calibri"/>
          <w:szCs w:val="24"/>
          <w:lang w:val="es-EC"/>
        </w:rPr>
        <w:t xml:space="preserve">Además del </w:t>
      </w:r>
      <w:r w:rsidR="005512CE">
        <w:rPr>
          <w:rFonts w:ascii="Calibri" w:hAnsi="Calibri" w:cs="Calibri"/>
          <w:szCs w:val="24"/>
          <w:lang w:val="es-EC"/>
        </w:rPr>
        <w:t xml:space="preserve">proceso de generación de </w:t>
      </w:r>
      <w:proofErr w:type="spellStart"/>
      <w:r w:rsidR="005512CE">
        <w:rPr>
          <w:rFonts w:ascii="Calibri" w:hAnsi="Calibri" w:cs="Calibri"/>
          <w:szCs w:val="24"/>
          <w:lang w:val="es-EC"/>
        </w:rPr>
        <w:t>backup</w:t>
      </w:r>
      <w:proofErr w:type="spellEnd"/>
      <w:r w:rsidR="005512CE">
        <w:rPr>
          <w:rFonts w:ascii="Calibri" w:hAnsi="Calibri" w:cs="Calibri"/>
          <w:szCs w:val="24"/>
          <w:lang w:val="es-EC"/>
        </w:rPr>
        <w:t xml:space="preserve"> </w:t>
      </w:r>
      <w:r w:rsidR="009836FC">
        <w:rPr>
          <w:rFonts w:ascii="Calibri" w:hAnsi="Calibri" w:cs="Calibri"/>
          <w:szCs w:val="24"/>
          <w:lang w:val="es-EC"/>
        </w:rPr>
        <w:t>“</w:t>
      </w:r>
      <w:proofErr w:type="spellStart"/>
      <w:r w:rsidR="009836FC">
        <w:rPr>
          <w:rFonts w:ascii="Calibri" w:hAnsi="Calibri" w:cs="Calibri"/>
          <w:szCs w:val="24"/>
          <w:lang w:val="es-EC"/>
        </w:rPr>
        <w:t>respaldo_hraprod.bak</w:t>
      </w:r>
      <w:proofErr w:type="spellEnd"/>
      <w:r w:rsidR="009836FC">
        <w:rPr>
          <w:rFonts w:ascii="Calibri" w:hAnsi="Calibri" w:cs="Calibri"/>
          <w:szCs w:val="24"/>
          <w:lang w:val="es-EC"/>
        </w:rPr>
        <w:t>”, “</w:t>
      </w:r>
      <w:proofErr w:type="spellStart"/>
      <w:r w:rsidR="009836FC">
        <w:rPr>
          <w:rFonts w:ascii="Calibri" w:hAnsi="Calibri" w:cs="Calibri"/>
          <w:szCs w:val="24"/>
          <w:lang w:val="es-EC"/>
        </w:rPr>
        <w:t>respaldo_OnlyControl.bak</w:t>
      </w:r>
      <w:proofErr w:type="spellEnd"/>
      <w:r w:rsidR="009836FC">
        <w:rPr>
          <w:rFonts w:ascii="Calibri" w:hAnsi="Calibri" w:cs="Calibri"/>
          <w:szCs w:val="24"/>
          <w:lang w:val="es-EC"/>
        </w:rPr>
        <w:t xml:space="preserve">” y </w:t>
      </w:r>
      <w:r>
        <w:rPr>
          <w:rFonts w:ascii="Calibri" w:hAnsi="Calibri" w:cs="Calibri"/>
          <w:szCs w:val="24"/>
          <w:lang w:val="es-EC"/>
        </w:rPr>
        <w:t>“</w:t>
      </w:r>
      <w:proofErr w:type="spellStart"/>
      <w:r w:rsidR="009836FC">
        <w:rPr>
          <w:rFonts w:ascii="Calibri" w:hAnsi="Calibri" w:cs="Calibri"/>
          <w:szCs w:val="24"/>
          <w:lang w:val="es-EC"/>
        </w:rPr>
        <w:t>respaldo_msdb</w:t>
      </w:r>
      <w:r>
        <w:rPr>
          <w:rFonts w:ascii="Calibri" w:hAnsi="Calibri" w:cs="Calibri"/>
          <w:szCs w:val="24"/>
          <w:lang w:val="es-EC"/>
        </w:rPr>
        <w:t>.bak</w:t>
      </w:r>
      <w:proofErr w:type="spellEnd"/>
      <w:r>
        <w:rPr>
          <w:rFonts w:ascii="Calibri" w:hAnsi="Calibri" w:cs="Calibri"/>
          <w:szCs w:val="24"/>
          <w:lang w:val="es-EC"/>
        </w:rPr>
        <w:t>”</w:t>
      </w:r>
      <w:r w:rsidRPr="00073A6A">
        <w:rPr>
          <w:rFonts w:ascii="Calibri" w:hAnsi="Calibri" w:cs="Calibri"/>
          <w:szCs w:val="24"/>
          <w:lang w:val="es-EC"/>
        </w:rPr>
        <w:t>, existe una tarea programada de Windows que comprime es</w:t>
      </w:r>
      <w:r w:rsidR="009836FC">
        <w:rPr>
          <w:rFonts w:ascii="Calibri" w:hAnsi="Calibri" w:cs="Calibri"/>
          <w:szCs w:val="24"/>
          <w:lang w:val="es-EC"/>
        </w:rPr>
        <w:t>tos</w:t>
      </w:r>
      <w:r w:rsidRPr="00073A6A">
        <w:rPr>
          <w:rFonts w:ascii="Calibri" w:hAnsi="Calibri" w:cs="Calibri"/>
          <w:szCs w:val="24"/>
          <w:lang w:val="es-EC"/>
        </w:rPr>
        <w:t xml:space="preserve"> archivo</w:t>
      </w:r>
      <w:r w:rsidR="009836FC">
        <w:rPr>
          <w:rFonts w:ascii="Calibri" w:hAnsi="Calibri" w:cs="Calibri"/>
          <w:szCs w:val="24"/>
          <w:lang w:val="es-EC"/>
        </w:rPr>
        <w:t>s</w:t>
      </w:r>
      <w:r w:rsidRPr="00073A6A">
        <w:rPr>
          <w:rFonts w:ascii="Calibri" w:hAnsi="Calibri" w:cs="Calibri"/>
          <w:szCs w:val="24"/>
          <w:lang w:val="es-EC"/>
        </w:rPr>
        <w:t xml:space="preserve"> de respaldo. Esta tarea se ejecuta diariamente </w:t>
      </w:r>
      <w:r>
        <w:rPr>
          <w:rFonts w:ascii="Calibri" w:hAnsi="Calibri" w:cs="Calibri"/>
          <w:szCs w:val="24"/>
          <w:lang w:val="es-EC"/>
        </w:rPr>
        <w:t>con la ayuda del archivo “</w:t>
      </w:r>
      <w:r w:rsidR="009836FC" w:rsidRPr="009836FC">
        <w:rPr>
          <w:rFonts w:ascii="Calibri" w:hAnsi="Calibri" w:cs="Calibri"/>
          <w:szCs w:val="24"/>
          <w:lang w:val="es-EC"/>
        </w:rPr>
        <w:t>Backup</w:t>
      </w:r>
      <w:r w:rsidRPr="00073A6A">
        <w:rPr>
          <w:rFonts w:ascii="Calibri" w:hAnsi="Calibri" w:cs="Calibri"/>
          <w:szCs w:val="24"/>
          <w:lang w:val="es-EC"/>
        </w:rPr>
        <w:t>.bat</w:t>
      </w:r>
      <w:r>
        <w:rPr>
          <w:rFonts w:ascii="Calibri" w:hAnsi="Calibri" w:cs="Calibri"/>
          <w:szCs w:val="24"/>
          <w:lang w:val="es-EC"/>
        </w:rPr>
        <w:t>”</w:t>
      </w:r>
      <w:r w:rsidRPr="00073A6A">
        <w:rPr>
          <w:rFonts w:ascii="Calibri" w:hAnsi="Calibri" w:cs="Calibri"/>
          <w:szCs w:val="24"/>
          <w:lang w:val="es-EC"/>
        </w:rPr>
        <w:t xml:space="preserve"> que se encuentra en el directorio “E:\</w:t>
      </w:r>
      <w:proofErr w:type="spellStart"/>
      <w:r w:rsidRPr="00073A6A">
        <w:rPr>
          <w:rFonts w:ascii="Calibri" w:hAnsi="Calibri" w:cs="Calibri"/>
          <w:szCs w:val="24"/>
          <w:lang w:val="es-EC"/>
        </w:rPr>
        <w:t>bats</w:t>
      </w:r>
      <w:proofErr w:type="spellEnd"/>
      <w:r w:rsidRPr="00073A6A">
        <w:rPr>
          <w:rFonts w:ascii="Calibri" w:hAnsi="Calibri" w:cs="Calibri"/>
          <w:szCs w:val="24"/>
          <w:lang w:val="es-EC"/>
        </w:rPr>
        <w:t>”</w:t>
      </w:r>
    </w:p>
    <w:p w14:paraId="33A08688" w14:textId="77777777" w:rsidR="00F56AB9" w:rsidRDefault="00F56AB9" w:rsidP="00F56AB9">
      <w:pPr>
        <w:ind w:left="786"/>
        <w:jc w:val="center"/>
        <w:rPr>
          <w:noProof/>
          <w:lang w:val="es-EC" w:eastAsia="es-EC"/>
        </w:rPr>
      </w:pPr>
    </w:p>
    <w:p w14:paraId="3055E3DA" w14:textId="77777777" w:rsidR="00F56AB9" w:rsidRPr="00073A6A" w:rsidRDefault="00F56AB9" w:rsidP="00F56AB9">
      <w:pPr>
        <w:tabs>
          <w:tab w:val="left" w:pos="426"/>
        </w:tabs>
        <w:ind w:left="426"/>
        <w:jc w:val="both"/>
        <w:rPr>
          <w:rFonts w:ascii="Calibri" w:hAnsi="Calibri" w:cs="Calibri"/>
          <w:szCs w:val="24"/>
          <w:lang w:val="es-EC"/>
        </w:rPr>
      </w:pPr>
      <w:r w:rsidRPr="00073A6A">
        <w:rPr>
          <w:rFonts w:ascii="Calibri" w:hAnsi="Calibri" w:cs="Calibri"/>
          <w:szCs w:val="24"/>
          <w:lang w:val="es-ES"/>
        </w:rPr>
        <w:t>El directorio donde se guarda la compresión de la</w:t>
      </w:r>
      <w:r>
        <w:rPr>
          <w:rFonts w:ascii="Calibri" w:hAnsi="Calibri" w:cs="Calibri"/>
          <w:szCs w:val="24"/>
          <w:lang w:val="es-ES"/>
        </w:rPr>
        <w:t>s</w:t>
      </w:r>
      <w:r w:rsidRPr="00073A6A">
        <w:rPr>
          <w:rFonts w:ascii="Calibri" w:hAnsi="Calibri" w:cs="Calibri"/>
          <w:szCs w:val="24"/>
          <w:lang w:val="es-ES"/>
        </w:rPr>
        <w:t xml:space="preserve"> base</w:t>
      </w:r>
      <w:r>
        <w:rPr>
          <w:rFonts w:ascii="Calibri" w:hAnsi="Calibri" w:cs="Calibri"/>
          <w:szCs w:val="24"/>
          <w:lang w:val="es-ES"/>
        </w:rPr>
        <w:t>s</w:t>
      </w:r>
      <w:r w:rsidRPr="00073A6A">
        <w:rPr>
          <w:rFonts w:ascii="Calibri" w:hAnsi="Calibri" w:cs="Calibri"/>
          <w:szCs w:val="24"/>
          <w:lang w:val="es-ES"/>
        </w:rPr>
        <w:t xml:space="preserve"> es </w:t>
      </w:r>
      <w:r w:rsidR="009836FC" w:rsidRPr="009836FC">
        <w:rPr>
          <w:rFonts w:ascii="Calibri" w:hAnsi="Calibri" w:cs="Calibri"/>
          <w:szCs w:val="24"/>
          <w:lang w:val="es-EC"/>
        </w:rPr>
        <w:t xml:space="preserve">\\192.168.1.109\Respaldos </w:t>
      </w:r>
      <w:proofErr w:type="spellStart"/>
      <w:r w:rsidR="009836FC" w:rsidRPr="009836FC">
        <w:rPr>
          <w:rFonts w:ascii="Calibri" w:hAnsi="Calibri" w:cs="Calibri"/>
          <w:szCs w:val="24"/>
          <w:lang w:val="es-EC"/>
        </w:rPr>
        <w:t>Evolution</w:t>
      </w:r>
      <w:proofErr w:type="spellEnd"/>
      <w:r w:rsidR="009836FC" w:rsidRPr="009836FC">
        <w:rPr>
          <w:rFonts w:ascii="Calibri" w:hAnsi="Calibri" w:cs="Calibri"/>
          <w:szCs w:val="24"/>
          <w:lang w:val="es-EC"/>
        </w:rPr>
        <w:t>\Base</w:t>
      </w:r>
      <w:r>
        <w:rPr>
          <w:rFonts w:ascii="Calibri" w:hAnsi="Calibri" w:cs="Calibri"/>
          <w:szCs w:val="24"/>
          <w:lang w:val="es-EC"/>
        </w:rPr>
        <w:t>\</w:t>
      </w:r>
      <w:proofErr w:type="spellStart"/>
      <w:r>
        <w:rPr>
          <w:rFonts w:ascii="Calibri" w:hAnsi="Calibri" w:cs="Calibri"/>
          <w:szCs w:val="24"/>
          <w:lang w:val="es-EC"/>
        </w:rPr>
        <w:t>nombre</w:t>
      </w:r>
      <w:r w:rsidRPr="00073A6A">
        <w:rPr>
          <w:rFonts w:ascii="Calibri" w:hAnsi="Calibri" w:cs="Calibri"/>
          <w:szCs w:val="24"/>
          <w:lang w:val="es-EC"/>
        </w:rPr>
        <w:t>base</w:t>
      </w:r>
      <w:proofErr w:type="spellEnd"/>
      <w:r>
        <w:rPr>
          <w:rFonts w:ascii="Calibri" w:hAnsi="Calibri" w:cs="Calibri"/>
          <w:szCs w:val="24"/>
          <w:lang w:val="es-EC"/>
        </w:rPr>
        <w:t>(</w:t>
      </w:r>
      <w:r w:rsidRPr="00073A6A">
        <w:rPr>
          <w:rFonts w:ascii="Calibri" w:hAnsi="Calibri" w:cs="Calibri"/>
          <w:szCs w:val="24"/>
          <w:lang w:val="es-EC"/>
        </w:rPr>
        <w:t>fecha</w:t>
      </w:r>
      <w:r>
        <w:rPr>
          <w:rFonts w:ascii="Calibri" w:hAnsi="Calibri" w:cs="Calibri"/>
          <w:szCs w:val="24"/>
          <w:lang w:val="es-EC"/>
        </w:rPr>
        <w:t>)</w:t>
      </w:r>
    </w:p>
    <w:p w14:paraId="6A12F0DE" w14:textId="77777777" w:rsidR="00F56AB9" w:rsidRDefault="00F56AB9" w:rsidP="00F56AB9">
      <w:pPr>
        <w:tabs>
          <w:tab w:val="left" w:pos="426"/>
        </w:tabs>
        <w:ind w:left="426"/>
        <w:jc w:val="both"/>
        <w:rPr>
          <w:rFonts w:ascii="Calibri" w:hAnsi="Calibri" w:cs="Calibri"/>
          <w:szCs w:val="24"/>
          <w:lang w:val="es-EC"/>
        </w:rPr>
      </w:pPr>
      <w:r w:rsidRPr="00073A6A">
        <w:rPr>
          <w:rFonts w:ascii="Calibri" w:hAnsi="Calibri" w:cs="Calibri"/>
          <w:szCs w:val="24"/>
          <w:lang w:val="es-EC"/>
        </w:rPr>
        <w:t xml:space="preserve">La fecha está dada por la tarea de compresión y debe corresponder a la del día </w:t>
      </w:r>
      <w:r>
        <w:rPr>
          <w:rFonts w:ascii="Calibri" w:hAnsi="Calibri" w:cs="Calibri"/>
          <w:szCs w:val="24"/>
          <w:lang w:val="es-EC"/>
        </w:rPr>
        <w:t>de ejecución</w:t>
      </w:r>
      <w:r w:rsidRPr="00073A6A">
        <w:rPr>
          <w:rFonts w:ascii="Calibri" w:hAnsi="Calibri" w:cs="Calibri"/>
          <w:szCs w:val="24"/>
          <w:lang w:val="es-EC"/>
        </w:rPr>
        <w:t>.</w:t>
      </w:r>
    </w:p>
    <w:p w14:paraId="73AF6A35" w14:textId="77777777" w:rsidR="000339FD" w:rsidRDefault="000339FD" w:rsidP="00F56AB9">
      <w:pPr>
        <w:tabs>
          <w:tab w:val="left" w:pos="426"/>
        </w:tabs>
        <w:ind w:left="426"/>
        <w:jc w:val="both"/>
        <w:rPr>
          <w:rFonts w:ascii="Calibri" w:hAnsi="Calibri" w:cs="Calibri"/>
          <w:szCs w:val="24"/>
          <w:lang w:val="es-EC"/>
        </w:rPr>
      </w:pPr>
    </w:p>
    <w:p w14:paraId="2B8A733C" w14:textId="77777777" w:rsidR="000339FD" w:rsidRDefault="000339FD" w:rsidP="00F56AB9">
      <w:pPr>
        <w:tabs>
          <w:tab w:val="left" w:pos="426"/>
        </w:tabs>
        <w:ind w:left="426"/>
        <w:jc w:val="both"/>
        <w:rPr>
          <w:rFonts w:ascii="Calibri" w:hAnsi="Calibri" w:cs="Calibri"/>
          <w:szCs w:val="24"/>
          <w:lang w:val="es-EC"/>
        </w:rPr>
      </w:pPr>
    </w:p>
    <w:p w14:paraId="7973818F" w14:textId="6F81E33B" w:rsidR="00F56AB9" w:rsidRPr="00073A6A" w:rsidRDefault="00871D6B" w:rsidP="009836FC">
      <w:pPr>
        <w:jc w:val="center"/>
        <w:rPr>
          <w:rFonts w:ascii="Calibri" w:hAnsi="Calibri" w:cs="Calibri"/>
          <w:szCs w:val="24"/>
          <w:lang w:val="es-ES"/>
        </w:rPr>
      </w:pPr>
      <w:r w:rsidRPr="009836FC">
        <w:rPr>
          <w:noProof/>
          <w:lang w:val="es-EC" w:eastAsia="es-EC"/>
        </w:rPr>
        <w:lastRenderedPageBreak/>
        <w:drawing>
          <wp:inline distT="0" distB="0" distL="0" distR="0" wp14:anchorId="3E23E83E" wp14:editId="37D48869">
            <wp:extent cx="5617210" cy="331152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p>
    <w:p w14:paraId="5F3E5710" w14:textId="77777777" w:rsidR="00F56AB9" w:rsidRDefault="00F56AB9" w:rsidP="00F56AB9">
      <w:pPr>
        <w:ind w:left="786"/>
        <w:jc w:val="center"/>
        <w:rPr>
          <w:noProof/>
          <w:lang w:val="es-EC" w:eastAsia="es-EC"/>
        </w:rPr>
      </w:pPr>
    </w:p>
    <w:p w14:paraId="759EF46D" w14:textId="77777777" w:rsidR="00F56AB9" w:rsidRDefault="00F56AB9" w:rsidP="00F56AB9">
      <w:pPr>
        <w:ind w:left="786"/>
        <w:jc w:val="center"/>
        <w:rPr>
          <w:noProof/>
          <w:lang w:val="es-EC" w:eastAsia="es-EC"/>
        </w:rPr>
      </w:pPr>
    </w:p>
    <w:p w14:paraId="6E13DDD9" w14:textId="77777777" w:rsidR="00F56AB9" w:rsidRDefault="00F56AB9" w:rsidP="00F56AB9">
      <w:pPr>
        <w:ind w:left="426"/>
        <w:jc w:val="both"/>
        <w:rPr>
          <w:rFonts w:ascii="Calibri" w:hAnsi="Calibri"/>
          <w:szCs w:val="24"/>
          <w:lang w:val="es-MX"/>
        </w:rPr>
      </w:pPr>
    </w:p>
    <w:p w14:paraId="0B32CF89" w14:textId="77777777" w:rsidR="00F56AB9" w:rsidRDefault="00F56AB9" w:rsidP="00F56AB9">
      <w:pPr>
        <w:ind w:left="426"/>
        <w:jc w:val="both"/>
        <w:rPr>
          <w:rFonts w:ascii="Calibri" w:hAnsi="Calibri"/>
          <w:szCs w:val="24"/>
          <w:lang w:val="es-MX"/>
        </w:rPr>
      </w:pPr>
    </w:p>
    <w:p w14:paraId="37507E6E" w14:textId="77777777" w:rsidR="00F56AB9" w:rsidRDefault="00F56AB9" w:rsidP="00F56AB9">
      <w:pPr>
        <w:jc w:val="both"/>
        <w:rPr>
          <w:rFonts w:ascii="Calibri" w:hAnsi="Calibri"/>
          <w:szCs w:val="24"/>
          <w:lang w:val="es-MX"/>
        </w:rPr>
      </w:pPr>
      <w:r>
        <w:rPr>
          <w:rFonts w:ascii="Calibri" w:hAnsi="Calibri"/>
          <w:b/>
          <w:szCs w:val="24"/>
          <w:lang w:val="es-MX"/>
        </w:rPr>
        <w:t xml:space="preserve">Nota: </w:t>
      </w:r>
      <w:r>
        <w:rPr>
          <w:rFonts w:ascii="Calibri" w:hAnsi="Calibri"/>
          <w:szCs w:val="24"/>
          <w:lang w:val="es-MX"/>
        </w:rPr>
        <w:t>Ver Anexo B</w:t>
      </w:r>
      <w:r w:rsidRPr="00822C3A">
        <w:rPr>
          <w:rFonts w:ascii="Calibri" w:hAnsi="Calibri"/>
          <w:szCs w:val="24"/>
          <w:lang w:val="es-MX"/>
        </w:rPr>
        <w:t xml:space="preserve"> para implantar un </w:t>
      </w:r>
      <w:proofErr w:type="spellStart"/>
      <w:r>
        <w:rPr>
          <w:rFonts w:ascii="Calibri" w:hAnsi="Calibri"/>
          <w:szCs w:val="24"/>
          <w:lang w:val="es-MX"/>
        </w:rPr>
        <w:t>job</w:t>
      </w:r>
      <w:proofErr w:type="spellEnd"/>
      <w:r>
        <w:rPr>
          <w:rFonts w:ascii="Calibri" w:hAnsi="Calibri"/>
          <w:szCs w:val="24"/>
          <w:lang w:val="es-MX"/>
        </w:rPr>
        <w:t xml:space="preserve"> dentro del Agente de </w:t>
      </w:r>
      <w:proofErr w:type="spellStart"/>
      <w:r>
        <w:rPr>
          <w:rFonts w:ascii="Calibri" w:hAnsi="Calibri"/>
          <w:szCs w:val="24"/>
          <w:lang w:val="es-MX"/>
        </w:rPr>
        <w:t>Sql</w:t>
      </w:r>
      <w:proofErr w:type="spellEnd"/>
      <w:r>
        <w:rPr>
          <w:rFonts w:ascii="Calibri" w:hAnsi="Calibri"/>
          <w:szCs w:val="24"/>
          <w:lang w:val="es-MX"/>
        </w:rPr>
        <w:t xml:space="preserve"> Server</w:t>
      </w:r>
    </w:p>
    <w:p w14:paraId="260F1CA0" w14:textId="77777777" w:rsidR="00F56AB9" w:rsidRDefault="00F56AB9" w:rsidP="009836FC">
      <w:pPr>
        <w:jc w:val="both"/>
        <w:rPr>
          <w:rFonts w:ascii="Calibri" w:hAnsi="Calibri"/>
          <w:szCs w:val="24"/>
          <w:lang w:val="es-MX"/>
        </w:rPr>
      </w:pPr>
    </w:p>
    <w:p w14:paraId="2CC9F7B9" w14:textId="77777777" w:rsidR="00F56AB9" w:rsidRPr="00073A6A" w:rsidRDefault="009836FC" w:rsidP="003F40E2">
      <w:pPr>
        <w:numPr>
          <w:ilvl w:val="0"/>
          <w:numId w:val="1"/>
        </w:numPr>
        <w:ind w:left="426" w:hanging="284"/>
        <w:jc w:val="both"/>
        <w:rPr>
          <w:rFonts w:ascii="Calibri" w:hAnsi="Calibri"/>
          <w:b/>
          <w:szCs w:val="24"/>
          <w:lang w:val="es-MX"/>
        </w:rPr>
      </w:pPr>
      <w:r>
        <w:rPr>
          <w:rFonts w:ascii="Calibri" w:hAnsi="Calibri"/>
          <w:b/>
          <w:szCs w:val="24"/>
          <w:lang w:val="es-MX"/>
        </w:rPr>
        <w:br w:type="page"/>
      </w:r>
      <w:r w:rsidR="00F56AB9">
        <w:rPr>
          <w:rFonts w:ascii="Calibri" w:hAnsi="Calibri"/>
          <w:b/>
          <w:szCs w:val="24"/>
          <w:lang w:val="es-MX"/>
        </w:rPr>
        <w:lastRenderedPageBreak/>
        <w:t>Copia de binarios</w:t>
      </w:r>
      <w:r w:rsidR="00F56AB9" w:rsidRPr="00073A6A">
        <w:rPr>
          <w:rFonts w:ascii="Calibri" w:hAnsi="Calibri"/>
          <w:b/>
          <w:szCs w:val="24"/>
          <w:lang w:val="es-MX"/>
        </w:rPr>
        <w:t>:</w:t>
      </w:r>
    </w:p>
    <w:p w14:paraId="5B3146A0" w14:textId="77777777" w:rsidR="00F56AB9" w:rsidRDefault="00F56AB9" w:rsidP="00F56AB9">
      <w:pPr>
        <w:ind w:left="426"/>
        <w:jc w:val="both"/>
        <w:rPr>
          <w:rFonts w:ascii="Calibri" w:hAnsi="Calibri"/>
          <w:szCs w:val="24"/>
          <w:lang w:val="es-MX"/>
        </w:rPr>
      </w:pPr>
      <w:r>
        <w:rPr>
          <w:rFonts w:ascii="Calibri" w:hAnsi="Calibri"/>
          <w:szCs w:val="24"/>
          <w:lang w:val="es-MX"/>
        </w:rPr>
        <w:t xml:space="preserve">Adicional a tener el respaldo a nivel de base de datos, es necesario contar con el respaldo de los binarios para levantar una instancia de </w:t>
      </w:r>
      <w:proofErr w:type="spellStart"/>
      <w:r w:rsidR="009836FC">
        <w:rPr>
          <w:rFonts w:ascii="Calibri" w:hAnsi="Calibri"/>
          <w:szCs w:val="24"/>
          <w:lang w:val="es-MX"/>
        </w:rPr>
        <w:t>Evolution</w:t>
      </w:r>
      <w:proofErr w:type="spellEnd"/>
      <w:r w:rsidRPr="00073A6A">
        <w:rPr>
          <w:rFonts w:ascii="Calibri" w:hAnsi="Calibri"/>
          <w:szCs w:val="24"/>
          <w:lang w:val="es-MX"/>
        </w:rPr>
        <w:t>.</w:t>
      </w:r>
      <w:r>
        <w:rPr>
          <w:rFonts w:ascii="Calibri" w:hAnsi="Calibri"/>
          <w:szCs w:val="24"/>
          <w:lang w:val="es-MX"/>
        </w:rPr>
        <w:t xml:space="preserve"> </w:t>
      </w:r>
    </w:p>
    <w:p w14:paraId="0C6F60D7" w14:textId="77777777" w:rsidR="00F56AB9" w:rsidRDefault="00F56AB9" w:rsidP="00F56AB9">
      <w:pPr>
        <w:ind w:left="426"/>
        <w:jc w:val="both"/>
        <w:rPr>
          <w:rFonts w:ascii="Calibri" w:hAnsi="Calibri"/>
          <w:szCs w:val="24"/>
          <w:lang w:val="es-MX"/>
        </w:rPr>
      </w:pPr>
      <w:r>
        <w:rPr>
          <w:rFonts w:ascii="Calibri" w:hAnsi="Calibri"/>
          <w:szCs w:val="24"/>
          <w:lang w:val="es-MX"/>
        </w:rPr>
        <w:t>Los binarios que se respaldan del servidor son los siguientes:</w:t>
      </w:r>
    </w:p>
    <w:p w14:paraId="27E2BD1F" w14:textId="77777777" w:rsidR="009836FC" w:rsidRDefault="009836FC" w:rsidP="003F40E2">
      <w:pPr>
        <w:numPr>
          <w:ilvl w:val="0"/>
          <w:numId w:val="4"/>
        </w:numPr>
        <w:jc w:val="both"/>
        <w:rPr>
          <w:rFonts w:ascii="Calibri" w:hAnsi="Calibri"/>
          <w:szCs w:val="24"/>
          <w:lang w:val="es-MX"/>
        </w:rPr>
      </w:pPr>
      <w:r w:rsidRPr="009836FC">
        <w:rPr>
          <w:rFonts w:ascii="Calibri" w:hAnsi="Calibri"/>
          <w:szCs w:val="24"/>
          <w:lang w:val="es-MX"/>
        </w:rPr>
        <w:t>c:\evolution</w:t>
      </w:r>
      <w:ins w:id="264" w:author="Alvarez, Veronica" w:date="2020-04-06T18:43:00Z">
        <w:r w:rsidR="00750DF1">
          <w:rPr>
            <w:rFonts w:ascii="Calibri" w:hAnsi="Calibri"/>
            <w:szCs w:val="24"/>
            <w:lang w:val="es-MX"/>
          </w:rPr>
          <w:t>_trilex</w:t>
        </w:r>
      </w:ins>
      <w:r w:rsidRPr="009836FC">
        <w:rPr>
          <w:rFonts w:ascii="Calibri" w:hAnsi="Calibri"/>
          <w:szCs w:val="24"/>
          <w:lang w:val="es-MX"/>
        </w:rPr>
        <w:t>\</w:t>
      </w:r>
      <w:proofErr w:type="gramStart"/>
      <w:r w:rsidRPr="009836FC">
        <w:rPr>
          <w:rFonts w:ascii="Calibri" w:hAnsi="Calibri"/>
          <w:szCs w:val="24"/>
          <w:lang w:val="es-MX"/>
        </w:rPr>
        <w:t>*.*</w:t>
      </w:r>
      <w:proofErr w:type="gramEnd"/>
      <w:r w:rsidRPr="009836FC">
        <w:rPr>
          <w:rFonts w:ascii="Calibri" w:hAnsi="Calibri"/>
          <w:szCs w:val="24"/>
          <w:lang w:val="es-MX"/>
        </w:rPr>
        <w:t xml:space="preserve"> </w:t>
      </w:r>
    </w:p>
    <w:p w14:paraId="407E1DC3" w14:textId="77777777" w:rsidR="00F56AB9" w:rsidRPr="009735D4" w:rsidRDefault="00F56AB9" w:rsidP="003F40E2">
      <w:pPr>
        <w:numPr>
          <w:ilvl w:val="0"/>
          <w:numId w:val="4"/>
        </w:numPr>
        <w:jc w:val="both"/>
        <w:rPr>
          <w:rFonts w:ascii="Calibri" w:hAnsi="Calibri"/>
          <w:szCs w:val="24"/>
          <w:lang w:val="en-US"/>
        </w:rPr>
      </w:pPr>
      <w:r w:rsidRPr="009735D4">
        <w:rPr>
          <w:rFonts w:ascii="Calibri" w:hAnsi="Calibri"/>
          <w:szCs w:val="24"/>
          <w:lang w:val="en-US"/>
        </w:rPr>
        <w:t>C:\Windows\System32\Tasks\Grupo Berlin</w:t>
      </w:r>
    </w:p>
    <w:p w14:paraId="414890F7" w14:textId="77777777" w:rsidR="00F56AB9" w:rsidRDefault="00F56AB9" w:rsidP="003F40E2">
      <w:pPr>
        <w:numPr>
          <w:ilvl w:val="0"/>
          <w:numId w:val="4"/>
        </w:numPr>
        <w:jc w:val="both"/>
        <w:rPr>
          <w:rFonts w:ascii="Calibri" w:hAnsi="Calibri"/>
          <w:szCs w:val="24"/>
          <w:lang w:val="es-MX"/>
        </w:rPr>
      </w:pPr>
      <w:r w:rsidRPr="0060340F">
        <w:rPr>
          <w:rFonts w:ascii="Calibri" w:hAnsi="Calibri"/>
          <w:szCs w:val="24"/>
          <w:lang w:val="es-MX"/>
        </w:rPr>
        <w:t>E:\bats</w:t>
      </w:r>
    </w:p>
    <w:p w14:paraId="17EE2661" w14:textId="77777777" w:rsidR="00F56AB9" w:rsidRDefault="00F56AB9" w:rsidP="00F56AB9">
      <w:pPr>
        <w:rPr>
          <w:lang w:val="es-MX"/>
        </w:rPr>
      </w:pPr>
    </w:p>
    <w:p w14:paraId="26431821" w14:textId="77777777" w:rsidR="00F56AB9" w:rsidRDefault="00F56AB9" w:rsidP="00F56AB9">
      <w:pPr>
        <w:widowControl w:val="0"/>
        <w:autoSpaceDE w:val="0"/>
        <w:autoSpaceDN w:val="0"/>
        <w:adjustRightInd w:val="0"/>
        <w:ind w:left="426"/>
        <w:jc w:val="both"/>
        <w:rPr>
          <w:rFonts w:ascii="Calibri" w:hAnsi="Calibri" w:cs="Calibri"/>
          <w:szCs w:val="24"/>
          <w:lang w:val="es-EC"/>
        </w:rPr>
      </w:pPr>
      <w:r>
        <w:rPr>
          <w:rFonts w:ascii="Calibri" w:hAnsi="Calibri" w:cs="Calibri"/>
          <w:szCs w:val="24"/>
          <w:lang w:val="es-EC"/>
        </w:rPr>
        <w:t xml:space="preserve">Para la ejecución del respaldo de binario </w:t>
      </w:r>
      <w:r w:rsidRPr="00073A6A">
        <w:rPr>
          <w:rFonts w:ascii="Calibri" w:hAnsi="Calibri" w:cs="Calibri"/>
          <w:szCs w:val="24"/>
          <w:lang w:val="es-EC"/>
        </w:rPr>
        <w:t>existe una tarea program</w:t>
      </w:r>
      <w:r>
        <w:rPr>
          <w:rFonts w:ascii="Calibri" w:hAnsi="Calibri" w:cs="Calibri"/>
          <w:szCs w:val="24"/>
          <w:lang w:val="es-EC"/>
        </w:rPr>
        <w:t>ada de Windows que comprime estos</w:t>
      </w:r>
      <w:r w:rsidRPr="00073A6A">
        <w:rPr>
          <w:rFonts w:ascii="Calibri" w:hAnsi="Calibri" w:cs="Calibri"/>
          <w:szCs w:val="24"/>
          <w:lang w:val="es-EC"/>
        </w:rPr>
        <w:t xml:space="preserve"> archivo</w:t>
      </w:r>
      <w:r>
        <w:rPr>
          <w:rFonts w:ascii="Calibri" w:hAnsi="Calibri" w:cs="Calibri"/>
          <w:szCs w:val="24"/>
          <w:lang w:val="es-EC"/>
        </w:rPr>
        <w:t>s</w:t>
      </w:r>
      <w:r w:rsidRPr="00073A6A">
        <w:rPr>
          <w:rFonts w:ascii="Calibri" w:hAnsi="Calibri" w:cs="Calibri"/>
          <w:szCs w:val="24"/>
          <w:lang w:val="es-EC"/>
        </w:rPr>
        <w:t xml:space="preserve">. Esta tarea se ejecuta </w:t>
      </w:r>
      <w:r>
        <w:rPr>
          <w:rFonts w:ascii="Calibri" w:hAnsi="Calibri" w:cs="Calibri"/>
          <w:szCs w:val="24"/>
          <w:lang w:val="es-EC"/>
        </w:rPr>
        <w:t>semanalmente</w:t>
      </w:r>
      <w:r w:rsidRPr="00073A6A">
        <w:rPr>
          <w:rFonts w:ascii="Calibri" w:hAnsi="Calibri" w:cs="Calibri"/>
          <w:szCs w:val="24"/>
          <w:lang w:val="es-EC"/>
        </w:rPr>
        <w:t xml:space="preserve"> con la ayuda de</w:t>
      </w:r>
      <w:r>
        <w:rPr>
          <w:rFonts w:ascii="Calibri" w:hAnsi="Calibri" w:cs="Calibri"/>
          <w:szCs w:val="24"/>
          <w:lang w:val="es-EC"/>
        </w:rPr>
        <w:t xml:space="preserve"> un</w:t>
      </w:r>
      <w:r w:rsidRPr="00073A6A">
        <w:rPr>
          <w:rFonts w:ascii="Calibri" w:hAnsi="Calibri" w:cs="Calibri"/>
          <w:szCs w:val="24"/>
          <w:lang w:val="es-EC"/>
        </w:rPr>
        <w:t xml:space="preserve"> archivo </w:t>
      </w:r>
      <w:r>
        <w:rPr>
          <w:rFonts w:ascii="Calibri" w:hAnsi="Calibri" w:cs="Calibri"/>
          <w:szCs w:val="24"/>
          <w:lang w:val="es-EC"/>
        </w:rPr>
        <w:t>.</w:t>
      </w:r>
      <w:proofErr w:type="spellStart"/>
      <w:r w:rsidRPr="00073A6A">
        <w:rPr>
          <w:rFonts w:ascii="Calibri" w:hAnsi="Calibri" w:cs="Calibri"/>
          <w:szCs w:val="24"/>
          <w:lang w:val="es-EC"/>
        </w:rPr>
        <w:t>bat</w:t>
      </w:r>
      <w:proofErr w:type="spellEnd"/>
      <w:r w:rsidRPr="00073A6A">
        <w:rPr>
          <w:rFonts w:ascii="Calibri" w:hAnsi="Calibri" w:cs="Calibri"/>
          <w:szCs w:val="24"/>
          <w:lang w:val="es-EC"/>
        </w:rPr>
        <w:t xml:space="preserve"> que lleva por nombre </w:t>
      </w:r>
      <w:r w:rsidR="009836FC" w:rsidRPr="009836FC">
        <w:rPr>
          <w:rFonts w:ascii="Calibri" w:hAnsi="Calibri" w:cs="Calibri"/>
          <w:szCs w:val="24"/>
          <w:lang w:val="es-EC"/>
        </w:rPr>
        <w:t>crea_zip_srvrrhh</w:t>
      </w:r>
      <w:r w:rsidRPr="00073A6A">
        <w:rPr>
          <w:rFonts w:ascii="Calibri" w:hAnsi="Calibri" w:cs="Calibri"/>
          <w:szCs w:val="24"/>
          <w:lang w:val="es-EC"/>
        </w:rPr>
        <w:t>.bat que se encuentra en el directorio “E:\</w:t>
      </w:r>
      <w:proofErr w:type="spellStart"/>
      <w:r w:rsidRPr="00073A6A">
        <w:rPr>
          <w:rFonts w:ascii="Calibri" w:hAnsi="Calibri" w:cs="Calibri"/>
          <w:szCs w:val="24"/>
          <w:lang w:val="es-EC"/>
        </w:rPr>
        <w:t>bats</w:t>
      </w:r>
      <w:proofErr w:type="spellEnd"/>
      <w:r w:rsidRPr="00073A6A">
        <w:rPr>
          <w:rFonts w:ascii="Calibri" w:hAnsi="Calibri" w:cs="Calibri"/>
          <w:szCs w:val="24"/>
          <w:lang w:val="es-EC"/>
        </w:rPr>
        <w:t>”</w:t>
      </w:r>
      <w:r w:rsidR="00050353">
        <w:rPr>
          <w:rFonts w:ascii="Calibri" w:hAnsi="Calibri" w:cs="Calibri"/>
          <w:szCs w:val="24"/>
          <w:lang w:val="es-EC"/>
        </w:rPr>
        <w:t xml:space="preserve">, dentro del servidor </w:t>
      </w:r>
      <w:proofErr w:type="spellStart"/>
      <w:r w:rsidR="009836FC">
        <w:rPr>
          <w:rFonts w:ascii="Calibri" w:hAnsi="Calibri" w:cs="Calibri"/>
          <w:szCs w:val="24"/>
          <w:lang w:val="es-EC"/>
        </w:rPr>
        <w:t>evolution</w:t>
      </w:r>
      <w:proofErr w:type="spellEnd"/>
      <w:r>
        <w:rPr>
          <w:rFonts w:ascii="Calibri" w:hAnsi="Calibri" w:cs="Calibri"/>
          <w:szCs w:val="24"/>
          <w:lang w:val="es-EC"/>
        </w:rPr>
        <w:t xml:space="preserve">. Los archivos van al repositorio </w:t>
      </w:r>
      <w:r w:rsidR="009836FC" w:rsidRPr="009836FC">
        <w:rPr>
          <w:rFonts w:ascii="Calibri" w:hAnsi="Calibri" w:cs="Calibri"/>
          <w:szCs w:val="24"/>
          <w:lang w:val="es-EC"/>
        </w:rPr>
        <w:t xml:space="preserve">\\192.168.1.109\Respaldos </w:t>
      </w:r>
      <w:proofErr w:type="spellStart"/>
      <w:r w:rsidR="009836FC" w:rsidRPr="009836FC">
        <w:rPr>
          <w:rFonts w:ascii="Calibri" w:hAnsi="Calibri" w:cs="Calibri"/>
          <w:szCs w:val="24"/>
          <w:lang w:val="es-EC"/>
        </w:rPr>
        <w:t>Evolution</w:t>
      </w:r>
      <w:proofErr w:type="spellEnd"/>
      <w:r w:rsidR="009836FC" w:rsidRPr="009836FC">
        <w:rPr>
          <w:rFonts w:ascii="Calibri" w:hAnsi="Calibri" w:cs="Calibri"/>
          <w:szCs w:val="24"/>
          <w:lang w:val="es-EC"/>
        </w:rPr>
        <w:t>\Directorios</w:t>
      </w:r>
    </w:p>
    <w:p w14:paraId="77016900" w14:textId="77777777" w:rsidR="00F56AB9" w:rsidRPr="00CF033C" w:rsidRDefault="00F56AB9" w:rsidP="00F56AB9">
      <w:pPr>
        <w:rPr>
          <w:lang w:val="es-MX"/>
        </w:rPr>
      </w:pPr>
    </w:p>
    <w:p w14:paraId="0C261BFD" w14:textId="77777777" w:rsidR="00776D16" w:rsidRPr="00073A6A" w:rsidRDefault="00F56AB9" w:rsidP="00F56AB9">
      <w:pPr>
        <w:jc w:val="both"/>
        <w:rPr>
          <w:rFonts w:ascii="Calibri" w:hAnsi="Calibri"/>
          <w:szCs w:val="24"/>
          <w:lang w:val="es-EC"/>
        </w:rPr>
      </w:pPr>
      <w:r w:rsidRPr="00F56AB9">
        <w:rPr>
          <w:rFonts w:ascii="Calibri" w:hAnsi="Calibri"/>
          <w:b/>
        </w:rPr>
        <w:t>Nota:</w:t>
      </w:r>
      <w:r w:rsidRPr="00F56AB9">
        <w:rPr>
          <w:rFonts w:ascii="Calibri" w:hAnsi="Calibri"/>
        </w:rPr>
        <w:t xml:space="preserve"> Ver Anexo C para implantar una tarea de respaldo</w:t>
      </w:r>
    </w:p>
    <w:p w14:paraId="2D0C7D79" w14:textId="77777777" w:rsidR="00776D16" w:rsidRPr="00073A6A" w:rsidRDefault="00776D16" w:rsidP="00D7115B">
      <w:pPr>
        <w:jc w:val="both"/>
        <w:rPr>
          <w:rFonts w:ascii="Calibri" w:hAnsi="Calibri"/>
          <w:szCs w:val="24"/>
          <w:lang w:val="es-EC"/>
        </w:rPr>
      </w:pPr>
    </w:p>
    <w:p w14:paraId="53364626" w14:textId="77777777" w:rsidR="00776D16" w:rsidRPr="00073A6A" w:rsidRDefault="00776D16" w:rsidP="00D7115B">
      <w:pPr>
        <w:jc w:val="both"/>
        <w:rPr>
          <w:rFonts w:ascii="Calibri" w:hAnsi="Calibri"/>
          <w:szCs w:val="24"/>
          <w:lang w:val="es-EC"/>
        </w:rPr>
      </w:pPr>
    </w:p>
    <w:p w14:paraId="642E0CAC" w14:textId="77777777" w:rsidR="00776D16" w:rsidRPr="00073A6A" w:rsidRDefault="00776D16" w:rsidP="00D7115B">
      <w:pPr>
        <w:jc w:val="both"/>
        <w:rPr>
          <w:rFonts w:ascii="Calibri" w:hAnsi="Calibri"/>
          <w:szCs w:val="24"/>
          <w:lang w:val="es-EC"/>
        </w:rPr>
      </w:pPr>
    </w:p>
    <w:p w14:paraId="55A91FC3" w14:textId="77777777" w:rsidR="00776D16" w:rsidRPr="00073A6A" w:rsidRDefault="00776D16" w:rsidP="00D7115B">
      <w:pPr>
        <w:jc w:val="both"/>
        <w:rPr>
          <w:rFonts w:ascii="Calibri" w:hAnsi="Calibri"/>
          <w:szCs w:val="24"/>
          <w:lang w:val="es-EC"/>
        </w:rPr>
      </w:pPr>
    </w:p>
    <w:p w14:paraId="543470A7" w14:textId="77777777" w:rsidR="00776D16" w:rsidRPr="00073A6A" w:rsidRDefault="00776D16" w:rsidP="00D7115B">
      <w:pPr>
        <w:jc w:val="both"/>
        <w:rPr>
          <w:rFonts w:ascii="Calibri" w:hAnsi="Calibri"/>
          <w:szCs w:val="24"/>
          <w:lang w:val="es-EC"/>
        </w:rPr>
      </w:pPr>
    </w:p>
    <w:p w14:paraId="7AD29752" w14:textId="77777777" w:rsidR="00776D16" w:rsidRPr="00073A6A" w:rsidRDefault="00776D16" w:rsidP="00D7115B">
      <w:pPr>
        <w:jc w:val="both"/>
        <w:rPr>
          <w:rFonts w:ascii="Calibri" w:hAnsi="Calibri"/>
          <w:szCs w:val="24"/>
          <w:lang w:val="es-EC"/>
        </w:rPr>
      </w:pPr>
    </w:p>
    <w:p w14:paraId="7C043120" w14:textId="77777777" w:rsidR="00776D16" w:rsidRPr="00073A6A" w:rsidRDefault="00776D16" w:rsidP="00D7115B">
      <w:pPr>
        <w:jc w:val="both"/>
        <w:rPr>
          <w:rFonts w:ascii="Calibri" w:hAnsi="Calibri"/>
          <w:szCs w:val="24"/>
          <w:lang w:val="es-EC"/>
        </w:rPr>
      </w:pPr>
    </w:p>
    <w:p w14:paraId="47DDA112" w14:textId="77777777" w:rsidR="00776D16" w:rsidRPr="00073A6A" w:rsidRDefault="00776D16" w:rsidP="00D7115B">
      <w:pPr>
        <w:jc w:val="both"/>
        <w:rPr>
          <w:rFonts w:ascii="Calibri" w:hAnsi="Calibri"/>
          <w:szCs w:val="24"/>
          <w:lang w:val="es-EC"/>
        </w:rPr>
      </w:pPr>
    </w:p>
    <w:p w14:paraId="1C79008A" w14:textId="77777777" w:rsidR="00776D16" w:rsidRPr="00073A6A" w:rsidRDefault="00776D16" w:rsidP="00D7115B">
      <w:pPr>
        <w:jc w:val="both"/>
        <w:rPr>
          <w:rFonts w:ascii="Calibri" w:hAnsi="Calibri"/>
          <w:szCs w:val="24"/>
          <w:lang w:val="es-EC"/>
        </w:rPr>
      </w:pPr>
    </w:p>
    <w:p w14:paraId="69166F2B" w14:textId="77777777" w:rsidR="00776D16" w:rsidRPr="00073A6A" w:rsidRDefault="00776D16" w:rsidP="00D7115B">
      <w:pPr>
        <w:jc w:val="both"/>
        <w:rPr>
          <w:rFonts w:ascii="Calibri" w:hAnsi="Calibri"/>
          <w:szCs w:val="24"/>
          <w:lang w:val="es-EC"/>
        </w:rPr>
      </w:pPr>
    </w:p>
    <w:p w14:paraId="1CB3B7F0" w14:textId="77777777" w:rsidR="00776D16" w:rsidRPr="00073A6A" w:rsidRDefault="00776D16" w:rsidP="00D7115B">
      <w:pPr>
        <w:jc w:val="both"/>
        <w:rPr>
          <w:rFonts w:ascii="Calibri" w:hAnsi="Calibri"/>
          <w:szCs w:val="24"/>
          <w:lang w:val="es-EC"/>
        </w:rPr>
      </w:pPr>
    </w:p>
    <w:p w14:paraId="35A43A92" w14:textId="77777777" w:rsidR="00776D16" w:rsidRPr="00073A6A" w:rsidRDefault="00776D16" w:rsidP="00D7115B">
      <w:pPr>
        <w:jc w:val="both"/>
        <w:rPr>
          <w:rFonts w:ascii="Calibri" w:hAnsi="Calibri"/>
          <w:szCs w:val="24"/>
          <w:lang w:val="es-EC"/>
        </w:rPr>
      </w:pPr>
    </w:p>
    <w:p w14:paraId="7867B858" w14:textId="77777777" w:rsidR="00776D16" w:rsidRPr="00073A6A" w:rsidRDefault="00776D16" w:rsidP="00D7115B">
      <w:pPr>
        <w:jc w:val="both"/>
        <w:rPr>
          <w:rFonts w:ascii="Calibri" w:hAnsi="Calibri"/>
          <w:szCs w:val="24"/>
          <w:lang w:val="es-EC"/>
        </w:rPr>
      </w:pPr>
    </w:p>
    <w:p w14:paraId="3E1808D9" w14:textId="77777777" w:rsidR="00776D16" w:rsidRPr="00073A6A" w:rsidRDefault="00776D16" w:rsidP="00D7115B">
      <w:pPr>
        <w:jc w:val="both"/>
        <w:rPr>
          <w:rFonts w:ascii="Calibri" w:hAnsi="Calibri"/>
          <w:szCs w:val="24"/>
          <w:lang w:val="es-EC"/>
        </w:rPr>
      </w:pPr>
    </w:p>
    <w:p w14:paraId="3B18307E" w14:textId="77777777" w:rsidR="00776D16" w:rsidRPr="00073A6A" w:rsidRDefault="00776D16" w:rsidP="00D7115B">
      <w:pPr>
        <w:jc w:val="both"/>
        <w:rPr>
          <w:rFonts w:ascii="Calibri" w:hAnsi="Calibri"/>
          <w:szCs w:val="24"/>
          <w:lang w:val="es-EC"/>
        </w:rPr>
      </w:pPr>
    </w:p>
    <w:p w14:paraId="2A092C70" w14:textId="77777777" w:rsidR="00776D16" w:rsidRPr="00073A6A" w:rsidRDefault="00776D16" w:rsidP="00D7115B">
      <w:pPr>
        <w:jc w:val="both"/>
        <w:rPr>
          <w:rFonts w:ascii="Calibri" w:hAnsi="Calibri"/>
          <w:szCs w:val="24"/>
          <w:lang w:val="es-EC"/>
        </w:rPr>
      </w:pPr>
    </w:p>
    <w:p w14:paraId="3CFA9649" w14:textId="77777777" w:rsidR="00776D16" w:rsidRPr="00073A6A" w:rsidRDefault="00776D16" w:rsidP="00D7115B">
      <w:pPr>
        <w:jc w:val="both"/>
        <w:rPr>
          <w:rFonts w:ascii="Calibri" w:hAnsi="Calibri"/>
          <w:szCs w:val="24"/>
          <w:lang w:val="es-EC"/>
        </w:rPr>
      </w:pPr>
    </w:p>
    <w:p w14:paraId="746440F0" w14:textId="77777777" w:rsidR="00776D16" w:rsidRPr="00073A6A" w:rsidRDefault="00776D16" w:rsidP="00D7115B">
      <w:pPr>
        <w:jc w:val="both"/>
        <w:rPr>
          <w:rFonts w:ascii="Calibri" w:hAnsi="Calibri"/>
          <w:szCs w:val="24"/>
          <w:lang w:val="es-EC"/>
        </w:rPr>
      </w:pPr>
    </w:p>
    <w:p w14:paraId="451C2FE6" w14:textId="77777777" w:rsidR="00776D16" w:rsidDel="00750DF1" w:rsidRDefault="00776D16">
      <w:pPr>
        <w:jc w:val="both"/>
        <w:rPr>
          <w:del w:id="265" w:author="Alvarez, Veronica" w:date="2020-04-06T18:44:00Z"/>
          <w:rFonts w:ascii="Calibri" w:hAnsi="Calibri"/>
          <w:b/>
          <w:szCs w:val="24"/>
          <w:lang w:val="es-MX"/>
        </w:rPr>
      </w:pPr>
      <w:r w:rsidRPr="00073A6A">
        <w:rPr>
          <w:rFonts w:ascii="Calibri" w:hAnsi="Calibri"/>
          <w:b/>
          <w:szCs w:val="24"/>
          <w:lang w:val="es-MX"/>
        </w:rPr>
        <w:br w:type="page"/>
      </w:r>
      <w:del w:id="266" w:author="Alvarez, Veronica" w:date="2020-04-06T18:44:00Z">
        <w:r w:rsidRPr="00073A6A" w:rsidDel="00750DF1">
          <w:rPr>
            <w:rFonts w:ascii="Calibri" w:hAnsi="Calibri"/>
            <w:b/>
            <w:szCs w:val="24"/>
            <w:lang w:val="es-MX"/>
          </w:rPr>
          <w:lastRenderedPageBreak/>
          <w:delText>Respaldos Symphony</w:delText>
        </w:r>
        <w:r w:rsidR="009836FC" w:rsidDel="00750DF1">
          <w:rPr>
            <w:rFonts w:ascii="Calibri" w:hAnsi="Calibri"/>
            <w:b/>
            <w:szCs w:val="24"/>
            <w:lang w:val="es-MX"/>
          </w:rPr>
          <w:delText xml:space="preserve"> - Tecnova</w:delText>
        </w:r>
      </w:del>
    </w:p>
    <w:p w14:paraId="65665601" w14:textId="77777777" w:rsidR="009024E4" w:rsidDel="00750DF1" w:rsidRDefault="009024E4">
      <w:pPr>
        <w:jc w:val="both"/>
        <w:rPr>
          <w:del w:id="267" w:author="Alvarez, Veronica" w:date="2020-04-06T18:44:00Z"/>
          <w:rFonts w:ascii="Calibri" w:hAnsi="Calibri"/>
          <w:b/>
          <w:szCs w:val="24"/>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9024E4" w:rsidRPr="00073A6A" w:rsidDel="00750DF1" w14:paraId="519EF2A4" w14:textId="77777777" w:rsidTr="005647A7">
        <w:trPr>
          <w:trHeight w:val="340"/>
          <w:jc w:val="center"/>
          <w:del w:id="268" w:author="Alvarez, Veronica" w:date="2020-04-06T18:44:00Z"/>
        </w:trPr>
        <w:tc>
          <w:tcPr>
            <w:tcW w:w="3578" w:type="dxa"/>
            <w:shd w:val="clear" w:color="auto" w:fill="auto"/>
          </w:tcPr>
          <w:p w14:paraId="21FE6132" w14:textId="77777777" w:rsidR="009024E4" w:rsidRPr="00073A6A" w:rsidDel="00750DF1" w:rsidRDefault="009024E4">
            <w:pPr>
              <w:jc w:val="both"/>
              <w:rPr>
                <w:del w:id="269" w:author="Alvarez, Veronica" w:date="2020-04-06T18:44:00Z"/>
                <w:rFonts w:ascii="Calibri" w:hAnsi="Calibri"/>
                <w:b/>
                <w:szCs w:val="24"/>
              </w:rPr>
              <w:pPrChange w:id="270" w:author="Alvarez, Veronica" w:date="2020-04-06T18:44:00Z">
                <w:pPr>
                  <w:widowControl w:val="0"/>
                  <w:autoSpaceDE w:val="0"/>
                  <w:autoSpaceDN w:val="0"/>
                  <w:adjustRightInd w:val="0"/>
                  <w:jc w:val="both"/>
                </w:pPr>
              </w:pPrChange>
            </w:pPr>
            <w:del w:id="271" w:author="Alvarez, Veronica" w:date="2020-04-06T18:44: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36E3862B" w14:textId="77777777" w:rsidR="009024E4" w:rsidRPr="00073A6A" w:rsidDel="00750DF1" w:rsidRDefault="009024E4">
            <w:pPr>
              <w:jc w:val="both"/>
              <w:rPr>
                <w:del w:id="272" w:author="Alvarez, Veronica" w:date="2020-04-06T18:44:00Z"/>
                <w:rFonts w:ascii="Calibri" w:hAnsi="Calibri"/>
                <w:b/>
                <w:szCs w:val="24"/>
              </w:rPr>
              <w:pPrChange w:id="273" w:author="Alvarez, Veronica" w:date="2020-04-06T18:44:00Z">
                <w:pPr>
                  <w:widowControl w:val="0"/>
                  <w:autoSpaceDE w:val="0"/>
                  <w:autoSpaceDN w:val="0"/>
                  <w:adjustRightInd w:val="0"/>
                  <w:jc w:val="both"/>
                </w:pPr>
              </w:pPrChange>
            </w:pPr>
            <w:del w:id="274" w:author="Alvarez, Veronica" w:date="2020-04-06T18:44:00Z">
              <w:r w:rsidRPr="00073A6A" w:rsidDel="00750DF1">
                <w:rPr>
                  <w:rFonts w:ascii="Calibri" w:hAnsi="Calibri"/>
                  <w:b/>
                  <w:szCs w:val="24"/>
                  <w:lang w:val="es-ES"/>
                </w:rPr>
                <w:delText>Responsable</w:delText>
              </w:r>
            </w:del>
          </w:p>
        </w:tc>
      </w:tr>
      <w:tr w:rsidR="009024E4" w:rsidRPr="00073A6A" w:rsidDel="00750DF1" w14:paraId="194DC875" w14:textId="77777777" w:rsidTr="005647A7">
        <w:trPr>
          <w:trHeight w:val="340"/>
          <w:jc w:val="center"/>
          <w:del w:id="275" w:author="Alvarez, Veronica" w:date="2020-04-06T18:44:00Z"/>
        </w:trPr>
        <w:tc>
          <w:tcPr>
            <w:tcW w:w="3578" w:type="dxa"/>
            <w:shd w:val="clear" w:color="auto" w:fill="auto"/>
          </w:tcPr>
          <w:p w14:paraId="59CF614E" w14:textId="77777777" w:rsidR="009024E4" w:rsidRPr="00073A6A" w:rsidDel="00750DF1" w:rsidRDefault="009024E4">
            <w:pPr>
              <w:jc w:val="both"/>
              <w:rPr>
                <w:del w:id="276" w:author="Alvarez, Veronica" w:date="2020-04-06T18:44:00Z"/>
                <w:rFonts w:ascii="Calibri" w:hAnsi="Calibri"/>
                <w:szCs w:val="24"/>
              </w:rPr>
              <w:pPrChange w:id="277" w:author="Alvarez, Veronica" w:date="2020-04-06T18:44:00Z">
                <w:pPr>
                  <w:widowControl w:val="0"/>
                  <w:autoSpaceDE w:val="0"/>
                  <w:autoSpaceDN w:val="0"/>
                  <w:adjustRightInd w:val="0"/>
                  <w:jc w:val="both"/>
                </w:pPr>
              </w:pPrChange>
            </w:pPr>
            <w:del w:id="278" w:author="Alvarez, Veronica" w:date="2020-04-06T18:44:00Z">
              <w:r w:rsidRPr="00073A6A" w:rsidDel="00750DF1">
                <w:rPr>
                  <w:rFonts w:ascii="Calibri" w:hAnsi="Calibri"/>
                  <w:szCs w:val="24"/>
                  <w:lang w:val="es-ES"/>
                </w:rPr>
                <w:delText>Servidor Symphony</w:delText>
              </w:r>
              <w:r w:rsidR="009836FC" w:rsidDel="00750DF1">
                <w:rPr>
                  <w:rFonts w:ascii="Calibri" w:hAnsi="Calibri"/>
                  <w:szCs w:val="24"/>
                  <w:lang w:val="es-ES"/>
                </w:rPr>
                <w:delText xml:space="preserve"> Tecnova</w:delText>
              </w:r>
            </w:del>
          </w:p>
        </w:tc>
        <w:tc>
          <w:tcPr>
            <w:tcW w:w="4344" w:type="dxa"/>
            <w:shd w:val="clear" w:color="auto" w:fill="auto"/>
          </w:tcPr>
          <w:p w14:paraId="03D4E47A" w14:textId="77777777" w:rsidR="009024E4" w:rsidRPr="00073A6A" w:rsidDel="00750DF1" w:rsidRDefault="009024E4">
            <w:pPr>
              <w:jc w:val="both"/>
              <w:rPr>
                <w:del w:id="279" w:author="Alvarez, Veronica" w:date="2020-04-06T18:44:00Z"/>
                <w:rFonts w:ascii="Calibri" w:hAnsi="Calibri"/>
                <w:szCs w:val="24"/>
              </w:rPr>
              <w:pPrChange w:id="280" w:author="Alvarez, Veronica" w:date="2020-04-06T18:44:00Z">
                <w:pPr>
                  <w:widowControl w:val="0"/>
                  <w:autoSpaceDE w:val="0"/>
                  <w:autoSpaceDN w:val="0"/>
                  <w:adjustRightInd w:val="0"/>
                  <w:jc w:val="both"/>
                </w:pPr>
              </w:pPrChange>
            </w:pPr>
            <w:del w:id="281" w:author="Alvarez, Veronica" w:date="2020-04-06T18:44:00Z">
              <w:r w:rsidRPr="00073A6A" w:rsidDel="00750DF1">
                <w:rPr>
                  <w:rFonts w:ascii="Calibri" w:hAnsi="Calibri"/>
                  <w:szCs w:val="24"/>
                </w:rPr>
                <w:delText>Especialista de Sistemas</w:delText>
              </w:r>
            </w:del>
          </w:p>
        </w:tc>
      </w:tr>
      <w:tr w:rsidR="009024E4" w:rsidRPr="00073A6A" w:rsidDel="00750DF1" w14:paraId="30F6F6B7" w14:textId="77777777" w:rsidTr="005647A7">
        <w:trPr>
          <w:trHeight w:val="340"/>
          <w:jc w:val="center"/>
          <w:del w:id="282" w:author="Alvarez, Veronica" w:date="2020-04-06T18:44:00Z"/>
        </w:trPr>
        <w:tc>
          <w:tcPr>
            <w:tcW w:w="3578" w:type="dxa"/>
            <w:shd w:val="clear" w:color="auto" w:fill="auto"/>
          </w:tcPr>
          <w:p w14:paraId="580FE374" w14:textId="77777777" w:rsidR="009024E4" w:rsidRPr="00073A6A" w:rsidDel="00750DF1" w:rsidRDefault="009024E4">
            <w:pPr>
              <w:jc w:val="both"/>
              <w:rPr>
                <w:del w:id="283" w:author="Alvarez, Veronica" w:date="2020-04-06T18:44:00Z"/>
                <w:rFonts w:ascii="Calibri" w:hAnsi="Calibri"/>
                <w:szCs w:val="24"/>
                <w:lang w:val="es-ES"/>
              </w:rPr>
              <w:pPrChange w:id="284" w:author="Alvarez, Veronica" w:date="2020-04-06T18:44:00Z">
                <w:pPr>
                  <w:widowControl w:val="0"/>
                  <w:autoSpaceDE w:val="0"/>
                  <w:autoSpaceDN w:val="0"/>
                  <w:adjustRightInd w:val="0"/>
                  <w:jc w:val="both"/>
                </w:pPr>
              </w:pPrChange>
            </w:pPr>
            <w:del w:id="285" w:author="Alvarez, Veronica" w:date="2020-04-06T18:44:00Z">
              <w:r w:rsidRPr="00073A6A" w:rsidDel="00750DF1">
                <w:rPr>
                  <w:rFonts w:ascii="Calibri" w:hAnsi="Calibri"/>
                  <w:szCs w:val="24"/>
                  <w:lang w:val="es-ES"/>
                </w:rPr>
                <w:delText>Servidor de Almacenamiento</w:delText>
              </w:r>
            </w:del>
          </w:p>
        </w:tc>
        <w:tc>
          <w:tcPr>
            <w:tcW w:w="4344" w:type="dxa"/>
            <w:shd w:val="clear" w:color="auto" w:fill="auto"/>
          </w:tcPr>
          <w:p w14:paraId="7495C6C2" w14:textId="77777777" w:rsidR="009024E4" w:rsidRPr="00073A6A" w:rsidDel="00750DF1" w:rsidRDefault="009024E4">
            <w:pPr>
              <w:jc w:val="both"/>
              <w:rPr>
                <w:del w:id="286" w:author="Alvarez, Veronica" w:date="2020-04-06T18:44:00Z"/>
                <w:rFonts w:ascii="Calibri" w:hAnsi="Calibri"/>
                <w:szCs w:val="24"/>
              </w:rPr>
              <w:pPrChange w:id="287" w:author="Alvarez, Veronica" w:date="2020-04-06T18:44:00Z">
                <w:pPr>
                  <w:widowControl w:val="0"/>
                  <w:autoSpaceDE w:val="0"/>
                  <w:autoSpaceDN w:val="0"/>
                  <w:adjustRightInd w:val="0"/>
                  <w:jc w:val="both"/>
                </w:pPr>
              </w:pPrChange>
            </w:pPr>
            <w:del w:id="288" w:author="Alvarez, Veronica" w:date="2020-04-06T18:44:00Z">
              <w:r w:rsidRPr="00073A6A" w:rsidDel="00750DF1">
                <w:rPr>
                  <w:rFonts w:ascii="Calibri" w:hAnsi="Calibri"/>
                  <w:szCs w:val="24"/>
                </w:rPr>
                <w:delText>Administrador de Redes</w:delText>
              </w:r>
            </w:del>
          </w:p>
        </w:tc>
      </w:tr>
    </w:tbl>
    <w:p w14:paraId="0D63963D" w14:textId="77777777" w:rsidR="00776D16" w:rsidDel="00750DF1" w:rsidRDefault="00776D16">
      <w:pPr>
        <w:jc w:val="both"/>
        <w:rPr>
          <w:del w:id="289" w:author="Alvarez, Veronica" w:date="2020-04-06T18:44:00Z"/>
          <w:rFonts w:ascii="Calibri" w:hAnsi="Calibri"/>
          <w:b/>
          <w:szCs w:val="24"/>
          <w:lang w:val="es-MX"/>
        </w:rPr>
      </w:pPr>
    </w:p>
    <w:p w14:paraId="408747C6" w14:textId="77777777" w:rsidR="000339FD" w:rsidRPr="00073A6A" w:rsidDel="00750DF1" w:rsidRDefault="00A62217">
      <w:pPr>
        <w:jc w:val="both"/>
        <w:rPr>
          <w:del w:id="290" w:author="Alvarez, Veronica" w:date="2020-04-06T18:44:00Z"/>
          <w:rFonts w:ascii="Calibri" w:hAnsi="Calibri"/>
          <w:szCs w:val="24"/>
          <w:lang w:val="es-MX"/>
        </w:rPr>
      </w:pPr>
      <w:del w:id="291" w:author="Alvarez, Veronica" w:date="2020-04-06T18:44:00Z">
        <w:r w:rsidRPr="00073A6A" w:rsidDel="00750DF1">
          <w:rPr>
            <w:rFonts w:ascii="Calibri" w:hAnsi="Calibri"/>
            <w:szCs w:val="24"/>
            <w:lang w:val="es-MX"/>
          </w:rPr>
          <w:delText xml:space="preserve">Los respaldos de </w:delText>
        </w:r>
        <w:r w:rsidDel="00750DF1">
          <w:rPr>
            <w:rFonts w:ascii="Calibri" w:hAnsi="Calibri"/>
            <w:szCs w:val="24"/>
            <w:lang w:val="es-MX"/>
          </w:rPr>
          <w:delText xml:space="preserve">Symphony </w:delText>
        </w:r>
        <w:r w:rsidRPr="00073A6A" w:rsidDel="00750DF1">
          <w:rPr>
            <w:rFonts w:ascii="Calibri" w:hAnsi="Calibri"/>
            <w:szCs w:val="24"/>
            <w:lang w:val="es-MX"/>
          </w:rPr>
          <w:delText xml:space="preserve"> 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20D957D0" w14:textId="77777777" w:rsidR="00A62217" w:rsidDel="00750DF1" w:rsidRDefault="00A62217">
      <w:pPr>
        <w:jc w:val="both"/>
        <w:rPr>
          <w:del w:id="292" w:author="Alvarez, Veronica" w:date="2020-04-06T18:44:00Z"/>
          <w:rFonts w:ascii="Calibri" w:hAnsi="Calibri"/>
          <w:b/>
          <w:szCs w:val="24"/>
          <w:lang w:val="es-MX"/>
        </w:rPr>
        <w:pPrChange w:id="293" w:author="Alvarez, Veronica" w:date="2020-04-06T18:44:00Z">
          <w:pPr>
            <w:numPr>
              <w:numId w:val="1"/>
            </w:numPr>
            <w:ind w:left="426" w:hanging="284"/>
            <w:jc w:val="both"/>
          </w:pPr>
        </w:pPrChange>
      </w:pPr>
      <w:del w:id="294" w:author="Alvarez, Veronica" w:date="2020-04-06T18:44:00Z">
        <w:r w:rsidRPr="00073A6A" w:rsidDel="00750DF1">
          <w:rPr>
            <w:rFonts w:ascii="Calibri" w:hAnsi="Calibri"/>
            <w:b/>
            <w:szCs w:val="24"/>
            <w:lang w:val="es-MX"/>
          </w:rPr>
          <w:delText>Snapshot de equipo completo por medio de UDP</w:delText>
        </w:r>
      </w:del>
    </w:p>
    <w:p w14:paraId="4D0A9B15" w14:textId="77777777" w:rsidR="00A62217" w:rsidDel="00750DF1" w:rsidRDefault="00A62217">
      <w:pPr>
        <w:jc w:val="both"/>
        <w:rPr>
          <w:del w:id="295" w:author="Alvarez, Veronica" w:date="2020-04-06T18:44:00Z"/>
          <w:rFonts w:ascii="Calibri" w:hAnsi="Calibri"/>
          <w:szCs w:val="24"/>
          <w:lang w:val="es-MX"/>
        </w:rPr>
        <w:pPrChange w:id="296" w:author="Alvarez, Veronica" w:date="2020-04-06T18:44:00Z">
          <w:pPr>
            <w:ind w:left="426"/>
            <w:jc w:val="both"/>
          </w:pPr>
        </w:pPrChange>
      </w:pPr>
      <w:del w:id="297" w:author="Alvarez, Veronica" w:date="2020-04-06T18:44:00Z">
        <w:r w:rsidRPr="00AB5428" w:rsidDel="00750DF1">
          <w:rPr>
            <w:rFonts w:ascii="Calibri" w:hAnsi="Calibri"/>
            <w:szCs w:val="24"/>
            <w:lang w:val="es-MX"/>
          </w:rPr>
          <w:delText xml:space="preserve">Se </w:delText>
        </w:r>
        <w:r w:rsidDel="00750DF1">
          <w:rPr>
            <w:rFonts w:ascii="Calibri" w:hAnsi="Calibri"/>
            <w:szCs w:val="24"/>
            <w:lang w:val="es-MX"/>
          </w:rPr>
          <w:delText>realiza a través de la ejecución del plan de respaldo “</w:delText>
        </w:r>
        <w:r w:rsidRPr="005F48DE" w:rsidDel="00750DF1">
          <w:rPr>
            <w:rFonts w:ascii="Calibri" w:hAnsi="Calibri"/>
            <w:szCs w:val="24"/>
            <w:lang w:val="es-MX"/>
          </w:rPr>
          <w:delText xml:space="preserve">Respaldo </w:delText>
        </w:r>
        <w:r w:rsidDel="00750DF1">
          <w:rPr>
            <w:rFonts w:ascii="Calibri" w:hAnsi="Calibri"/>
            <w:szCs w:val="24"/>
            <w:lang w:val="es-MX"/>
          </w:rPr>
          <w:delText>Symphony”  configurado en el UDP</w:delText>
        </w:r>
      </w:del>
    </w:p>
    <w:p w14:paraId="2AEC4A46" w14:textId="0E988490" w:rsidR="00A62217" w:rsidDel="00750DF1" w:rsidRDefault="00871D6B">
      <w:pPr>
        <w:jc w:val="both"/>
        <w:rPr>
          <w:del w:id="298" w:author="Alvarez, Veronica" w:date="2020-04-06T18:44:00Z"/>
          <w:noProof/>
          <w:lang w:val="es-EC" w:eastAsia="es-EC"/>
        </w:rPr>
        <w:pPrChange w:id="299" w:author="Alvarez, Veronica" w:date="2020-04-06T18:44:00Z">
          <w:pPr>
            <w:ind w:left="426"/>
            <w:jc w:val="center"/>
          </w:pPr>
        </w:pPrChange>
      </w:pPr>
      <w:del w:id="300" w:author="Alvarez, Veronica" w:date="2020-04-06T18:44:00Z">
        <w:r w:rsidRPr="00A62217" w:rsidDel="00750DF1">
          <w:rPr>
            <w:noProof/>
            <w:lang w:val="es-EC" w:eastAsia="es-EC"/>
          </w:rPr>
          <w:drawing>
            <wp:inline distT="0" distB="0" distL="0" distR="0" wp14:anchorId="02915703" wp14:editId="43FAFBBE">
              <wp:extent cx="4556760" cy="2681605"/>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6760" cy="2681605"/>
                      </a:xfrm>
                      <a:prstGeom prst="rect">
                        <a:avLst/>
                      </a:prstGeom>
                      <a:noFill/>
                      <a:ln>
                        <a:noFill/>
                      </a:ln>
                    </pic:spPr>
                  </pic:pic>
                </a:graphicData>
              </a:graphic>
            </wp:inline>
          </w:drawing>
        </w:r>
      </w:del>
    </w:p>
    <w:p w14:paraId="45EA2A82" w14:textId="77777777" w:rsidR="00A62217" w:rsidDel="00750DF1" w:rsidRDefault="00A62217">
      <w:pPr>
        <w:jc w:val="both"/>
        <w:rPr>
          <w:del w:id="301" w:author="Alvarez, Veronica" w:date="2020-04-06T18:44:00Z"/>
          <w:rFonts w:ascii="Calibri" w:hAnsi="Calibri"/>
          <w:szCs w:val="24"/>
          <w:lang w:val="es-MX"/>
        </w:rPr>
        <w:pPrChange w:id="302" w:author="Alvarez, Veronica" w:date="2020-04-06T18:44:00Z">
          <w:pPr>
            <w:ind w:left="426"/>
            <w:jc w:val="both"/>
          </w:pPr>
        </w:pPrChange>
      </w:pPr>
    </w:p>
    <w:p w14:paraId="436D9737" w14:textId="77777777" w:rsidR="00A62217" w:rsidDel="00750DF1" w:rsidRDefault="00A62217">
      <w:pPr>
        <w:jc w:val="both"/>
        <w:rPr>
          <w:del w:id="303" w:author="Alvarez, Veronica" w:date="2020-04-06T18:44:00Z"/>
          <w:rFonts w:ascii="Calibri" w:hAnsi="Calibri"/>
          <w:szCs w:val="24"/>
          <w:lang w:val="es-MX"/>
        </w:rPr>
        <w:pPrChange w:id="304" w:author="Alvarez, Veronica" w:date="2020-04-06T18:44:00Z">
          <w:pPr>
            <w:ind w:left="426"/>
            <w:jc w:val="both"/>
          </w:pPr>
        </w:pPrChange>
      </w:pPr>
      <w:del w:id="305" w:author="Alvarez, Veronica" w:date="2020-04-06T18:44:00Z">
        <w:r w:rsidDel="00750DF1">
          <w:rPr>
            <w:rFonts w:ascii="Calibri" w:hAnsi="Calibri"/>
            <w:szCs w:val="24"/>
            <w:lang w:val="es-MX"/>
          </w:rPr>
          <w:delText>El snapshot se almacena en el servidor srvbackup</w:delText>
        </w:r>
      </w:del>
    </w:p>
    <w:p w14:paraId="5E4EF896" w14:textId="4CB888A6" w:rsidR="00A62217" w:rsidDel="00750DF1" w:rsidRDefault="00871D6B">
      <w:pPr>
        <w:jc w:val="both"/>
        <w:rPr>
          <w:del w:id="306" w:author="Alvarez, Veronica" w:date="2020-04-06T18:44:00Z"/>
          <w:b/>
          <w:noProof/>
          <w:lang w:val="es-EC" w:eastAsia="es-EC"/>
        </w:rPr>
        <w:pPrChange w:id="307" w:author="Alvarez, Veronica" w:date="2020-04-06T18:44:00Z">
          <w:pPr>
            <w:ind w:left="426"/>
            <w:jc w:val="center"/>
          </w:pPr>
        </w:pPrChange>
      </w:pPr>
      <w:del w:id="308" w:author="Alvarez, Veronica" w:date="2020-04-06T18:44:00Z">
        <w:r w:rsidRPr="00A62217" w:rsidDel="00750DF1">
          <w:rPr>
            <w:noProof/>
            <w:lang w:val="es-EC" w:eastAsia="es-EC"/>
          </w:rPr>
          <w:lastRenderedPageBreak/>
          <w:drawing>
            <wp:inline distT="0" distB="0" distL="0" distR="0" wp14:anchorId="1CC3C251" wp14:editId="77608418">
              <wp:extent cx="4464685" cy="2643505"/>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85" cy="2643505"/>
                      </a:xfrm>
                      <a:prstGeom prst="rect">
                        <a:avLst/>
                      </a:prstGeom>
                      <a:noFill/>
                      <a:ln>
                        <a:noFill/>
                      </a:ln>
                    </pic:spPr>
                  </pic:pic>
                </a:graphicData>
              </a:graphic>
            </wp:inline>
          </w:drawing>
        </w:r>
      </w:del>
    </w:p>
    <w:p w14:paraId="16A38A01" w14:textId="77777777" w:rsidR="00A62217" w:rsidDel="00750DF1" w:rsidRDefault="00A62217">
      <w:pPr>
        <w:jc w:val="both"/>
        <w:rPr>
          <w:del w:id="309" w:author="Alvarez, Veronica" w:date="2020-04-06T18:44:00Z"/>
          <w:noProof/>
          <w:lang w:val="es-EC" w:eastAsia="es-EC"/>
        </w:rPr>
        <w:pPrChange w:id="310" w:author="Alvarez, Veronica" w:date="2020-04-06T18:44:00Z">
          <w:pPr>
            <w:ind w:left="426"/>
            <w:jc w:val="both"/>
          </w:pPr>
        </w:pPrChange>
      </w:pPr>
      <w:del w:id="311" w:author="Alvarez, Veronica" w:date="2020-04-06T18:44:00Z">
        <w:r w:rsidRPr="002F6616" w:rsidDel="00750DF1">
          <w:rPr>
            <w:rFonts w:ascii="Calibri" w:hAnsi="Calibri"/>
            <w:szCs w:val="24"/>
            <w:lang w:val="es-MX"/>
          </w:rPr>
          <w:delText xml:space="preserve">La ejecución </w:delText>
        </w:r>
        <w:r w:rsidDel="00750DF1">
          <w:rPr>
            <w:rFonts w:ascii="Calibri" w:hAnsi="Calibri"/>
            <w:szCs w:val="24"/>
            <w:lang w:val="es-MX"/>
          </w:rPr>
          <w:delText>se hace diariamente 1 vez al día, y 1 vez a la semana, permitiéndonos manejar una retención de 7 respaldos diarios y 3 semanales, es decir, la última semana y los últimos 3 fines de semana</w:delText>
        </w:r>
      </w:del>
    </w:p>
    <w:p w14:paraId="1AF21757" w14:textId="18E0198E" w:rsidR="00A62217" w:rsidDel="00750DF1" w:rsidRDefault="00871D6B">
      <w:pPr>
        <w:jc w:val="both"/>
        <w:rPr>
          <w:del w:id="312" w:author="Alvarez, Veronica" w:date="2020-04-06T18:44:00Z"/>
          <w:noProof/>
          <w:lang w:val="es-EC" w:eastAsia="es-EC"/>
        </w:rPr>
        <w:pPrChange w:id="313" w:author="Alvarez, Veronica" w:date="2020-04-06T18:44:00Z">
          <w:pPr>
            <w:ind w:left="426"/>
            <w:jc w:val="center"/>
          </w:pPr>
        </w:pPrChange>
      </w:pPr>
      <w:del w:id="314" w:author="Alvarez, Veronica" w:date="2020-04-06T18:44:00Z">
        <w:r w:rsidRPr="00A62217" w:rsidDel="00750DF1">
          <w:rPr>
            <w:noProof/>
            <w:lang w:val="es-EC" w:eastAsia="es-EC"/>
          </w:rPr>
          <w:lastRenderedPageBreak/>
          <w:drawing>
            <wp:inline distT="0" distB="0" distL="0" distR="0" wp14:anchorId="1D02680F" wp14:editId="2E83FF26">
              <wp:extent cx="4848860" cy="286639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8860" cy="2866390"/>
                      </a:xfrm>
                      <a:prstGeom prst="rect">
                        <a:avLst/>
                      </a:prstGeom>
                      <a:noFill/>
                      <a:ln>
                        <a:noFill/>
                      </a:ln>
                    </pic:spPr>
                  </pic:pic>
                </a:graphicData>
              </a:graphic>
            </wp:inline>
          </w:drawing>
        </w:r>
      </w:del>
    </w:p>
    <w:p w14:paraId="54762950" w14:textId="77777777" w:rsidR="00A62217" w:rsidDel="00750DF1" w:rsidRDefault="00A62217">
      <w:pPr>
        <w:jc w:val="both"/>
        <w:rPr>
          <w:del w:id="315" w:author="Alvarez, Veronica" w:date="2020-04-06T18:44:00Z"/>
          <w:rFonts w:ascii="Calibri" w:hAnsi="Calibri"/>
          <w:szCs w:val="24"/>
          <w:lang w:val="es-MX"/>
        </w:rPr>
        <w:pPrChange w:id="316" w:author="Alvarez, Veronica" w:date="2020-04-06T18:44:00Z">
          <w:pPr>
            <w:ind w:left="426"/>
            <w:jc w:val="both"/>
          </w:pPr>
        </w:pPrChange>
      </w:pPr>
    </w:p>
    <w:p w14:paraId="541BD18E" w14:textId="77777777" w:rsidR="00A62217" w:rsidRPr="002F6616" w:rsidDel="00750DF1" w:rsidRDefault="00A62217">
      <w:pPr>
        <w:jc w:val="both"/>
        <w:rPr>
          <w:del w:id="317" w:author="Alvarez, Veronica" w:date="2020-04-06T18:44:00Z"/>
          <w:rFonts w:ascii="Calibri" w:hAnsi="Calibri"/>
          <w:szCs w:val="24"/>
          <w:lang w:val="es-MX"/>
        </w:rPr>
        <w:pPrChange w:id="318" w:author="Alvarez, Veronica" w:date="2020-04-06T18:44:00Z">
          <w:pPr>
            <w:ind w:left="426"/>
            <w:jc w:val="both"/>
          </w:pPr>
        </w:pPrChange>
      </w:pPr>
      <w:del w:id="319" w:author="Alvarez, Veronica" w:date="2020-04-06T18:44:00Z">
        <w:r w:rsidRPr="002F6616" w:rsidDel="00750DF1">
          <w:rPr>
            <w:rFonts w:ascii="Calibri" w:hAnsi="Calibri"/>
            <w:szCs w:val="24"/>
            <w:lang w:val="es-MX"/>
          </w:rPr>
          <w:delText>En caso de darse algún error en los backups, llega un mail a los responsables</w:delText>
        </w:r>
      </w:del>
    </w:p>
    <w:p w14:paraId="4A431937" w14:textId="5CCF8A5D" w:rsidR="00A62217" w:rsidDel="00750DF1" w:rsidRDefault="00871D6B">
      <w:pPr>
        <w:jc w:val="both"/>
        <w:rPr>
          <w:del w:id="320" w:author="Alvarez, Veronica" w:date="2020-04-06T18:44:00Z"/>
          <w:noProof/>
          <w:lang w:val="es-EC" w:eastAsia="es-EC"/>
        </w:rPr>
        <w:pPrChange w:id="321" w:author="Alvarez, Veronica" w:date="2020-04-06T18:44:00Z">
          <w:pPr>
            <w:ind w:left="426"/>
            <w:jc w:val="center"/>
          </w:pPr>
        </w:pPrChange>
      </w:pPr>
      <w:del w:id="322" w:author="Alvarez, Veronica" w:date="2020-04-06T18:44:00Z">
        <w:r w:rsidRPr="00A62217" w:rsidDel="00750DF1">
          <w:rPr>
            <w:noProof/>
            <w:lang w:val="es-EC" w:eastAsia="es-EC"/>
          </w:rPr>
          <w:lastRenderedPageBreak/>
          <w:drawing>
            <wp:inline distT="0" distB="0" distL="0" distR="0" wp14:anchorId="005ECEA3" wp14:editId="25983FAD">
              <wp:extent cx="4756150" cy="2820035"/>
              <wp:effectExtent l="0" t="0" r="0" b="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6150" cy="2820035"/>
                      </a:xfrm>
                      <a:prstGeom prst="rect">
                        <a:avLst/>
                      </a:prstGeom>
                      <a:noFill/>
                      <a:ln>
                        <a:noFill/>
                      </a:ln>
                    </pic:spPr>
                  </pic:pic>
                </a:graphicData>
              </a:graphic>
            </wp:inline>
          </w:drawing>
        </w:r>
      </w:del>
    </w:p>
    <w:p w14:paraId="0B2B2AA6" w14:textId="77777777" w:rsidR="00A62217" w:rsidDel="00750DF1" w:rsidRDefault="00A62217">
      <w:pPr>
        <w:jc w:val="both"/>
        <w:rPr>
          <w:del w:id="323" w:author="Alvarez, Veronica" w:date="2020-04-06T18:44:00Z"/>
          <w:noProof/>
          <w:lang w:val="es-EC" w:eastAsia="es-EC"/>
        </w:rPr>
        <w:pPrChange w:id="324" w:author="Alvarez, Veronica" w:date="2020-04-06T18:44:00Z">
          <w:pPr>
            <w:ind w:left="426"/>
            <w:jc w:val="both"/>
          </w:pPr>
        </w:pPrChange>
      </w:pPr>
    </w:p>
    <w:p w14:paraId="120FE9B7" w14:textId="77777777" w:rsidR="00A62217" w:rsidRPr="00073A6A" w:rsidDel="00750DF1" w:rsidRDefault="00A62217">
      <w:pPr>
        <w:jc w:val="both"/>
        <w:rPr>
          <w:del w:id="325" w:author="Alvarez, Veronica" w:date="2020-04-06T18:44:00Z"/>
          <w:rFonts w:ascii="Calibri" w:hAnsi="Calibri"/>
          <w:szCs w:val="24"/>
          <w:lang w:val="es-MX"/>
        </w:rPr>
        <w:pPrChange w:id="326" w:author="Alvarez, Veronica" w:date="2020-04-06T18:44:00Z">
          <w:pPr>
            <w:ind w:left="720"/>
            <w:jc w:val="both"/>
          </w:pPr>
        </w:pPrChange>
      </w:pPr>
    </w:p>
    <w:p w14:paraId="0785C8EE" w14:textId="77777777" w:rsidR="00A62217" w:rsidRPr="00073A6A" w:rsidDel="00750DF1" w:rsidRDefault="00A62217">
      <w:pPr>
        <w:jc w:val="both"/>
        <w:rPr>
          <w:del w:id="327" w:author="Alvarez, Veronica" w:date="2020-04-06T18:44:00Z"/>
          <w:rFonts w:ascii="Calibri" w:hAnsi="Calibri"/>
          <w:szCs w:val="24"/>
          <w:lang w:val="es-MX"/>
        </w:rPr>
        <w:pPrChange w:id="328" w:author="Alvarez, Veronica" w:date="2020-04-06T18:44:00Z">
          <w:pPr>
            <w:ind w:left="720"/>
            <w:jc w:val="both"/>
          </w:pPr>
        </w:pPrChange>
      </w:pPr>
    </w:p>
    <w:p w14:paraId="327A15D3" w14:textId="77777777" w:rsidR="00A62217" w:rsidDel="00750DF1" w:rsidRDefault="00A62217">
      <w:pPr>
        <w:jc w:val="both"/>
        <w:rPr>
          <w:del w:id="329" w:author="Alvarez, Veronica" w:date="2020-04-06T18:44:00Z"/>
          <w:rFonts w:ascii="Calibri" w:hAnsi="Calibri"/>
          <w:b/>
          <w:szCs w:val="24"/>
          <w:lang w:val="es-MX"/>
        </w:rPr>
        <w:pPrChange w:id="330" w:author="Alvarez, Veronica" w:date="2020-04-06T18:44:00Z">
          <w:pPr/>
        </w:pPrChange>
      </w:pPr>
      <w:del w:id="331" w:author="Alvarez, Veronica" w:date="2020-04-06T18:44:00Z">
        <w:r w:rsidDel="00750DF1">
          <w:rPr>
            <w:rFonts w:ascii="Calibri" w:hAnsi="Calibri"/>
            <w:b/>
            <w:szCs w:val="24"/>
            <w:lang w:val="es-MX"/>
          </w:rPr>
          <w:delText xml:space="preserve">Nota: </w:delText>
        </w:r>
        <w:r w:rsidRPr="00822C3A" w:rsidDel="00750DF1">
          <w:rPr>
            <w:rFonts w:ascii="Calibri" w:hAnsi="Calibri"/>
            <w:szCs w:val="24"/>
            <w:lang w:val="es-MX"/>
          </w:rPr>
          <w:delText>Ver Anexo A para implantar un plan de respaldo en el UDP</w:delText>
        </w:r>
        <w:r w:rsidDel="00750DF1">
          <w:rPr>
            <w:rFonts w:ascii="Calibri" w:hAnsi="Calibri"/>
            <w:b/>
            <w:szCs w:val="24"/>
            <w:lang w:val="es-MX"/>
          </w:rPr>
          <w:delText>.</w:delText>
        </w:r>
      </w:del>
    </w:p>
    <w:p w14:paraId="10A3FE72" w14:textId="77777777" w:rsidR="00A62217" w:rsidDel="00750DF1" w:rsidRDefault="00A62217">
      <w:pPr>
        <w:jc w:val="both"/>
        <w:rPr>
          <w:del w:id="332" w:author="Alvarez, Veronica" w:date="2020-04-06T18:44:00Z"/>
          <w:rFonts w:ascii="Calibri" w:hAnsi="Calibri"/>
          <w:b/>
          <w:szCs w:val="24"/>
          <w:lang w:val="es-MX"/>
        </w:rPr>
        <w:pPrChange w:id="333" w:author="Alvarez, Veronica" w:date="2020-04-06T18:44:00Z">
          <w:pPr>
            <w:numPr>
              <w:numId w:val="1"/>
            </w:numPr>
            <w:ind w:left="426" w:hanging="360"/>
          </w:pPr>
        </w:pPrChange>
      </w:pPr>
      <w:del w:id="334" w:author="Alvarez, Veronica" w:date="2020-04-06T18:44:00Z">
        <w:r w:rsidDel="00750DF1">
          <w:rPr>
            <w:rFonts w:ascii="Calibri" w:hAnsi="Calibri"/>
            <w:b/>
            <w:szCs w:val="24"/>
            <w:lang w:val="es-MX"/>
          </w:rPr>
          <w:br w:type="page"/>
        </w:r>
        <w:r w:rsidRPr="00073A6A" w:rsidDel="00750DF1">
          <w:rPr>
            <w:rFonts w:ascii="Calibri" w:hAnsi="Calibri"/>
            <w:b/>
            <w:szCs w:val="24"/>
            <w:lang w:val="es-MX"/>
          </w:rPr>
          <w:lastRenderedPageBreak/>
          <w:delText>Respaldo completo de la Base de datos (SQL SERVER)</w:delText>
        </w:r>
      </w:del>
    </w:p>
    <w:p w14:paraId="7E651721" w14:textId="77777777" w:rsidR="00A62217" w:rsidRPr="00073A6A" w:rsidDel="00750DF1" w:rsidRDefault="00A62217">
      <w:pPr>
        <w:jc w:val="both"/>
        <w:rPr>
          <w:del w:id="335" w:author="Alvarez, Veronica" w:date="2020-04-06T18:44:00Z"/>
          <w:rFonts w:ascii="Calibri" w:hAnsi="Calibri"/>
          <w:szCs w:val="24"/>
          <w:lang w:val="es-MX"/>
        </w:rPr>
        <w:pPrChange w:id="336" w:author="Alvarez, Veronica" w:date="2020-04-06T18:44:00Z">
          <w:pPr>
            <w:ind w:left="426"/>
            <w:jc w:val="both"/>
          </w:pPr>
        </w:pPrChange>
      </w:pPr>
      <w:del w:id="337" w:author="Alvarez, Veronica" w:date="2020-04-06T18:44: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en las bases de datos que llevan por nombre</w:delText>
        </w:r>
        <w:r w:rsidDel="00750DF1">
          <w:rPr>
            <w:rFonts w:ascii="Calibri" w:hAnsi="Calibri"/>
            <w:szCs w:val="24"/>
            <w:lang w:val="es-MX"/>
          </w:rPr>
          <w:delText xml:space="preserve"> Tecnova y msdb</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07354447" w14:textId="77777777" w:rsidR="00A62217" w:rsidDel="00750DF1" w:rsidRDefault="00A62217">
      <w:pPr>
        <w:jc w:val="both"/>
        <w:rPr>
          <w:del w:id="338" w:author="Alvarez, Veronica" w:date="2020-04-06T18:44:00Z"/>
          <w:rFonts w:ascii="Calibri" w:hAnsi="Calibri" w:cs="Calibri"/>
          <w:szCs w:val="24"/>
          <w:lang w:val="es-EC"/>
        </w:rPr>
        <w:pPrChange w:id="339" w:author="Alvarez, Veronica" w:date="2020-04-06T18:44:00Z">
          <w:pPr>
            <w:numPr>
              <w:numId w:val="13"/>
            </w:numPr>
            <w:ind w:left="786" w:hanging="360"/>
            <w:jc w:val="both"/>
          </w:pPr>
        </w:pPrChange>
      </w:pPr>
      <w:del w:id="340" w:author="Alvarez, Veronica" w:date="2020-04-06T18:44:00Z">
        <w:r w:rsidDel="00750DF1">
          <w:rPr>
            <w:rFonts w:ascii="Calibri" w:hAnsi="Calibri" w:cs="Calibri"/>
            <w:szCs w:val="24"/>
            <w:lang w:val="es-EC"/>
          </w:rPr>
          <w:delText xml:space="preserve">Respaldo de </w:delText>
        </w:r>
        <w:r w:rsidDel="00750DF1">
          <w:rPr>
            <w:rFonts w:ascii="Calibri" w:hAnsi="Calibri"/>
            <w:szCs w:val="24"/>
            <w:lang w:val="es-MX"/>
          </w:rPr>
          <w:delText>Tecnova</w:delText>
        </w:r>
      </w:del>
    </w:p>
    <w:p w14:paraId="218911DD" w14:textId="77777777" w:rsidR="00A62217" w:rsidDel="00750DF1" w:rsidRDefault="00A62217">
      <w:pPr>
        <w:jc w:val="both"/>
        <w:rPr>
          <w:del w:id="341" w:author="Alvarez, Veronica" w:date="2020-04-06T18:44:00Z"/>
          <w:rFonts w:ascii="Calibri" w:hAnsi="Calibri" w:cs="Calibri"/>
          <w:szCs w:val="24"/>
          <w:lang w:val="es-EC"/>
        </w:rPr>
        <w:pPrChange w:id="342" w:author="Alvarez, Veronica" w:date="2020-04-06T18:44:00Z">
          <w:pPr>
            <w:ind w:left="786"/>
            <w:jc w:val="both"/>
          </w:pPr>
        </w:pPrChange>
      </w:pPr>
      <w:del w:id="343" w:author="Alvarez, Veronica" w:date="2020-04-06T18:44:00Z">
        <w:r w:rsidRPr="00073A6A" w:rsidDel="00750DF1">
          <w:rPr>
            <w:rFonts w:ascii="Calibri" w:hAnsi="Calibri" w:cs="Calibri"/>
            <w:szCs w:val="24"/>
            <w:lang w:val="es-EC"/>
          </w:rPr>
          <w:delText xml:space="preserve">Diariamente dentro del servidor </w:delText>
        </w:r>
        <w:r w:rsidDel="00750DF1">
          <w:rPr>
            <w:rFonts w:ascii="Calibri" w:hAnsi="Calibri" w:cs="Calibri"/>
            <w:szCs w:val="24"/>
            <w:lang w:val="es-EC"/>
          </w:rPr>
          <w:delText>symphtec</w:delText>
        </w:r>
        <w:r w:rsidRPr="00073A6A" w:rsidDel="00750DF1">
          <w:rPr>
            <w:rFonts w:ascii="Calibri" w:hAnsi="Calibri" w:cs="Calibri"/>
            <w:szCs w:val="24"/>
            <w:lang w:val="es-EC"/>
          </w:rPr>
          <w:delText xml:space="preserve"> se ejecuta la tarea de respaldo automática de la base</w:delText>
        </w:r>
        <w:r w:rsidDel="00750DF1">
          <w:rPr>
            <w:rFonts w:ascii="Calibri" w:hAnsi="Calibri" w:cs="Calibri"/>
            <w:szCs w:val="24"/>
            <w:lang w:val="es-EC"/>
          </w:rPr>
          <w:delText xml:space="preserve"> </w:delText>
        </w:r>
        <w:r w:rsidDel="00750DF1">
          <w:rPr>
            <w:rFonts w:ascii="Calibri" w:hAnsi="Calibri"/>
            <w:szCs w:val="24"/>
            <w:lang w:val="es-MX"/>
          </w:rPr>
          <w:delText>Tecnova</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“Backup_Tecnova”</w:delText>
        </w:r>
      </w:del>
    </w:p>
    <w:p w14:paraId="227F1C5C" w14:textId="77777777" w:rsidR="000339FD" w:rsidDel="00750DF1" w:rsidRDefault="000339FD">
      <w:pPr>
        <w:jc w:val="both"/>
        <w:rPr>
          <w:del w:id="344" w:author="Alvarez, Veronica" w:date="2020-04-06T18:44:00Z"/>
          <w:rFonts w:ascii="Calibri" w:hAnsi="Calibri" w:cs="Calibri"/>
          <w:szCs w:val="24"/>
          <w:lang w:val="es-EC"/>
        </w:rPr>
        <w:pPrChange w:id="345" w:author="Alvarez, Veronica" w:date="2020-04-06T18:44:00Z">
          <w:pPr>
            <w:ind w:left="786"/>
            <w:jc w:val="both"/>
          </w:pPr>
        </w:pPrChange>
      </w:pPr>
    </w:p>
    <w:p w14:paraId="016FBD6F" w14:textId="77777777" w:rsidR="000339FD" w:rsidDel="00750DF1" w:rsidRDefault="000339FD">
      <w:pPr>
        <w:jc w:val="both"/>
        <w:rPr>
          <w:del w:id="346" w:author="Alvarez, Veronica" w:date="2020-04-06T18:44:00Z"/>
          <w:rFonts w:ascii="Calibri" w:hAnsi="Calibri" w:cs="Calibri"/>
          <w:szCs w:val="24"/>
          <w:lang w:val="es-EC"/>
        </w:rPr>
        <w:pPrChange w:id="347" w:author="Alvarez, Veronica" w:date="2020-04-06T18:44:00Z">
          <w:pPr>
            <w:ind w:left="786"/>
            <w:jc w:val="both"/>
          </w:pPr>
        </w:pPrChange>
      </w:pPr>
    </w:p>
    <w:p w14:paraId="36C2EDCB" w14:textId="0D383768" w:rsidR="00A62217" w:rsidDel="00750DF1" w:rsidRDefault="00871D6B">
      <w:pPr>
        <w:jc w:val="both"/>
        <w:rPr>
          <w:del w:id="348" w:author="Alvarez, Veronica" w:date="2020-04-06T18:44:00Z"/>
          <w:noProof/>
          <w:lang w:val="es-EC" w:eastAsia="es-EC"/>
        </w:rPr>
        <w:pPrChange w:id="349" w:author="Alvarez, Veronica" w:date="2020-04-06T18:44:00Z">
          <w:pPr>
            <w:ind w:left="786"/>
            <w:jc w:val="center"/>
          </w:pPr>
        </w:pPrChange>
      </w:pPr>
      <w:del w:id="350" w:author="Alvarez, Veronica" w:date="2020-04-06T18:44:00Z">
        <w:r w:rsidRPr="00A62217" w:rsidDel="00750DF1">
          <w:rPr>
            <w:noProof/>
            <w:lang w:val="es-EC" w:eastAsia="es-EC"/>
          </w:rPr>
          <w:drawing>
            <wp:inline distT="0" distB="0" distL="0" distR="0" wp14:anchorId="5029E5C2" wp14:editId="44B5CAF7">
              <wp:extent cx="4541520" cy="412623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1520" cy="4126230"/>
                      </a:xfrm>
                      <a:prstGeom prst="rect">
                        <a:avLst/>
                      </a:prstGeom>
                      <a:noFill/>
                      <a:ln>
                        <a:noFill/>
                      </a:ln>
                    </pic:spPr>
                  </pic:pic>
                </a:graphicData>
              </a:graphic>
            </wp:inline>
          </w:drawing>
        </w:r>
      </w:del>
    </w:p>
    <w:p w14:paraId="6F294D80" w14:textId="77777777" w:rsidR="000339FD" w:rsidDel="00750DF1" w:rsidRDefault="000339FD">
      <w:pPr>
        <w:jc w:val="both"/>
        <w:rPr>
          <w:del w:id="351" w:author="Alvarez, Veronica" w:date="2020-04-06T18:44:00Z"/>
          <w:noProof/>
          <w:lang w:val="es-EC" w:eastAsia="es-EC"/>
        </w:rPr>
        <w:pPrChange w:id="352" w:author="Alvarez, Veronica" w:date="2020-04-06T18:44:00Z">
          <w:pPr>
            <w:ind w:left="786"/>
            <w:jc w:val="center"/>
          </w:pPr>
        </w:pPrChange>
      </w:pPr>
    </w:p>
    <w:p w14:paraId="1E8F1B1E" w14:textId="77777777" w:rsidR="000339FD" w:rsidDel="00750DF1" w:rsidRDefault="000339FD">
      <w:pPr>
        <w:jc w:val="both"/>
        <w:rPr>
          <w:del w:id="353" w:author="Alvarez, Veronica" w:date="2020-04-06T18:44:00Z"/>
          <w:noProof/>
          <w:lang w:val="es-EC" w:eastAsia="es-EC"/>
        </w:rPr>
        <w:pPrChange w:id="354" w:author="Alvarez, Veronica" w:date="2020-04-06T18:44:00Z">
          <w:pPr>
            <w:ind w:left="786"/>
            <w:jc w:val="center"/>
          </w:pPr>
        </w:pPrChange>
      </w:pPr>
    </w:p>
    <w:p w14:paraId="73100BDD" w14:textId="77777777" w:rsidR="00A62217" w:rsidDel="00750DF1" w:rsidRDefault="00A62217">
      <w:pPr>
        <w:jc w:val="both"/>
        <w:rPr>
          <w:del w:id="355" w:author="Alvarez, Veronica" w:date="2020-04-06T18:44:00Z"/>
          <w:noProof/>
          <w:lang w:val="es-EC" w:eastAsia="es-EC"/>
        </w:rPr>
        <w:pPrChange w:id="356" w:author="Alvarez, Veronica" w:date="2020-04-06T18:44:00Z">
          <w:pPr>
            <w:ind w:left="786"/>
            <w:jc w:val="center"/>
          </w:pPr>
        </w:pPrChange>
      </w:pPr>
    </w:p>
    <w:p w14:paraId="49A3FF71" w14:textId="77777777" w:rsidR="00A62217" w:rsidDel="00750DF1" w:rsidRDefault="00A62217">
      <w:pPr>
        <w:jc w:val="both"/>
        <w:rPr>
          <w:del w:id="357" w:author="Alvarez, Veronica" w:date="2020-04-06T18:44:00Z"/>
          <w:rFonts w:ascii="Calibri" w:hAnsi="Calibri" w:cs="Calibri"/>
          <w:szCs w:val="24"/>
          <w:lang w:val="es-EC"/>
        </w:rPr>
        <w:pPrChange w:id="358" w:author="Alvarez, Veronica" w:date="2020-04-06T18:44:00Z">
          <w:pPr>
            <w:widowControl w:val="0"/>
            <w:autoSpaceDE w:val="0"/>
            <w:autoSpaceDN w:val="0"/>
            <w:adjustRightInd w:val="0"/>
            <w:ind w:left="851"/>
            <w:jc w:val="both"/>
          </w:pPr>
        </w:pPrChange>
      </w:pPr>
      <w:del w:id="359" w:author="Alvarez, Veronica" w:date="2020-04-06T18:44:00Z">
        <w:r w:rsidDel="00750DF1">
          <w:rPr>
            <w:rFonts w:ascii="Calibri" w:hAnsi="Calibri"/>
            <w:szCs w:val="24"/>
            <w:lang w:val="es-ES"/>
          </w:rPr>
          <w:delText xml:space="preserve">El mismo </w:delText>
        </w:r>
        <w:r w:rsidRPr="00073A6A" w:rsidDel="00750DF1">
          <w:rPr>
            <w:rFonts w:ascii="Calibri" w:hAnsi="Calibri"/>
            <w:szCs w:val="24"/>
            <w:lang w:val="es-ES"/>
          </w:rPr>
          <w:delText>se encarga de generar el archivo de respaldo que lleva por nombr</w:delText>
        </w:r>
        <w:r w:rsidDel="00750DF1">
          <w:rPr>
            <w:rFonts w:ascii="Calibri" w:hAnsi="Calibri"/>
            <w:szCs w:val="24"/>
            <w:lang w:val="es-ES"/>
          </w:rPr>
          <w:delText>e “BackupSymphonyTecnova.bak”</w:delText>
        </w:r>
        <w:r w:rsidRPr="00073A6A" w:rsidDel="00750DF1">
          <w:rPr>
            <w:rFonts w:ascii="Calibri" w:hAnsi="Calibri"/>
            <w:szCs w:val="24"/>
            <w:lang w:val="es-ES"/>
          </w:rPr>
          <w:delText xml:space="preserve">, </w:delText>
        </w:r>
        <w:r w:rsidRPr="00073A6A" w:rsidDel="00750DF1">
          <w:rPr>
            <w:rFonts w:ascii="Calibri" w:hAnsi="Calibri" w:cs="Calibri"/>
            <w:szCs w:val="24"/>
            <w:lang w:val="es-EC"/>
          </w:rPr>
          <w:delText>este respaldo se genera en el direc</w:delText>
        </w:r>
        <w:r w:rsidDel="00750DF1">
          <w:rPr>
            <w:rFonts w:ascii="Calibri" w:hAnsi="Calibri" w:cs="Calibri"/>
            <w:szCs w:val="24"/>
            <w:lang w:val="es-EC"/>
          </w:rPr>
          <w:delText>torio “</w:delText>
        </w:r>
        <w:r w:rsidRPr="00A62217" w:rsidDel="00750DF1">
          <w:rPr>
            <w:rFonts w:ascii="Calibri" w:hAnsi="Calibri" w:cs="Calibri"/>
            <w:szCs w:val="24"/>
            <w:lang w:val="es-EC"/>
          </w:rPr>
          <w:delText>C:\Symphony\Backup</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338B6A18" w14:textId="3FFEAA2F" w:rsidR="00A62217" w:rsidDel="00750DF1" w:rsidRDefault="00871D6B">
      <w:pPr>
        <w:jc w:val="both"/>
        <w:rPr>
          <w:del w:id="360" w:author="Alvarez, Veronica" w:date="2020-04-06T18:44:00Z"/>
          <w:noProof/>
          <w:lang w:val="es-EC" w:eastAsia="es-EC"/>
        </w:rPr>
        <w:pPrChange w:id="361" w:author="Alvarez, Veronica" w:date="2020-04-06T18:44:00Z">
          <w:pPr>
            <w:widowControl w:val="0"/>
            <w:autoSpaceDE w:val="0"/>
            <w:autoSpaceDN w:val="0"/>
            <w:adjustRightInd w:val="0"/>
            <w:ind w:left="851"/>
            <w:jc w:val="center"/>
          </w:pPr>
        </w:pPrChange>
      </w:pPr>
      <w:del w:id="362" w:author="Alvarez, Veronica" w:date="2020-04-06T18:44:00Z">
        <w:r w:rsidRPr="00A62217" w:rsidDel="00750DF1">
          <w:rPr>
            <w:noProof/>
            <w:lang w:val="es-EC" w:eastAsia="es-EC"/>
          </w:rPr>
          <w:drawing>
            <wp:inline distT="0" distB="0" distL="0" distR="0" wp14:anchorId="72601333" wp14:editId="53FA2F8A">
              <wp:extent cx="3841750" cy="3473450"/>
              <wp:effectExtent l="0" t="0" r="0" b="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1750" cy="3473450"/>
                      </a:xfrm>
                      <a:prstGeom prst="rect">
                        <a:avLst/>
                      </a:prstGeom>
                      <a:noFill/>
                      <a:ln>
                        <a:noFill/>
                      </a:ln>
                    </pic:spPr>
                  </pic:pic>
                </a:graphicData>
              </a:graphic>
            </wp:inline>
          </w:drawing>
        </w:r>
      </w:del>
    </w:p>
    <w:p w14:paraId="0671DE9C" w14:textId="77777777" w:rsidR="00A62217" w:rsidRPr="00073A6A" w:rsidDel="00750DF1" w:rsidRDefault="00A62217">
      <w:pPr>
        <w:jc w:val="both"/>
        <w:rPr>
          <w:del w:id="363" w:author="Alvarez, Veronica" w:date="2020-04-06T18:44:00Z"/>
          <w:rFonts w:ascii="Calibri" w:hAnsi="Calibri" w:cs="Calibri"/>
          <w:szCs w:val="24"/>
          <w:lang w:val="es-EC"/>
        </w:rPr>
        <w:pPrChange w:id="364" w:author="Alvarez, Veronica" w:date="2020-04-06T18:44:00Z">
          <w:pPr>
            <w:widowControl w:val="0"/>
            <w:autoSpaceDE w:val="0"/>
            <w:autoSpaceDN w:val="0"/>
            <w:adjustRightInd w:val="0"/>
            <w:ind w:left="851"/>
            <w:jc w:val="center"/>
          </w:pPr>
        </w:pPrChange>
      </w:pPr>
    </w:p>
    <w:p w14:paraId="5975A983" w14:textId="77777777" w:rsidR="00A62217" w:rsidDel="00750DF1" w:rsidRDefault="00A62217">
      <w:pPr>
        <w:jc w:val="both"/>
        <w:rPr>
          <w:del w:id="365" w:author="Alvarez, Veronica" w:date="2020-04-06T18:44:00Z"/>
          <w:rFonts w:ascii="Calibri" w:hAnsi="Calibri" w:cs="Calibri"/>
          <w:szCs w:val="24"/>
          <w:lang w:val="es-EC"/>
        </w:rPr>
        <w:pPrChange w:id="366" w:author="Alvarez, Veronica" w:date="2020-04-06T18:44:00Z">
          <w:pPr>
            <w:widowControl w:val="0"/>
            <w:autoSpaceDE w:val="0"/>
            <w:autoSpaceDN w:val="0"/>
            <w:adjustRightInd w:val="0"/>
            <w:ind w:left="851"/>
            <w:jc w:val="both"/>
          </w:pPr>
        </w:pPrChange>
      </w:pPr>
      <w:del w:id="367" w:author="Alvarez, Veronica" w:date="2020-04-06T18:44:00Z">
        <w:r w:rsidDel="00750DF1">
          <w:rPr>
            <w:rFonts w:ascii="Calibri" w:hAnsi="Calibri" w:cs="Calibri"/>
            <w:szCs w:val="24"/>
            <w:lang w:val="es-EC"/>
          </w:rPr>
          <w:delText>En caso de existir algún error dentro de la ejecución del job, se enviará un mail de alerta a los responsables</w:delText>
        </w:r>
      </w:del>
    </w:p>
    <w:p w14:paraId="11F4F231" w14:textId="6E880377" w:rsidR="00A62217" w:rsidRPr="00073A6A" w:rsidDel="00750DF1" w:rsidRDefault="00871D6B">
      <w:pPr>
        <w:jc w:val="both"/>
        <w:rPr>
          <w:del w:id="368" w:author="Alvarez, Veronica" w:date="2020-04-06T18:44:00Z"/>
          <w:rFonts w:ascii="Calibri" w:hAnsi="Calibri" w:cs="Calibri"/>
          <w:szCs w:val="24"/>
          <w:lang w:val="es-EC"/>
        </w:rPr>
        <w:pPrChange w:id="369" w:author="Alvarez, Veronica" w:date="2020-04-06T18:44:00Z">
          <w:pPr>
            <w:widowControl w:val="0"/>
            <w:autoSpaceDE w:val="0"/>
            <w:autoSpaceDN w:val="0"/>
            <w:adjustRightInd w:val="0"/>
            <w:ind w:left="851"/>
            <w:jc w:val="center"/>
          </w:pPr>
        </w:pPrChange>
      </w:pPr>
      <w:del w:id="370" w:author="Alvarez, Veronica" w:date="2020-04-06T18:44:00Z">
        <w:r w:rsidRPr="00A62217" w:rsidDel="00750DF1">
          <w:rPr>
            <w:noProof/>
            <w:lang w:val="es-EC" w:eastAsia="es-EC"/>
          </w:rPr>
          <w:lastRenderedPageBreak/>
          <w:drawing>
            <wp:inline distT="0" distB="0" distL="0" distR="0" wp14:anchorId="6ACD7DF1" wp14:editId="16A5B7C7">
              <wp:extent cx="4203065" cy="3818890"/>
              <wp:effectExtent l="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3065" cy="3818890"/>
                      </a:xfrm>
                      <a:prstGeom prst="rect">
                        <a:avLst/>
                      </a:prstGeom>
                      <a:noFill/>
                      <a:ln>
                        <a:noFill/>
                      </a:ln>
                    </pic:spPr>
                  </pic:pic>
                </a:graphicData>
              </a:graphic>
            </wp:inline>
          </w:drawing>
        </w:r>
      </w:del>
    </w:p>
    <w:p w14:paraId="7CFBEEFB" w14:textId="77777777" w:rsidR="00A62217" w:rsidDel="00750DF1" w:rsidRDefault="00A62217">
      <w:pPr>
        <w:jc w:val="both"/>
        <w:rPr>
          <w:del w:id="371" w:author="Alvarez, Veronica" w:date="2020-04-06T18:44:00Z"/>
          <w:rFonts w:ascii="Calibri" w:hAnsi="Calibri" w:cs="Calibri"/>
          <w:szCs w:val="24"/>
          <w:lang w:val="es-EC"/>
        </w:rPr>
        <w:pPrChange w:id="372" w:author="Alvarez, Veronica" w:date="2020-04-06T18:44:00Z">
          <w:pPr>
            <w:numPr>
              <w:numId w:val="13"/>
            </w:numPr>
            <w:ind w:left="786" w:hanging="360"/>
            <w:jc w:val="both"/>
          </w:pPr>
        </w:pPrChange>
      </w:pPr>
      <w:del w:id="373" w:author="Alvarez, Veronica" w:date="2020-04-06T18:44:00Z">
        <w:r w:rsidDel="00750DF1">
          <w:rPr>
            <w:rFonts w:ascii="Calibri" w:hAnsi="Calibri" w:cs="Calibri"/>
            <w:szCs w:val="24"/>
            <w:lang w:val="es-EC"/>
          </w:rPr>
          <w:delText>Respaldo de msdb</w:delText>
        </w:r>
      </w:del>
    </w:p>
    <w:p w14:paraId="680C0153" w14:textId="77777777" w:rsidR="00A62217" w:rsidDel="00750DF1" w:rsidRDefault="00A62217">
      <w:pPr>
        <w:jc w:val="both"/>
        <w:rPr>
          <w:del w:id="374" w:author="Alvarez, Veronica" w:date="2020-04-06T18:44:00Z"/>
          <w:rFonts w:ascii="Calibri" w:hAnsi="Calibri" w:cs="Calibri"/>
          <w:szCs w:val="24"/>
          <w:lang w:val="es-EC"/>
        </w:rPr>
        <w:pPrChange w:id="375" w:author="Alvarez, Veronica" w:date="2020-04-06T18:44:00Z">
          <w:pPr>
            <w:ind w:left="786"/>
            <w:jc w:val="both"/>
          </w:pPr>
        </w:pPrChange>
      </w:pPr>
      <w:del w:id="376" w:author="Alvarez, Veronica" w:date="2020-04-06T18:44:00Z">
        <w:r w:rsidRPr="00073A6A" w:rsidDel="00750DF1">
          <w:rPr>
            <w:rFonts w:ascii="Calibri" w:hAnsi="Calibri" w:cs="Calibri"/>
            <w:szCs w:val="24"/>
            <w:lang w:val="es-EC"/>
          </w:rPr>
          <w:delText xml:space="preserve">Diariamente dentro del servidor </w:delText>
        </w:r>
        <w:r w:rsidDel="00750DF1">
          <w:rPr>
            <w:rFonts w:ascii="Calibri" w:hAnsi="Calibri" w:cs="Calibri"/>
            <w:szCs w:val="24"/>
            <w:lang w:val="es-EC"/>
          </w:rPr>
          <w:delText>symphtec</w:delText>
        </w:r>
        <w:r w:rsidRPr="00073A6A" w:rsidDel="00750DF1">
          <w:rPr>
            <w:rFonts w:ascii="Calibri" w:hAnsi="Calibri" w:cs="Calibri"/>
            <w:szCs w:val="24"/>
            <w:lang w:val="es-EC"/>
          </w:rPr>
          <w:delText xml:space="preserve"> se ejecuta la tarea de respaldo automática de la base</w:delText>
        </w:r>
        <w:r w:rsidDel="00750DF1">
          <w:rPr>
            <w:rFonts w:ascii="Calibri" w:hAnsi="Calibri" w:cs="Calibri"/>
            <w:szCs w:val="24"/>
            <w:lang w:val="es-EC"/>
          </w:rPr>
          <w:delText xml:space="preserve"> msdb</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w:delText>
        </w:r>
        <w:r w:rsidRPr="00A62217" w:rsidDel="00750DF1">
          <w:rPr>
            <w:rFonts w:ascii="Calibri" w:hAnsi="Calibri" w:cs="Calibri"/>
            <w:szCs w:val="24"/>
            <w:lang w:val="es-EC"/>
          </w:rPr>
          <w:delText>Backup_MSDB</w:delText>
        </w:r>
        <w:r w:rsidDel="00750DF1">
          <w:rPr>
            <w:rFonts w:ascii="Calibri" w:hAnsi="Calibri" w:cs="Calibri"/>
            <w:szCs w:val="24"/>
            <w:lang w:val="es-EC"/>
          </w:rPr>
          <w:delText>”</w:delText>
        </w:r>
      </w:del>
    </w:p>
    <w:p w14:paraId="2F9BCDF5" w14:textId="77777777" w:rsidR="000339FD" w:rsidDel="00750DF1" w:rsidRDefault="000339FD">
      <w:pPr>
        <w:jc w:val="both"/>
        <w:rPr>
          <w:del w:id="377" w:author="Alvarez, Veronica" w:date="2020-04-06T18:44:00Z"/>
          <w:rFonts w:ascii="Calibri" w:hAnsi="Calibri" w:cs="Calibri"/>
          <w:szCs w:val="24"/>
          <w:lang w:val="es-EC"/>
        </w:rPr>
        <w:pPrChange w:id="378" w:author="Alvarez, Veronica" w:date="2020-04-06T18:44:00Z">
          <w:pPr>
            <w:ind w:left="786"/>
            <w:jc w:val="both"/>
          </w:pPr>
        </w:pPrChange>
      </w:pPr>
    </w:p>
    <w:p w14:paraId="0738ECB3" w14:textId="77777777" w:rsidR="000339FD" w:rsidDel="00750DF1" w:rsidRDefault="000339FD">
      <w:pPr>
        <w:jc w:val="both"/>
        <w:rPr>
          <w:del w:id="379" w:author="Alvarez, Veronica" w:date="2020-04-06T18:44:00Z"/>
          <w:rFonts w:ascii="Calibri" w:hAnsi="Calibri" w:cs="Calibri"/>
          <w:szCs w:val="24"/>
          <w:lang w:val="es-EC"/>
        </w:rPr>
        <w:pPrChange w:id="380" w:author="Alvarez, Veronica" w:date="2020-04-06T18:44:00Z">
          <w:pPr>
            <w:ind w:left="786"/>
            <w:jc w:val="both"/>
          </w:pPr>
        </w:pPrChange>
      </w:pPr>
    </w:p>
    <w:p w14:paraId="2DDD4773" w14:textId="07FC0ADE" w:rsidR="00A62217" w:rsidDel="00750DF1" w:rsidRDefault="00871D6B">
      <w:pPr>
        <w:jc w:val="both"/>
        <w:rPr>
          <w:del w:id="381" w:author="Alvarez, Veronica" w:date="2020-04-06T18:44:00Z"/>
          <w:noProof/>
          <w:lang w:val="es-EC" w:eastAsia="es-EC"/>
        </w:rPr>
        <w:pPrChange w:id="382" w:author="Alvarez, Veronica" w:date="2020-04-06T18:44:00Z">
          <w:pPr>
            <w:ind w:left="786"/>
            <w:jc w:val="center"/>
          </w:pPr>
        </w:pPrChange>
      </w:pPr>
      <w:del w:id="383" w:author="Alvarez, Veronica" w:date="2020-04-06T18:44:00Z">
        <w:r w:rsidRPr="00A62217" w:rsidDel="00750DF1">
          <w:rPr>
            <w:noProof/>
            <w:lang w:val="es-EC" w:eastAsia="es-EC"/>
          </w:rPr>
          <w:lastRenderedPageBreak/>
          <w:drawing>
            <wp:inline distT="0" distB="0" distL="0" distR="0" wp14:anchorId="68656E79" wp14:editId="6AD8532E">
              <wp:extent cx="4341495" cy="3934460"/>
              <wp:effectExtent l="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495" cy="3934460"/>
                      </a:xfrm>
                      <a:prstGeom prst="rect">
                        <a:avLst/>
                      </a:prstGeom>
                      <a:noFill/>
                      <a:ln>
                        <a:noFill/>
                      </a:ln>
                    </pic:spPr>
                  </pic:pic>
                </a:graphicData>
              </a:graphic>
            </wp:inline>
          </w:drawing>
        </w:r>
      </w:del>
    </w:p>
    <w:p w14:paraId="1D0AD801" w14:textId="77777777" w:rsidR="000339FD" w:rsidDel="00750DF1" w:rsidRDefault="000339FD">
      <w:pPr>
        <w:jc w:val="both"/>
        <w:rPr>
          <w:del w:id="384" w:author="Alvarez, Veronica" w:date="2020-04-06T18:44:00Z"/>
          <w:noProof/>
          <w:lang w:val="es-EC" w:eastAsia="es-EC"/>
        </w:rPr>
        <w:pPrChange w:id="385" w:author="Alvarez, Veronica" w:date="2020-04-06T18:44:00Z">
          <w:pPr>
            <w:ind w:left="786"/>
            <w:jc w:val="center"/>
          </w:pPr>
        </w:pPrChange>
      </w:pPr>
    </w:p>
    <w:p w14:paraId="440D4DF1" w14:textId="77777777" w:rsidR="000339FD" w:rsidDel="00750DF1" w:rsidRDefault="000339FD">
      <w:pPr>
        <w:jc w:val="both"/>
        <w:rPr>
          <w:del w:id="386" w:author="Alvarez, Veronica" w:date="2020-04-06T18:44:00Z"/>
          <w:noProof/>
          <w:lang w:val="es-EC" w:eastAsia="es-EC"/>
        </w:rPr>
        <w:pPrChange w:id="387" w:author="Alvarez, Veronica" w:date="2020-04-06T18:44:00Z">
          <w:pPr>
            <w:ind w:left="786"/>
            <w:jc w:val="center"/>
          </w:pPr>
        </w:pPrChange>
      </w:pPr>
    </w:p>
    <w:p w14:paraId="4D73FD80" w14:textId="77777777" w:rsidR="00A62217" w:rsidDel="00750DF1" w:rsidRDefault="00A62217">
      <w:pPr>
        <w:jc w:val="both"/>
        <w:rPr>
          <w:del w:id="388" w:author="Alvarez, Veronica" w:date="2020-04-06T18:44:00Z"/>
          <w:noProof/>
          <w:lang w:val="es-EC" w:eastAsia="es-EC"/>
        </w:rPr>
        <w:pPrChange w:id="389" w:author="Alvarez, Veronica" w:date="2020-04-06T18:44:00Z">
          <w:pPr>
            <w:ind w:left="786"/>
            <w:jc w:val="center"/>
          </w:pPr>
        </w:pPrChange>
      </w:pPr>
    </w:p>
    <w:p w14:paraId="75D1075D" w14:textId="77777777" w:rsidR="00A62217" w:rsidDel="00750DF1" w:rsidRDefault="00A62217">
      <w:pPr>
        <w:jc w:val="both"/>
        <w:rPr>
          <w:del w:id="390" w:author="Alvarez, Veronica" w:date="2020-04-06T18:44:00Z"/>
          <w:rFonts w:ascii="Calibri" w:hAnsi="Calibri" w:cs="Calibri"/>
          <w:szCs w:val="24"/>
          <w:lang w:val="es-EC"/>
        </w:rPr>
        <w:pPrChange w:id="391" w:author="Alvarez, Veronica" w:date="2020-04-06T18:44:00Z">
          <w:pPr>
            <w:widowControl w:val="0"/>
            <w:autoSpaceDE w:val="0"/>
            <w:autoSpaceDN w:val="0"/>
            <w:adjustRightInd w:val="0"/>
            <w:ind w:left="851"/>
            <w:jc w:val="both"/>
          </w:pPr>
        </w:pPrChange>
      </w:pPr>
      <w:del w:id="392" w:author="Alvarez, Veronica" w:date="2020-04-06T18:44:00Z">
        <w:r w:rsidDel="00750DF1">
          <w:rPr>
            <w:rFonts w:ascii="Calibri" w:hAnsi="Calibri"/>
            <w:szCs w:val="24"/>
            <w:lang w:val="es-ES"/>
          </w:rPr>
          <w:delText xml:space="preserve">El mismo </w:delText>
        </w:r>
        <w:r w:rsidRPr="00073A6A" w:rsidDel="00750DF1">
          <w:rPr>
            <w:rFonts w:ascii="Calibri" w:hAnsi="Calibri"/>
            <w:szCs w:val="24"/>
            <w:lang w:val="es-ES"/>
          </w:rPr>
          <w:delText>se encarga de generar el archivo de respaldo que lleva por nombr</w:delText>
        </w:r>
        <w:r w:rsidDel="00750DF1">
          <w:rPr>
            <w:rFonts w:ascii="Calibri" w:hAnsi="Calibri"/>
            <w:szCs w:val="24"/>
            <w:lang w:val="es-ES"/>
          </w:rPr>
          <w:delText>e “</w:delText>
        </w:r>
        <w:r w:rsidRPr="00A62217" w:rsidDel="00750DF1">
          <w:rPr>
            <w:rFonts w:ascii="Calibri" w:hAnsi="Calibri"/>
            <w:szCs w:val="24"/>
            <w:lang w:val="es-ES"/>
          </w:rPr>
          <w:delText>msdbTecnova</w:delText>
        </w:r>
        <w:r w:rsidDel="00750DF1">
          <w:rPr>
            <w:rFonts w:ascii="Calibri" w:hAnsi="Calibri"/>
            <w:szCs w:val="24"/>
            <w:lang w:val="es-ES"/>
          </w:rPr>
          <w:delText>.bak”</w:delText>
        </w:r>
        <w:r w:rsidRPr="00073A6A" w:rsidDel="00750DF1">
          <w:rPr>
            <w:rFonts w:ascii="Calibri" w:hAnsi="Calibri"/>
            <w:szCs w:val="24"/>
            <w:lang w:val="es-ES"/>
          </w:rPr>
          <w:delText xml:space="preserve">, </w:delText>
        </w:r>
        <w:r w:rsidRPr="00073A6A" w:rsidDel="00750DF1">
          <w:rPr>
            <w:rFonts w:ascii="Calibri" w:hAnsi="Calibri" w:cs="Calibri"/>
            <w:szCs w:val="24"/>
            <w:lang w:val="es-EC"/>
          </w:rPr>
          <w:delText>este respaldo se genera en el direc</w:delText>
        </w:r>
        <w:r w:rsidDel="00750DF1">
          <w:rPr>
            <w:rFonts w:ascii="Calibri" w:hAnsi="Calibri" w:cs="Calibri"/>
            <w:szCs w:val="24"/>
            <w:lang w:val="es-EC"/>
          </w:rPr>
          <w:delText>torio “</w:delText>
        </w:r>
        <w:r w:rsidRPr="00A62217" w:rsidDel="00750DF1">
          <w:rPr>
            <w:rFonts w:ascii="Calibri" w:hAnsi="Calibri" w:cs="Calibri"/>
            <w:szCs w:val="24"/>
            <w:lang w:val="es-EC"/>
          </w:rPr>
          <w:delText>C:\Symphony\Backup</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6F148241" w14:textId="0BFAB35B" w:rsidR="00A62217" w:rsidDel="00750DF1" w:rsidRDefault="00871D6B">
      <w:pPr>
        <w:jc w:val="both"/>
        <w:rPr>
          <w:del w:id="393" w:author="Alvarez, Veronica" w:date="2020-04-06T18:44:00Z"/>
          <w:noProof/>
          <w:lang w:val="es-EC" w:eastAsia="es-EC"/>
        </w:rPr>
        <w:pPrChange w:id="394" w:author="Alvarez, Veronica" w:date="2020-04-06T18:44:00Z">
          <w:pPr>
            <w:widowControl w:val="0"/>
            <w:autoSpaceDE w:val="0"/>
            <w:autoSpaceDN w:val="0"/>
            <w:adjustRightInd w:val="0"/>
            <w:ind w:left="851"/>
            <w:jc w:val="center"/>
          </w:pPr>
        </w:pPrChange>
      </w:pPr>
      <w:del w:id="395" w:author="Alvarez, Veronica" w:date="2020-04-06T18:44:00Z">
        <w:r w:rsidRPr="00A62217" w:rsidDel="00750DF1">
          <w:rPr>
            <w:noProof/>
            <w:lang w:val="es-EC" w:eastAsia="es-EC"/>
          </w:rPr>
          <w:lastRenderedPageBreak/>
          <w:drawing>
            <wp:inline distT="0" distB="0" distL="0" distR="0" wp14:anchorId="164C15C4" wp14:editId="70126006">
              <wp:extent cx="3926840" cy="3565525"/>
              <wp:effectExtent l="0" t="0" r="0" b="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6840" cy="3565525"/>
                      </a:xfrm>
                      <a:prstGeom prst="rect">
                        <a:avLst/>
                      </a:prstGeom>
                      <a:noFill/>
                      <a:ln>
                        <a:noFill/>
                      </a:ln>
                    </pic:spPr>
                  </pic:pic>
                </a:graphicData>
              </a:graphic>
            </wp:inline>
          </w:drawing>
        </w:r>
      </w:del>
    </w:p>
    <w:p w14:paraId="00D5E10B" w14:textId="77777777" w:rsidR="00A62217" w:rsidRPr="00073A6A" w:rsidDel="00750DF1" w:rsidRDefault="00A62217">
      <w:pPr>
        <w:jc w:val="both"/>
        <w:rPr>
          <w:del w:id="396" w:author="Alvarez, Veronica" w:date="2020-04-06T18:44:00Z"/>
          <w:rFonts w:ascii="Calibri" w:hAnsi="Calibri" w:cs="Calibri"/>
          <w:szCs w:val="24"/>
          <w:lang w:val="es-EC"/>
        </w:rPr>
        <w:pPrChange w:id="397" w:author="Alvarez, Veronica" w:date="2020-04-06T18:44:00Z">
          <w:pPr>
            <w:widowControl w:val="0"/>
            <w:autoSpaceDE w:val="0"/>
            <w:autoSpaceDN w:val="0"/>
            <w:adjustRightInd w:val="0"/>
            <w:ind w:left="851"/>
            <w:jc w:val="center"/>
          </w:pPr>
        </w:pPrChange>
      </w:pPr>
    </w:p>
    <w:p w14:paraId="282705FD" w14:textId="77777777" w:rsidR="00A62217" w:rsidDel="00750DF1" w:rsidRDefault="00A62217">
      <w:pPr>
        <w:jc w:val="both"/>
        <w:rPr>
          <w:del w:id="398" w:author="Alvarez, Veronica" w:date="2020-04-06T18:44:00Z"/>
          <w:rFonts w:ascii="Calibri" w:hAnsi="Calibri" w:cs="Calibri"/>
          <w:szCs w:val="24"/>
          <w:lang w:val="es-EC"/>
        </w:rPr>
        <w:pPrChange w:id="399" w:author="Alvarez, Veronica" w:date="2020-04-06T18:44:00Z">
          <w:pPr>
            <w:widowControl w:val="0"/>
            <w:autoSpaceDE w:val="0"/>
            <w:autoSpaceDN w:val="0"/>
            <w:adjustRightInd w:val="0"/>
            <w:ind w:left="851"/>
            <w:jc w:val="both"/>
          </w:pPr>
        </w:pPrChange>
      </w:pPr>
      <w:del w:id="400" w:author="Alvarez, Veronica" w:date="2020-04-06T18:44:00Z">
        <w:r w:rsidDel="00750DF1">
          <w:rPr>
            <w:rFonts w:ascii="Calibri" w:hAnsi="Calibri" w:cs="Calibri"/>
            <w:szCs w:val="24"/>
            <w:lang w:val="es-EC"/>
          </w:rPr>
          <w:delText>En caso de existir algún error dentro de la ejecución del job, se enviará un mail de alerta a los responsables</w:delText>
        </w:r>
      </w:del>
    </w:p>
    <w:p w14:paraId="7C1D8E14" w14:textId="3035F2A3" w:rsidR="00A62217" w:rsidRPr="00073A6A" w:rsidDel="00750DF1" w:rsidRDefault="00871D6B">
      <w:pPr>
        <w:jc w:val="both"/>
        <w:rPr>
          <w:del w:id="401" w:author="Alvarez, Veronica" w:date="2020-04-06T18:44:00Z"/>
          <w:rFonts w:ascii="Calibri" w:hAnsi="Calibri" w:cs="Calibri"/>
          <w:szCs w:val="24"/>
          <w:lang w:val="es-EC"/>
        </w:rPr>
        <w:pPrChange w:id="402" w:author="Alvarez, Veronica" w:date="2020-04-06T18:44:00Z">
          <w:pPr>
            <w:widowControl w:val="0"/>
            <w:autoSpaceDE w:val="0"/>
            <w:autoSpaceDN w:val="0"/>
            <w:adjustRightInd w:val="0"/>
            <w:ind w:left="851"/>
            <w:jc w:val="center"/>
          </w:pPr>
        </w:pPrChange>
      </w:pPr>
      <w:del w:id="403" w:author="Alvarez, Veronica" w:date="2020-04-06T18:44:00Z">
        <w:r w:rsidRPr="00A62217" w:rsidDel="00750DF1">
          <w:rPr>
            <w:noProof/>
            <w:lang w:val="es-EC" w:eastAsia="es-EC"/>
          </w:rPr>
          <w:drawing>
            <wp:inline distT="0" distB="0" distL="0" distR="0" wp14:anchorId="7FEBB2B4" wp14:editId="6259F5C2">
              <wp:extent cx="4249420" cy="386524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9420" cy="3865245"/>
                      </a:xfrm>
                      <a:prstGeom prst="rect">
                        <a:avLst/>
                      </a:prstGeom>
                      <a:noFill/>
                      <a:ln>
                        <a:noFill/>
                      </a:ln>
                    </pic:spPr>
                  </pic:pic>
                </a:graphicData>
              </a:graphic>
            </wp:inline>
          </w:drawing>
        </w:r>
      </w:del>
    </w:p>
    <w:p w14:paraId="14E09270" w14:textId="77777777" w:rsidR="00A62217" w:rsidDel="00750DF1" w:rsidRDefault="00A62217">
      <w:pPr>
        <w:jc w:val="both"/>
        <w:rPr>
          <w:del w:id="404" w:author="Alvarez, Veronica" w:date="2020-04-06T18:44:00Z"/>
          <w:rFonts w:ascii="Calibri" w:hAnsi="Calibri" w:cs="Calibri"/>
          <w:szCs w:val="24"/>
          <w:lang w:val="es-EC"/>
        </w:rPr>
        <w:pPrChange w:id="405" w:author="Alvarez, Veronica" w:date="2020-04-06T18:44:00Z">
          <w:pPr>
            <w:widowControl w:val="0"/>
            <w:autoSpaceDE w:val="0"/>
            <w:autoSpaceDN w:val="0"/>
            <w:adjustRightInd w:val="0"/>
            <w:ind w:left="426"/>
            <w:jc w:val="both"/>
          </w:pPr>
        </w:pPrChange>
      </w:pPr>
      <w:del w:id="406" w:author="Alvarez, Veronica" w:date="2020-04-06T18:44:00Z">
        <w:r w:rsidRPr="00073A6A" w:rsidDel="00750DF1">
          <w:rPr>
            <w:rFonts w:ascii="Calibri" w:hAnsi="Calibri" w:cs="Calibri"/>
            <w:szCs w:val="24"/>
            <w:lang w:val="es-EC"/>
          </w:rPr>
          <w:delText>Además del proceso de generación de b</w:delText>
        </w:r>
        <w:r w:rsidR="005512CE" w:rsidDel="00750DF1">
          <w:rPr>
            <w:rFonts w:ascii="Calibri" w:hAnsi="Calibri" w:cs="Calibri"/>
            <w:szCs w:val="24"/>
            <w:lang w:val="es-EC"/>
          </w:rPr>
          <w:delText>ackup</w:delText>
        </w:r>
        <w:r w:rsidDel="00750DF1">
          <w:rPr>
            <w:rFonts w:ascii="Calibri" w:hAnsi="Calibri" w:cs="Calibri"/>
            <w:szCs w:val="24"/>
            <w:lang w:val="es-EC"/>
          </w:rPr>
          <w:delText xml:space="preserve"> “</w:delText>
        </w:r>
        <w:r w:rsidRPr="00A62217" w:rsidDel="00750DF1">
          <w:rPr>
            <w:rFonts w:ascii="Calibri" w:hAnsi="Calibri" w:cs="Calibri"/>
            <w:szCs w:val="24"/>
            <w:lang w:val="es-EC"/>
          </w:rPr>
          <w:delText>BackupSymphonyTecnova</w:delText>
        </w:r>
        <w:r w:rsidDel="00750DF1">
          <w:rPr>
            <w:rFonts w:ascii="Calibri" w:hAnsi="Calibri" w:cs="Calibri"/>
            <w:szCs w:val="24"/>
            <w:lang w:val="es-EC"/>
          </w:rPr>
          <w:delText>.bak” y “</w:delText>
        </w:r>
        <w:r w:rsidRPr="00A62217" w:rsidDel="00750DF1">
          <w:rPr>
            <w:rFonts w:ascii="Calibri" w:hAnsi="Calibri" w:cs="Calibri"/>
            <w:szCs w:val="24"/>
            <w:lang w:val="es-EC"/>
          </w:rPr>
          <w:delText>msdbTecnova</w:delText>
        </w:r>
        <w:r w:rsidDel="00750DF1">
          <w:rPr>
            <w:rFonts w:ascii="Calibri" w:hAnsi="Calibri" w:cs="Calibri"/>
            <w:szCs w:val="24"/>
            <w:lang w:val="es-EC"/>
          </w:rPr>
          <w:delText>.bak”</w:delText>
        </w:r>
        <w:r w:rsidRPr="00073A6A" w:rsidDel="00750DF1">
          <w:rPr>
            <w:rFonts w:ascii="Calibri" w:hAnsi="Calibri" w:cs="Calibri"/>
            <w:szCs w:val="24"/>
            <w:lang w:val="es-EC"/>
          </w:rPr>
          <w:delText>, existe una tarea programada de Windows que comprime es</w:delText>
        </w:r>
        <w:r w:rsidDel="00750DF1">
          <w:rPr>
            <w:rFonts w:ascii="Calibri" w:hAnsi="Calibri" w:cs="Calibri"/>
            <w:szCs w:val="24"/>
            <w:lang w:val="es-EC"/>
          </w:rPr>
          <w:delText>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de respaldo. Esta tarea se ejecuta diariamente </w:delText>
        </w:r>
        <w:r w:rsidDel="00750DF1">
          <w:rPr>
            <w:rFonts w:ascii="Calibri" w:hAnsi="Calibri" w:cs="Calibri"/>
            <w:szCs w:val="24"/>
            <w:lang w:val="es-EC"/>
          </w:rPr>
          <w:delText>con la ayuda del archivo “</w:delText>
        </w:r>
        <w:r w:rsidRPr="00A62217" w:rsidDel="00750DF1">
          <w:rPr>
            <w:rFonts w:ascii="Calibri" w:hAnsi="Calibri" w:cs="Calibri"/>
            <w:szCs w:val="24"/>
            <w:lang w:val="es-EC"/>
          </w:rPr>
          <w:delText>RespaldoTecnova</w:delText>
        </w:r>
        <w:r w:rsidRPr="00073A6A" w:rsidDel="00750DF1">
          <w:rPr>
            <w:rFonts w:ascii="Calibri" w:hAnsi="Calibri" w:cs="Calibri"/>
            <w:szCs w:val="24"/>
            <w:lang w:val="es-EC"/>
          </w:rPr>
          <w:delText>.bat</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 que se encuentra en el directorio “</w:delText>
        </w:r>
        <w:r w:rsidRPr="00A62217" w:rsidDel="00750DF1">
          <w:rPr>
            <w:rFonts w:ascii="Calibri" w:hAnsi="Calibri" w:cs="Calibri"/>
            <w:szCs w:val="24"/>
            <w:lang w:val="es-EC"/>
          </w:rPr>
          <w:delText>C:\Symphony\bats</w:delText>
        </w:r>
        <w:r w:rsidRPr="00073A6A" w:rsidDel="00750DF1">
          <w:rPr>
            <w:rFonts w:ascii="Calibri" w:hAnsi="Calibri" w:cs="Calibri"/>
            <w:szCs w:val="24"/>
            <w:lang w:val="es-EC"/>
          </w:rPr>
          <w:delText>”</w:delText>
        </w:r>
      </w:del>
    </w:p>
    <w:p w14:paraId="065E839F" w14:textId="77777777" w:rsidR="00A62217" w:rsidDel="00750DF1" w:rsidRDefault="00A62217">
      <w:pPr>
        <w:jc w:val="both"/>
        <w:rPr>
          <w:del w:id="407" w:author="Alvarez, Veronica" w:date="2020-04-06T18:44:00Z"/>
          <w:noProof/>
          <w:lang w:val="es-EC" w:eastAsia="es-EC"/>
        </w:rPr>
        <w:pPrChange w:id="408" w:author="Alvarez, Veronica" w:date="2020-04-06T18:44:00Z">
          <w:pPr>
            <w:ind w:left="786"/>
            <w:jc w:val="center"/>
          </w:pPr>
        </w:pPrChange>
      </w:pPr>
    </w:p>
    <w:p w14:paraId="72EC0F53" w14:textId="77777777" w:rsidR="00A62217" w:rsidRPr="00073A6A" w:rsidDel="00750DF1" w:rsidRDefault="00A62217">
      <w:pPr>
        <w:jc w:val="both"/>
        <w:rPr>
          <w:del w:id="409" w:author="Alvarez, Veronica" w:date="2020-04-06T18:44:00Z"/>
          <w:rFonts w:ascii="Calibri" w:hAnsi="Calibri" w:cs="Calibri"/>
          <w:szCs w:val="24"/>
          <w:lang w:val="es-EC"/>
        </w:rPr>
        <w:pPrChange w:id="410" w:author="Alvarez, Veronica" w:date="2020-04-06T18:44:00Z">
          <w:pPr>
            <w:tabs>
              <w:tab w:val="left" w:pos="426"/>
            </w:tabs>
            <w:ind w:left="426"/>
            <w:jc w:val="both"/>
          </w:pPr>
        </w:pPrChange>
      </w:pPr>
      <w:del w:id="411" w:author="Alvarez, Veronica" w:date="2020-04-06T18:44:00Z">
        <w:r w:rsidRPr="00073A6A" w:rsidDel="00750DF1">
          <w:rPr>
            <w:rFonts w:ascii="Calibri" w:hAnsi="Calibri" w:cs="Calibri"/>
            <w:szCs w:val="24"/>
            <w:lang w:val="es-ES"/>
          </w:rPr>
          <w:delText>El directorio donde se guarda la compresión de la</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base</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es </w:delText>
        </w:r>
        <w:r w:rsidRPr="00A62217" w:rsidDel="00750DF1">
          <w:rPr>
            <w:rFonts w:ascii="Calibri" w:hAnsi="Calibri" w:cs="Calibri"/>
            <w:szCs w:val="24"/>
            <w:lang w:val="es-EC"/>
          </w:rPr>
          <w:delText>\\192.168.1.109\RespaldosSymphony\symphtec\Base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6514D591" w14:textId="77777777" w:rsidR="00A62217" w:rsidDel="00750DF1" w:rsidRDefault="00A62217">
      <w:pPr>
        <w:jc w:val="both"/>
        <w:rPr>
          <w:del w:id="412" w:author="Alvarez, Veronica" w:date="2020-04-06T18:44:00Z"/>
          <w:rFonts w:ascii="Calibri" w:hAnsi="Calibri" w:cs="Calibri"/>
          <w:szCs w:val="24"/>
          <w:lang w:val="es-EC"/>
        </w:rPr>
        <w:pPrChange w:id="413" w:author="Alvarez, Veronica" w:date="2020-04-06T18:44:00Z">
          <w:pPr>
            <w:tabs>
              <w:tab w:val="left" w:pos="426"/>
            </w:tabs>
            <w:ind w:left="426"/>
            <w:jc w:val="both"/>
          </w:pPr>
        </w:pPrChange>
      </w:pPr>
      <w:del w:id="414" w:author="Alvarez, Veronica" w:date="2020-04-06T18:44: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6B520399" w14:textId="77777777" w:rsidR="000339FD" w:rsidDel="00750DF1" w:rsidRDefault="000339FD">
      <w:pPr>
        <w:jc w:val="both"/>
        <w:rPr>
          <w:del w:id="415" w:author="Alvarez, Veronica" w:date="2020-04-06T18:44:00Z"/>
          <w:rFonts w:ascii="Calibri" w:hAnsi="Calibri" w:cs="Calibri"/>
          <w:szCs w:val="24"/>
          <w:lang w:val="es-EC"/>
        </w:rPr>
        <w:pPrChange w:id="416" w:author="Alvarez, Veronica" w:date="2020-04-06T18:44:00Z">
          <w:pPr>
            <w:tabs>
              <w:tab w:val="left" w:pos="426"/>
            </w:tabs>
            <w:ind w:left="426"/>
            <w:jc w:val="both"/>
          </w:pPr>
        </w:pPrChange>
      </w:pPr>
    </w:p>
    <w:p w14:paraId="44610250" w14:textId="77777777" w:rsidR="000339FD" w:rsidDel="00750DF1" w:rsidRDefault="000339FD">
      <w:pPr>
        <w:jc w:val="both"/>
        <w:rPr>
          <w:del w:id="417" w:author="Alvarez, Veronica" w:date="2020-04-06T18:44:00Z"/>
          <w:rFonts w:ascii="Calibri" w:hAnsi="Calibri" w:cs="Calibri"/>
          <w:szCs w:val="24"/>
          <w:lang w:val="es-EC"/>
        </w:rPr>
        <w:pPrChange w:id="418" w:author="Alvarez, Veronica" w:date="2020-04-06T18:44:00Z">
          <w:pPr>
            <w:tabs>
              <w:tab w:val="left" w:pos="426"/>
            </w:tabs>
            <w:ind w:left="426"/>
            <w:jc w:val="both"/>
          </w:pPr>
        </w:pPrChange>
      </w:pPr>
    </w:p>
    <w:p w14:paraId="58A2891C" w14:textId="75C31FB2" w:rsidR="00A62217" w:rsidRPr="00073A6A" w:rsidDel="00750DF1" w:rsidRDefault="00871D6B">
      <w:pPr>
        <w:jc w:val="both"/>
        <w:rPr>
          <w:del w:id="419" w:author="Alvarez, Veronica" w:date="2020-04-06T18:44:00Z"/>
          <w:rFonts w:ascii="Calibri" w:hAnsi="Calibri" w:cs="Calibri"/>
          <w:szCs w:val="24"/>
          <w:lang w:val="es-ES"/>
        </w:rPr>
        <w:pPrChange w:id="420" w:author="Alvarez, Veronica" w:date="2020-04-06T18:44:00Z">
          <w:pPr>
            <w:jc w:val="center"/>
          </w:pPr>
        </w:pPrChange>
      </w:pPr>
      <w:del w:id="421" w:author="Alvarez, Veronica" w:date="2020-04-06T18:44:00Z">
        <w:r w:rsidRPr="003D6EE3" w:rsidDel="00750DF1">
          <w:rPr>
            <w:noProof/>
            <w:lang w:val="es-EC" w:eastAsia="es-EC"/>
          </w:rPr>
          <w:drawing>
            <wp:inline distT="0" distB="0" distL="0" distR="0" wp14:anchorId="10338D91" wp14:editId="3DE0D7C9">
              <wp:extent cx="5140325" cy="3042920"/>
              <wp:effectExtent l="0" t="0" r="0" b="0"/>
              <wp:docPr id="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0325" cy="3042920"/>
                      </a:xfrm>
                      <a:prstGeom prst="rect">
                        <a:avLst/>
                      </a:prstGeom>
                      <a:noFill/>
                      <a:ln>
                        <a:noFill/>
                      </a:ln>
                    </pic:spPr>
                  </pic:pic>
                </a:graphicData>
              </a:graphic>
            </wp:inline>
          </w:drawing>
        </w:r>
      </w:del>
    </w:p>
    <w:p w14:paraId="6E72CD0A" w14:textId="77777777" w:rsidR="00A62217" w:rsidDel="00750DF1" w:rsidRDefault="00A62217">
      <w:pPr>
        <w:jc w:val="both"/>
        <w:rPr>
          <w:del w:id="422" w:author="Alvarez, Veronica" w:date="2020-04-06T18:44:00Z"/>
          <w:noProof/>
          <w:lang w:val="es-EC" w:eastAsia="es-EC"/>
        </w:rPr>
        <w:pPrChange w:id="423" w:author="Alvarez, Veronica" w:date="2020-04-06T18:44:00Z">
          <w:pPr>
            <w:ind w:left="786"/>
            <w:jc w:val="center"/>
          </w:pPr>
        </w:pPrChange>
      </w:pPr>
    </w:p>
    <w:p w14:paraId="4530D89E" w14:textId="77777777" w:rsidR="00A62217" w:rsidDel="00750DF1" w:rsidRDefault="00A62217">
      <w:pPr>
        <w:jc w:val="both"/>
        <w:rPr>
          <w:del w:id="424" w:author="Alvarez, Veronica" w:date="2020-04-06T18:44:00Z"/>
          <w:noProof/>
          <w:lang w:val="es-EC" w:eastAsia="es-EC"/>
        </w:rPr>
        <w:pPrChange w:id="425" w:author="Alvarez, Veronica" w:date="2020-04-06T18:44:00Z">
          <w:pPr>
            <w:ind w:left="786"/>
            <w:jc w:val="center"/>
          </w:pPr>
        </w:pPrChange>
      </w:pPr>
    </w:p>
    <w:p w14:paraId="7DF2F318" w14:textId="77777777" w:rsidR="00A62217" w:rsidDel="00750DF1" w:rsidRDefault="00A62217">
      <w:pPr>
        <w:jc w:val="both"/>
        <w:rPr>
          <w:del w:id="426" w:author="Alvarez, Veronica" w:date="2020-04-06T18:44:00Z"/>
          <w:noProof/>
          <w:lang w:val="es-EC" w:eastAsia="es-EC"/>
        </w:rPr>
        <w:pPrChange w:id="427" w:author="Alvarez, Veronica" w:date="2020-04-06T18:44:00Z">
          <w:pPr>
            <w:ind w:left="786"/>
            <w:jc w:val="center"/>
          </w:pPr>
        </w:pPrChange>
      </w:pPr>
    </w:p>
    <w:p w14:paraId="6C64EDC8" w14:textId="77777777" w:rsidR="00A62217" w:rsidDel="00750DF1" w:rsidRDefault="00A62217">
      <w:pPr>
        <w:jc w:val="both"/>
        <w:rPr>
          <w:del w:id="428" w:author="Alvarez, Veronica" w:date="2020-04-06T18:44:00Z"/>
          <w:rFonts w:ascii="Calibri" w:hAnsi="Calibri"/>
          <w:szCs w:val="24"/>
          <w:lang w:val="es-MX"/>
        </w:rPr>
        <w:pPrChange w:id="429" w:author="Alvarez, Veronica" w:date="2020-04-06T18:44:00Z">
          <w:pPr>
            <w:ind w:left="426"/>
            <w:jc w:val="both"/>
          </w:pPr>
        </w:pPrChange>
      </w:pPr>
    </w:p>
    <w:p w14:paraId="7702FA7A" w14:textId="77777777" w:rsidR="00A62217" w:rsidDel="00750DF1" w:rsidRDefault="00A62217">
      <w:pPr>
        <w:jc w:val="both"/>
        <w:rPr>
          <w:del w:id="430" w:author="Alvarez, Veronica" w:date="2020-04-06T18:44:00Z"/>
          <w:rFonts w:ascii="Calibri" w:hAnsi="Calibri"/>
          <w:szCs w:val="24"/>
          <w:lang w:val="es-MX"/>
        </w:rPr>
        <w:pPrChange w:id="431" w:author="Alvarez, Veronica" w:date="2020-04-06T18:44:00Z">
          <w:pPr>
            <w:ind w:left="426"/>
            <w:jc w:val="both"/>
          </w:pPr>
        </w:pPrChange>
      </w:pPr>
    </w:p>
    <w:p w14:paraId="48501F05" w14:textId="77777777" w:rsidR="00A62217" w:rsidDel="00750DF1" w:rsidRDefault="00A62217">
      <w:pPr>
        <w:jc w:val="both"/>
        <w:rPr>
          <w:del w:id="432" w:author="Alvarez, Veronica" w:date="2020-04-06T18:44:00Z"/>
          <w:rFonts w:ascii="Calibri" w:hAnsi="Calibri"/>
          <w:szCs w:val="24"/>
          <w:lang w:val="es-MX"/>
        </w:rPr>
      </w:pPr>
      <w:del w:id="433" w:author="Alvarez, Veronica" w:date="2020-04-06T18:44:00Z">
        <w:r w:rsidDel="00750DF1">
          <w:rPr>
            <w:rFonts w:ascii="Calibri" w:hAnsi="Calibri"/>
            <w:b/>
            <w:szCs w:val="24"/>
            <w:lang w:val="es-MX"/>
          </w:rPr>
          <w:delText xml:space="preserve">Nota: </w:delText>
        </w:r>
        <w:r w:rsidDel="00750DF1">
          <w:rPr>
            <w:rFonts w:ascii="Calibri" w:hAnsi="Calibri"/>
            <w:szCs w:val="24"/>
            <w:lang w:val="es-MX"/>
          </w:rPr>
          <w:delText>Ver Anexo B</w:delText>
        </w:r>
        <w:r w:rsidRPr="00822C3A" w:rsidDel="00750DF1">
          <w:rPr>
            <w:rFonts w:ascii="Calibri" w:hAnsi="Calibri"/>
            <w:szCs w:val="24"/>
            <w:lang w:val="es-MX"/>
          </w:rPr>
          <w:delText xml:space="preserve"> para implantar un </w:delText>
        </w:r>
        <w:r w:rsidDel="00750DF1">
          <w:rPr>
            <w:rFonts w:ascii="Calibri" w:hAnsi="Calibri"/>
            <w:szCs w:val="24"/>
            <w:lang w:val="es-MX"/>
          </w:rPr>
          <w:delText>job dentro del Agente de Sql Server</w:delText>
        </w:r>
      </w:del>
    </w:p>
    <w:p w14:paraId="44C2D0AB" w14:textId="77777777" w:rsidR="00A62217" w:rsidDel="00750DF1" w:rsidRDefault="00A62217">
      <w:pPr>
        <w:jc w:val="both"/>
        <w:rPr>
          <w:del w:id="434" w:author="Alvarez, Veronica" w:date="2020-04-06T18:44:00Z"/>
          <w:rFonts w:ascii="Calibri" w:hAnsi="Calibri"/>
          <w:szCs w:val="24"/>
          <w:lang w:val="es-MX"/>
        </w:rPr>
      </w:pPr>
    </w:p>
    <w:p w14:paraId="00CBFF66" w14:textId="77777777" w:rsidR="00A62217" w:rsidRPr="00073A6A" w:rsidDel="00750DF1" w:rsidRDefault="00A62217">
      <w:pPr>
        <w:jc w:val="both"/>
        <w:rPr>
          <w:del w:id="435" w:author="Alvarez, Veronica" w:date="2020-04-06T18:44:00Z"/>
          <w:rFonts w:ascii="Calibri" w:hAnsi="Calibri"/>
          <w:b/>
          <w:szCs w:val="24"/>
          <w:lang w:val="es-MX"/>
        </w:rPr>
        <w:pPrChange w:id="436" w:author="Alvarez, Veronica" w:date="2020-04-06T18:44:00Z">
          <w:pPr>
            <w:numPr>
              <w:numId w:val="1"/>
            </w:numPr>
            <w:ind w:left="426" w:hanging="284"/>
            <w:jc w:val="both"/>
          </w:pPr>
        </w:pPrChange>
      </w:pPr>
      <w:del w:id="437" w:author="Alvarez, Veronica" w:date="2020-04-06T18:44: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2D11A647" w14:textId="77777777" w:rsidR="00A62217" w:rsidDel="00750DF1" w:rsidRDefault="00A62217">
      <w:pPr>
        <w:jc w:val="both"/>
        <w:rPr>
          <w:del w:id="438" w:author="Alvarez, Veronica" w:date="2020-04-06T18:44:00Z"/>
          <w:rFonts w:ascii="Calibri" w:hAnsi="Calibri"/>
          <w:szCs w:val="24"/>
          <w:lang w:val="es-MX"/>
        </w:rPr>
        <w:pPrChange w:id="439" w:author="Alvarez, Veronica" w:date="2020-04-06T18:44:00Z">
          <w:pPr>
            <w:ind w:left="426"/>
            <w:jc w:val="both"/>
          </w:pPr>
        </w:pPrChange>
      </w:pPr>
      <w:del w:id="440" w:author="Alvarez, Veronica" w:date="2020-04-06T18:44:00Z">
        <w:r w:rsidDel="00750DF1">
          <w:rPr>
            <w:rFonts w:ascii="Calibri" w:hAnsi="Calibri"/>
            <w:szCs w:val="24"/>
            <w:lang w:val="es-MX"/>
          </w:rPr>
          <w:delText xml:space="preserve">Adicional a tener el respaldo a nivel de base de datos, es necesario contar con el respaldo de los binarios para levantar una instancia de </w:delText>
        </w:r>
        <w:r w:rsidR="003D6EE3" w:rsidDel="00750DF1">
          <w:rPr>
            <w:rFonts w:ascii="Calibri" w:hAnsi="Calibri"/>
            <w:szCs w:val="24"/>
            <w:lang w:val="es-MX"/>
          </w:rPr>
          <w:delText>symphtec</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1924AA71" w14:textId="77777777" w:rsidR="000339FD" w:rsidDel="00750DF1" w:rsidRDefault="000339FD">
      <w:pPr>
        <w:jc w:val="both"/>
        <w:rPr>
          <w:del w:id="441" w:author="Alvarez, Veronica" w:date="2020-04-06T18:44:00Z"/>
          <w:rFonts w:ascii="Calibri" w:hAnsi="Calibri"/>
          <w:szCs w:val="24"/>
          <w:lang w:val="es-MX"/>
        </w:rPr>
        <w:pPrChange w:id="442" w:author="Alvarez, Veronica" w:date="2020-04-06T18:44:00Z">
          <w:pPr>
            <w:ind w:left="426"/>
            <w:jc w:val="both"/>
          </w:pPr>
        </w:pPrChange>
      </w:pPr>
    </w:p>
    <w:p w14:paraId="2EAB7C51" w14:textId="77777777" w:rsidR="00A62217" w:rsidDel="00750DF1" w:rsidRDefault="00A62217">
      <w:pPr>
        <w:jc w:val="both"/>
        <w:rPr>
          <w:del w:id="443" w:author="Alvarez, Veronica" w:date="2020-04-06T18:44:00Z"/>
          <w:rFonts w:ascii="Calibri" w:hAnsi="Calibri"/>
          <w:szCs w:val="24"/>
          <w:lang w:val="es-MX"/>
        </w:rPr>
        <w:pPrChange w:id="444" w:author="Alvarez, Veronica" w:date="2020-04-06T18:44:00Z">
          <w:pPr>
            <w:ind w:left="426"/>
            <w:jc w:val="both"/>
          </w:pPr>
        </w:pPrChange>
      </w:pPr>
      <w:del w:id="445" w:author="Alvarez, Veronica" w:date="2020-04-06T18:44:00Z">
        <w:r w:rsidDel="00750DF1">
          <w:rPr>
            <w:rFonts w:ascii="Calibri" w:hAnsi="Calibri"/>
            <w:szCs w:val="24"/>
            <w:lang w:val="es-MX"/>
          </w:rPr>
          <w:delText>Los binarios que se respaldan del servidor son los siguientes:</w:delText>
        </w:r>
      </w:del>
    </w:p>
    <w:p w14:paraId="03CD07A8" w14:textId="77777777" w:rsidR="000339FD" w:rsidDel="00750DF1" w:rsidRDefault="000339FD">
      <w:pPr>
        <w:jc w:val="both"/>
        <w:rPr>
          <w:del w:id="446" w:author="Alvarez, Veronica" w:date="2020-04-06T18:44:00Z"/>
          <w:rFonts w:ascii="Calibri" w:hAnsi="Calibri"/>
          <w:szCs w:val="24"/>
          <w:lang w:val="es-MX"/>
        </w:rPr>
        <w:pPrChange w:id="447" w:author="Alvarez, Veronica" w:date="2020-04-06T18:44:00Z">
          <w:pPr>
            <w:ind w:left="426"/>
            <w:jc w:val="both"/>
          </w:pPr>
        </w:pPrChange>
      </w:pPr>
    </w:p>
    <w:p w14:paraId="6BAB7A27" w14:textId="77777777" w:rsidR="00A62217" w:rsidRPr="004F78A5" w:rsidDel="00750DF1" w:rsidRDefault="00A62217">
      <w:pPr>
        <w:jc w:val="both"/>
        <w:rPr>
          <w:del w:id="448" w:author="Alvarez, Veronica" w:date="2020-04-06T18:44:00Z"/>
          <w:rFonts w:ascii="Calibri" w:hAnsi="Calibri"/>
          <w:szCs w:val="24"/>
          <w:lang w:val="es-EC"/>
          <w:rPrChange w:id="449" w:author="Zambrano, Edwin" w:date="2020-05-06T13:30:00Z">
            <w:rPr>
              <w:del w:id="450" w:author="Alvarez, Veronica" w:date="2020-04-06T18:44:00Z"/>
              <w:rFonts w:ascii="Calibri" w:hAnsi="Calibri"/>
              <w:szCs w:val="24"/>
              <w:lang w:val="en-US"/>
            </w:rPr>
          </w:rPrChange>
        </w:rPr>
        <w:pPrChange w:id="451" w:author="Alvarez, Veronica" w:date="2020-04-06T18:44:00Z">
          <w:pPr>
            <w:numPr>
              <w:numId w:val="4"/>
            </w:numPr>
            <w:ind w:left="1146" w:hanging="360"/>
            <w:jc w:val="both"/>
          </w:pPr>
        </w:pPrChange>
      </w:pPr>
      <w:del w:id="452" w:author="Alvarez, Veronica" w:date="2020-04-06T18:44:00Z">
        <w:r w:rsidRPr="004F78A5" w:rsidDel="00750DF1">
          <w:rPr>
            <w:rFonts w:ascii="Calibri" w:hAnsi="Calibri"/>
            <w:szCs w:val="24"/>
            <w:lang w:val="es-EC"/>
            <w:rPrChange w:id="453" w:author="Zambrano, Edwin" w:date="2020-05-06T13:30:00Z">
              <w:rPr>
                <w:rFonts w:ascii="Calibri" w:hAnsi="Calibri"/>
                <w:szCs w:val="24"/>
                <w:lang w:val="en-US"/>
              </w:rPr>
            </w:rPrChange>
          </w:rPr>
          <w:delText>C:\Windows\System32\Tasks\Grupo Berlin</w:delText>
        </w:r>
      </w:del>
    </w:p>
    <w:p w14:paraId="2C7A229E" w14:textId="77777777" w:rsidR="00A62217" w:rsidDel="00750DF1" w:rsidRDefault="00A62217">
      <w:pPr>
        <w:jc w:val="both"/>
        <w:rPr>
          <w:del w:id="454" w:author="Alvarez, Veronica" w:date="2020-04-06T18:44:00Z"/>
          <w:rFonts w:ascii="Calibri" w:hAnsi="Calibri"/>
          <w:szCs w:val="24"/>
          <w:lang w:val="es-MX"/>
        </w:rPr>
        <w:pPrChange w:id="455" w:author="Alvarez, Veronica" w:date="2020-04-06T18:44:00Z">
          <w:pPr>
            <w:numPr>
              <w:numId w:val="4"/>
            </w:numPr>
            <w:ind w:left="1146" w:hanging="360"/>
            <w:jc w:val="both"/>
          </w:pPr>
        </w:pPrChange>
      </w:pPr>
      <w:del w:id="456" w:author="Alvarez, Veronica" w:date="2020-04-06T18:44:00Z">
        <w:r w:rsidRPr="0060340F" w:rsidDel="00750DF1">
          <w:rPr>
            <w:rFonts w:ascii="Calibri" w:hAnsi="Calibri"/>
            <w:szCs w:val="24"/>
            <w:lang w:val="es-MX"/>
          </w:rPr>
          <w:delText>E:\bats</w:delText>
        </w:r>
      </w:del>
    </w:p>
    <w:p w14:paraId="648ECD9B" w14:textId="77777777" w:rsidR="00A62217" w:rsidDel="00750DF1" w:rsidRDefault="00A62217">
      <w:pPr>
        <w:jc w:val="both"/>
        <w:rPr>
          <w:del w:id="457" w:author="Alvarez, Veronica" w:date="2020-04-06T18:44:00Z"/>
          <w:lang w:val="es-MX"/>
        </w:rPr>
        <w:pPrChange w:id="458" w:author="Alvarez, Veronica" w:date="2020-04-06T18:44:00Z">
          <w:pPr/>
        </w:pPrChange>
      </w:pPr>
    </w:p>
    <w:p w14:paraId="557294B7" w14:textId="77777777" w:rsidR="00A62217" w:rsidDel="00750DF1" w:rsidRDefault="00A62217">
      <w:pPr>
        <w:jc w:val="both"/>
        <w:rPr>
          <w:del w:id="459" w:author="Alvarez, Veronica" w:date="2020-04-06T18:44:00Z"/>
          <w:rFonts w:ascii="Calibri" w:hAnsi="Calibri" w:cs="Calibri"/>
          <w:szCs w:val="24"/>
          <w:lang w:val="es-EC"/>
        </w:rPr>
        <w:pPrChange w:id="460" w:author="Alvarez, Veronica" w:date="2020-04-06T18:44:00Z">
          <w:pPr>
            <w:widowControl w:val="0"/>
            <w:autoSpaceDE w:val="0"/>
            <w:autoSpaceDN w:val="0"/>
            <w:adjustRightInd w:val="0"/>
            <w:ind w:left="426"/>
            <w:jc w:val="both"/>
          </w:pPr>
        </w:pPrChange>
      </w:pPr>
      <w:del w:id="461" w:author="Alvarez, Veronica" w:date="2020-04-06T18:44: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003D6EE3" w:rsidRPr="003D6EE3" w:rsidDel="00750DF1">
          <w:rPr>
            <w:rFonts w:ascii="Calibri" w:hAnsi="Calibri" w:cs="Calibri"/>
            <w:szCs w:val="24"/>
            <w:lang w:val="es-EC"/>
          </w:rPr>
          <w:delText>CreaRARBinario</w:delText>
        </w:r>
        <w:r w:rsidRPr="00073A6A" w:rsidDel="00750DF1">
          <w:rPr>
            <w:rFonts w:ascii="Calibri" w:hAnsi="Calibri" w:cs="Calibri"/>
            <w:szCs w:val="24"/>
            <w:lang w:val="es-EC"/>
          </w:rPr>
          <w:delText>.bat que se encuentra en el directorio “</w:delText>
        </w:r>
        <w:r w:rsidR="003D6EE3" w:rsidRPr="003D6EE3" w:rsidDel="00750DF1">
          <w:rPr>
            <w:rFonts w:ascii="Calibri" w:hAnsi="Calibri" w:cs="Calibri"/>
            <w:szCs w:val="24"/>
            <w:lang w:val="es-EC"/>
          </w:rPr>
          <w:delText>C:\Symphony\bats</w:delText>
        </w:r>
        <w:r w:rsidRPr="00073A6A" w:rsidDel="00750DF1">
          <w:rPr>
            <w:rFonts w:ascii="Calibri" w:hAnsi="Calibri" w:cs="Calibri"/>
            <w:szCs w:val="24"/>
            <w:lang w:val="es-EC"/>
          </w:rPr>
          <w:delText>”</w:delText>
        </w:r>
        <w:r w:rsidDel="00750DF1">
          <w:rPr>
            <w:rFonts w:ascii="Calibri" w:hAnsi="Calibri" w:cs="Calibri"/>
            <w:szCs w:val="24"/>
            <w:lang w:val="es-EC"/>
          </w:rPr>
          <w:delText xml:space="preserve">, dentro del servidor </w:delText>
        </w:r>
        <w:r w:rsidR="003D6EE3" w:rsidDel="00750DF1">
          <w:rPr>
            <w:rFonts w:ascii="Calibri" w:hAnsi="Calibri" w:cs="Calibri"/>
            <w:szCs w:val="24"/>
            <w:lang w:val="es-EC"/>
          </w:rPr>
          <w:delText>symphtec</w:delText>
        </w:r>
        <w:r w:rsidDel="00750DF1">
          <w:rPr>
            <w:rFonts w:ascii="Calibri" w:hAnsi="Calibri" w:cs="Calibri"/>
            <w:szCs w:val="24"/>
            <w:lang w:val="es-EC"/>
          </w:rPr>
          <w:delText xml:space="preserve">. Los archivos van al repositorio </w:delText>
        </w:r>
        <w:r w:rsidR="003D6EE3" w:rsidRPr="003D6EE3" w:rsidDel="00750DF1">
          <w:rPr>
            <w:rFonts w:ascii="Calibri" w:hAnsi="Calibri" w:cs="Calibri"/>
            <w:szCs w:val="24"/>
            <w:lang w:val="es-EC"/>
          </w:rPr>
          <w:delText>\\192.168.1.109\RespaldosSymphony\symphtec\Directorios</w:delText>
        </w:r>
      </w:del>
    </w:p>
    <w:p w14:paraId="27C00F6B" w14:textId="77777777" w:rsidR="00A62217" w:rsidRPr="00CF033C" w:rsidDel="00750DF1" w:rsidRDefault="00A62217">
      <w:pPr>
        <w:jc w:val="both"/>
        <w:rPr>
          <w:del w:id="462" w:author="Alvarez, Veronica" w:date="2020-04-06T18:44:00Z"/>
          <w:lang w:val="es-MX"/>
        </w:rPr>
        <w:pPrChange w:id="463" w:author="Alvarez, Veronica" w:date="2020-04-06T18:44:00Z">
          <w:pPr/>
        </w:pPrChange>
      </w:pPr>
    </w:p>
    <w:p w14:paraId="0E1C34AC" w14:textId="77777777" w:rsidR="003D6EE3" w:rsidDel="00750DF1" w:rsidRDefault="00A62217">
      <w:pPr>
        <w:jc w:val="both"/>
        <w:rPr>
          <w:del w:id="464" w:author="Alvarez, Veronica" w:date="2020-04-06T18:44:00Z"/>
          <w:rFonts w:ascii="Calibri" w:hAnsi="Calibri"/>
        </w:rPr>
      </w:pPr>
      <w:del w:id="465" w:author="Alvarez, Veronica" w:date="2020-04-06T18:44: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6B1D51D2" w14:textId="1B792048" w:rsidR="003D6EE3" w:rsidRDefault="003D6EE3">
      <w:pPr>
        <w:jc w:val="both"/>
        <w:rPr>
          <w:rFonts w:ascii="Calibri" w:hAnsi="Calibri"/>
          <w:b/>
          <w:bCs/>
          <w:lang w:val="es-MX"/>
        </w:rPr>
        <w:pPrChange w:id="466" w:author="Alvarez, Veronica" w:date="2020-04-06T18:44:00Z">
          <w:pPr/>
        </w:pPrChange>
      </w:pPr>
      <w:r>
        <w:br w:type="page"/>
      </w:r>
      <w:r w:rsidRPr="1E5C7B39">
        <w:rPr>
          <w:rFonts w:ascii="Calibri" w:hAnsi="Calibri"/>
          <w:b/>
          <w:bCs/>
          <w:lang w:val="es-MX"/>
        </w:rPr>
        <w:t xml:space="preserve">Respaldos </w:t>
      </w:r>
      <w:proofErr w:type="spellStart"/>
      <w:ins w:id="467" w:author="Zambrano, Edwin" w:date="2020-04-14T17:03:00Z">
        <w:r w:rsidR="5F759CCD" w:rsidRPr="1E5C7B39">
          <w:rPr>
            <w:rFonts w:ascii="Calibri" w:hAnsi="Calibri"/>
            <w:b/>
            <w:bCs/>
            <w:lang w:val="es-MX"/>
          </w:rPr>
          <w:t>One</w:t>
        </w:r>
        <w:proofErr w:type="spellEnd"/>
        <w:r w:rsidR="5F759CCD" w:rsidRPr="1E5C7B39">
          <w:rPr>
            <w:rFonts w:ascii="Calibri" w:hAnsi="Calibri"/>
            <w:b/>
            <w:bCs/>
            <w:lang w:val="es-MX"/>
          </w:rPr>
          <w:t xml:space="preserve"> Beat </w:t>
        </w:r>
      </w:ins>
      <w:del w:id="468" w:author="Zambrano, Edwin" w:date="2020-04-14T17:03:00Z">
        <w:r w:rsidRPr="1E5C7B39" w:rsidDel="003D6EE3">
          <w:rPr>
            <w:rFonts w:ascii="Calibri" w:hAnsi="Calibri"/>
            <w:b/>
            <w:bCs/>
            <w:lang w:val="es-MX"/>
          </w:rPr>
          <w:delText>Symphony</w:delText>
        </w:r>
      </w:del>
      <w:r w:rsidRPr="1E5C7B39">
        <w:rPr>
          <w:rFonts w:ascii="Calibri" w:hAnsi="Calibri"/>
          <w:b/>
          <w:bCs/>
          <w:lang w:val="es-MX"/>
        </w:rPr>
        <w:t xml:space="preserve"> - </w:t>
      </w:r>
      <w:proofErr w:type="spellStart"/>
      <w:r w:rsidRPr="1E5C7B39">
        <w:rPr>
          <w:rFonts w:ascii="Calibri" w:hAnsi="Calibri"/>
          <w:b/>
          <w:bCs/>
          <w:lang w:val="es-MX"/>
        </w:rPr>
        <w:t>Trilex</w:t>
      </w:r>
      <w:proofErr w:type="spellEnd"/>
    </w:p>
    <w:p w14:paraId="5ED8CCFD" w14:textId="77777777" w:rsidR="003D6EE3" w:rsidRDefault="003D6EE3" w:rsidP="003D6EE3">
      <w:pPr>
        <w:jc w:val="both"/>
        <w:rPr>
          <w:rFonts w:ascii="Calibri" w:hAnsi="Calibri"/>
          <w:b/>
          <w:szCs w:val="24"/>
          <w:lang w:val="es-MX"/>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3D6EE3" w:rsidRPr="00073A6A" w14:paraId="7C13B4C1" w14:textId="77777777" w:rsidTr="1E5C7B39">
        <w:trPr>
          <w:trHeight w:val="340"/>
          <w:jc w:val="center"/>
        </w:trPr>
        <w:tc>
          <w:tcPr>
            <w:tcW w:w="3578" w:type="dxa"/>
            <w:shd w:val="clear" w:color="auto" w:fill="auto"/>
          </w:tcPr>
          <w:p w14:paraId="3E3CEEBC" w14:textId="77777777" w:rsidR="003D6EE3" w:rsidRPr="00073A6A" w:rsidRDefault="003D6EE3" w:rsidP="1E5C7B39">
            <w:pPr>
              <w:widowControl w:val="0"/>
              <w:autoSpaceDE w:val="0"/>
              <w:autoSpaceDN w:val="0"/>
              <w:adjustRightInd w:val="0"/>
              <w:jc w:val="both"/>
              <w:rPr>
                <w:rFonts w:ascii="Calibri" w:hAnsi="Calibri"/>
                <w:b/>
                <w:bCs/>
                <w:highlight w:val="yellow"/>
                <w:rPrChange w:id="469" w:author="Zambrano, Edwin" w:date="2020-04-14T17:05:00Z">
                  <w:rPr>
                    <w:rFonts w:ascii="Calibri" w:hAnsi="Calibri"/>
                    <w:b/>
                    <w:bCs/>
                  </w:rPr>
                </w:rPrChange>
              </w:rPr>
            </w:pPr>
            <w:r w:rsidRPr="1E5C7B39">
              <w:rPr>
                <w:rFonts w:ascii="Calibri" w:hAnsi="Calibri"/>
                <w:b/>
                <w:bCs/>
                <w:highlight w:val="yellow"/>
                <w:lang w:val="es-ES"/>
                <w:rPrChange w:id="470" w:author="Zambrano, Edwin" w:date="2020-04-14T17:05:00Z">
                  <w:rPr>
                    <w:rFonts w:ascii="Calibri" w:hAnsi="Calibri"/>
                    <w:b/>
                    <w:bCs/>
                    <w:lang w:val="es-ES"/>
                  </w:rPr>
                </w:rPrChange>
              </w:rPr>
              <w:t>Equipo</w:t>
            </w:r>
            <w:r w:rsidRPr="1E5C7B39">
              <w:rPr>
                <w:rFonts w:ascii="Calibri" w:hAnsi="Calibri"/>
                <w:b/>
                <w:bCs/>
                <w:highlight w:val="yellow"/>
                <w:rPrChange w:id="471" w:author="Zambrano, Edwin" w:date="2020-04-14T17:05:00Z">
                  <w:rPr>
                    <w:rFonts w:ascii="Calibri" w:hAnsi="Calibri"/>
                    <w:b/>
                    <w:bCs/>
                  </w:rPr>
                </w:rPrChange>
              </w:rPr>
              <w:t xml:space="preserve"> Clave</w:t>
            </w:r>
          </w:p>
        </w:tc>
        <w:tc>
          <w:tcPr>
            <w:tcW w:w="4344" w:type="dxa"/>
            <w:shd w:val="clear" w:color="auto" w:fill="auto"/>
          </w:tcPr>
          <w:p w14:paraId="429F808F" w14:textId="77777777" w:rsidR="003D6EE3" w:rsidRPr="00073A6A" w:rsidRDefault="003D6EE3" w:rsidP="1E5C7B39">
            <w:pPr>
              <w:widowControl w:val="0"/>
              <w:autoSpaceDE w:val="0"/>
              <w:autoSpaceDN w:val="0"/>
              <w:adjustRightInd w:val="0"/>
              <w:jc w:val="both"/>
              <w:rPr>
                <w:rFonts w:ascii="Calibri" w:hAnsi="Calibri"/>
                <w:b/>
                <w:bCs/>
                <w:highlight w:val="yellow"/>
                <w:rPrChange w:id="472" w:author="Zambrano, Edwin" w:date="2020-04-14T17:05:00Z">
                  <w:rPr>
                    <w:rFonts w:ascii="Calibri" w:hAnsi="Calibri"/>
                    <w:b/>
                    <w:bCs/>
                  </w:rPr>
                </w:rPrChange>
              </w:rPr>
            </w:pPr>
            <w:r w:rsidRPr="1E5C7B39">
              <w:rPr>
                <w:rFonts w:ascii="Calibri" w:hAnsi="Calibri"/>
                <w:b/>
                <w:bCs/>
                <w:highlight w:val="yellow"/>
                <w:lang w:val="es-ES"/>
                <w:rPrChange w:id="473" w:author="Zambrano, Edwin" w:date="2020-04-14T17:05:00Z">
                  <w:rPr>
                    <w:rFonts w:ascii="Calibri" w:hAnsi="Calibri"/>
                    <w:b/>
                    <w:bCs/>
                    <w:lang w:val="es-ES"/>
                  </w:rPr>
                </w:rPrChange>
              </w:rPr>
              <w:t>Responsable</w:t>
            </w:r>
          </w:p>
        </w:tc>
      </w:tr>
      <w:tr w:rsidR="003D6EE3" w:rsidRPr="00073A6A" w14:paraId="146C5F0C" w14:textId="77777777" w:rsidTr="1E5C7B39">
        <w:trPr>
          <w:trHeight w:val="340"/>
          <w:jc w:val="center"/>
        </w:trPr>
        <w:tc>
          <w:tcPr>
            <w:tcW w:w="3578" w:type="dxa"/>
            <w:shd w:val="clear" w:color="auto" w:fill="auto"/>
          </w:tcPr>
          <w:p w14:paraId="1B0A42E8" w14:textId="77777777" w:rsidR="003D6EE3" w:rsidRPr="00073A6A" w:rsidRDefault="003D6EE3" w:rsidP="1E5C7B39">
            <w:pPr>
              <w:widowControl w:val="0"/>
              <w:autoSpaceDE w:val="0"/>
              <w:autoSpaceDN w:val="0"/>
              <w:adjustRightInd w:val="0"/>
              <w:jc w:val="both"/>
              <w:rPr>
                <w:rFonts w:ascii="Calibri" w:hAnsi="Calibri"/>
                <w:highlight w:val="yellow"/>
                <w:rPrChange w:id="474" w:author="Zambrano, Edwin" w:date="2020-04-14T17:06:00Z">
                  <w:rPr>
                    <w:rFonts w:ascii="Calibri" w:hAnsi="Calibri"/>
                  </w:rPr>
                </w:rPrChange>
              </w:rPr>
            </w:pPr>
            <w:r w:rsidRPr="1E5C7B39">
              <w:rPr>
                <w:rFonts w:ascii="Calibri" w:hAnsi="Calibri"/>
                <w:highlight w:val="yellow"/>
                <w:lang w:val="es-ES"/>
                <w:rPrChange w:id="475" w:author="Zambrano, Edwin" w:date="2020-04-14T17:05:00Z">
                  <w:rPr>
                    <w:rFonts w:ascii="Calibri" w:hAnsi="Calibri"/>
                    <w:lang w:val="es-ES"/>
                  </w:rPr>
                </w:rPrChange>
              </w:rPr>
              <w:t xml:space="preserve">Servidor </w:t>
            </w:r>
            <w:proofErr w:type="spellStart"/>
            <w:r w:rsidRPr="1E5C7B39">
              <w:rPr>
                <w:rFonts w:ascii="Calibri" w:hAnsi="Calibri"/>
                <w:highlight w:val="yellow"/>
                <w:lang w:val="es-ES"/>
                <w:rPrChange w:id="476" w:author="Zambrano, Edwin" w:date="2020-04-14T17:05:00Z">
                  <w:rPr>
                    <w:rFonts w:ascii="Calibri" w:hAnsi="Calibri"/>
                    <w:lang w:val="es-ES"/>
                  </w:rPr>
                </w:rPrChange>
              </w:rPr>
              <w:t>Symphony</w:t>
            </w:r>
            <w:proofErr w:type="spellEnd"/>
            <w:r w:rsidRPr="1E5C7B39">
              <w:rPr>
                <w:rFonts w:ascii="Calibri" w:hAnsi="Calibri"/>
                <w:highlight w:val="yellow"/>
                <w:lang w:val="es-ES"/>
                <w:rPrChange w:id="477" w:author="Zambrano, Edwin" w:date="2020-04-14T17:05:00Z">
                  <w:rPr>
                    <w:rFonts w:ascii="Calibri" w:hAnsi="Calibri"/>
                    <w:lang w:val="es-ES"/>
                  </w:rPr>
                </w:rPrChange>
              </w:rPr>
              <w:t xml:space="preserve"> </w:t>
            </w:r>
            <w:proofErr w:type="spellStart"/>
            <w:r w:rsidRPr="1E5C7B39">
              <w:rPr>
                <w:rFonts w:ascii="Calibri" w:hAnsi="Calibri"/>
                <w:highlight w:val="yellow"/>
                <w:lang w:val="es-ES"/>
                <w:rPrChange w:id="478" w:author="Zambrano, Edwin" w:date="2020-04-14T17:05:00Z">
                  <w:rPr>
                    <w:rFonts w:ascii="Calibri" w:hAnsi="Calibri"/>
                    <w:lang w:val="es-ES"/>
                  </w:rPr>
                </w:rPrChange>
              </w:rPr>
              <w:t>Trilex</w:t>
            </w:r>
            <w:proofErr w:type="spellEnd"/>
          </w:p>
        </w:tc>
        <w:tc>
          <w:tcPr>
            <w:tcW w:w="4344" w:type="dxa"/>
            <w:shd w:val="clear" w:color="auto" w:fill="auto"/>
          </w:tcPr>
          <w:p w14:paraId="73B57C3E" w14:textId="77777777" w:rsidR="003D6EE3" w:rsidRPr="00073A6A" w:rsidRDefault="003D6EE3" w:rsidP="1E5C7B39">
            <w:pPr>
              <w:widowControl w:val="0"/>
              <w:autoSpaceDE w:val="0"/>
              <w:autoSpaceDN w:val="0"/>
              <w:adjustRightInd w:val="0"/>
              <w:jc w:val="both"/>
              <w:rPr>
                <w:rFonts w:ascii="Calibri" w:hAnsi="Calibri"/>
                <w:highlight w:val="yellow"/>
                <w:rPrChange w:id="479" w:author="Zambrano, Edwin" w:date="2020-04-14T17:06:00Z">
                  <w:rPr>
                    <w:rFonts w:ascii="Calibri" w:hAnsi="Calibri"/>
                  </w:rPr>
                </w:rPrChange>
              </w:rPr>
            </w:pPr>
            <w:del w:id="480" w:author="Alvarez, Veronica" w:date="2020-04-06T18:44:00Z">
              <w:r w:rsidRPr="1E5C7B39" w:rsidDel="003D6EE3">
                <w:rPr>
                  <w:rFonts w:ascii="Calibri" w:hAnsi="Calibri"/>
                  <w:highlight w:val="yellow"/>
                  <w:rPrChange w:id="481" w:author="Zambrano, Edwin" w:date="2020-04-14T17:06:00Z">
                    <w:rPr>
                      <w:rFonts w:ascii="Calibri" w:hAnsi="Calibri"/>
                    </w:rPr>
                  </w:rPrChange>
                </w:rPr>
                <w:delText xml:space="preserve">Especialista </w:delText>
              </w:r>
            </w:del>
            <w:ins w:id="482" w:author="Alvarez, Veronica" w:date="2020-04-06T18:44:00Z">
              <w:r w:rsidR="00750DF1" w:rsidRPr="1E5C7B39">
                <w:rPr>
                  <w:rFonts w:ascii="Calibri" w:hAnsi="Calibri"/>
                  <w:highlight w:val="yellow"/>
                  <w:rPrChange w:id="483" w:author="Zambrano, Edwin" w:date="2020-04-14T17:06:00Z">
                    <w:rPr>
                      <w:rFonts w:ascii="Calibri" w:hAnsi="Calibri"/>
                    </w:rPr>
                  </w:rPrChange>
                </w:rPr>
                <w:t xml:space="preserve">Coordinador </w:t>
              </w:r>
            </w:ins>
            <w:r w:rsidRPr="1E5C7B39">
              <w:rPr>
                <w:rFonts w:ascii="Calibri" w:hAnsi="Calibri"/>
                <w:highlight w:val="yellow"/>
                <w:rPrChange w:id="484" w:author="Zambrano, Edwin" w:date="2020-04-14T17:06:00Z">
                  <w:rPr>
                    <w:rFonts w:ascii="Calibri" w:hAnsi="Calibri"/>
                  </w:rPr>
                </w:rPrChange>
              </w:rPr>
              <w:t>de Sistemas</w:t>
            </w:r>
          </w:p>
        </w:tc>
      </w:tr>
      <w:tr w:rsidR="003D6EE3" w:rsidRPr="00073A6A" w14:paraId="5DFDD785" w14:textId="77777777" w:rsidTr="1E5C7B39">
        <w:trPr>
          <w:trHeight w:val="340"/>
          <w:jc w:val="center"/>
        </w:trPr>
        <w:tc>
          <w:tcPr>
            <w:tcW w:w="3578" w:type="dxa"/>
            <w:shd w:val="clear" w:color="auto" w:fill="auto"/>
          </w:tcPr>
          <w:p w14:paraId="1C87010A" w14:textId="77777777" w:rsidR="003D6EE3" w:rsidRPr="00073A6A" w:rsidRDefault="003D6EE3" w:rsidP="1E5C7B39">
            <w:pPr>
              <w:widowControl w:val="0"/>
              <w:autoSpaceDE w:val="0"/>
              <w:autoSpaceDN w:val="0"/>
              <w:adjustRightInd w:val="0"/>
              <w:jc w:val="both"/>
              <w:rPr>
                <w:rFonts w:ascii="Calibri" w:hAnsi="Calibri"/>
                <w:highlight w:val="yellow"/>
                <w:lang w:val="es-ES"/>
                <w:rPrChange w:id="485" w:author="Zambrano, Edwin" w:date="2020-04-14T17:06:00Z">
                  <w:rPr>
                    <w:rFonts w:ascii="Calibri" w:hAnsi="Calibri"/>
                    <w:lang w:val="es-ES"/>
                  </w:rPr>
                </w:rPrChange>
              </w:rPr>
            </w:pPr>
            <w:r w:rsidRPr="1E5C7B39">
              <w:rPr>
                <w:rFonts w:ascii="Calibri" w:hAnsi="Calibri"/>
                <w:highlight w:val="yellow"/>
                <w:lang w:val="es-ES"/>
                <w:rPrChange w:id="486" w:author="Zambrano, Edwin" w:date="2020-04-14T17:06:00Z">
                  <w:rPr>
                    <w:rFonts w:ascii="Calibri" w:hAnsi="Calibri"/>
                    <w:lang w:val="es-ES"/>
                  </w:rPr>
                </w:rPrChange>
              </w:rPr>
              <w:t>Servidor de Almacenamiento</w:t>
            </w:r>
          </w:p>
        </w:tc>
        <w:tc>
          <w:tcPr>
            <w:tcW w:w="4344" w:type="dxa"/>
            <w:shd w:val="clear" w:color="auto" w:fill="auto"/>
          </w:tcPr>
          <w:p w14:paraId="023FA086" w14:textId="77777777" w:rsidR="003D6EE3" w:rsidRPr="00073A6A" w:rsidRDefault="003D6EE3" w:rsidP="1E5C7B39">
            <w:pPr>
              <w:widowControl w:val="0"/>
              <w:autoSpaceDE w:val="0"/>
              <w:autoSpaceDN w:val="0"/>
              <w:adjustRightInd w:val="0"/>
              <w:jc w:val="both"/>
              <w:rPr>
                <w:rFonts w:ascii="Calibri" w:hAnsi="Calibri"/>
                <w:highlight w:val="yellow"/>
                <w:rPrChange w:id="487" w:author="Zambrano, Edwin" w:date="2020-04-14T17:06:00Z">
                  <w:rPr>
                    <w:rFonts w:ascii="Calibri" w:hAnsi="Calibri"/>
                  </w:rPr>
                </w:rPrChange>
              </w:rPr>
            </w:pPr>
            <w:r w:rsidRPr="1E5C7B39">
              <w:rPr>
                <w:rFonts w:ascii="Calibri" w:hAnsi="Calibri"/>
                <w:highlight w:val="yellow"/>
                <w:rPrChange w:id="488" w:author="Zambrano, Edwin" w:date="2020-04-14T17:06:00Z">
                  <w:rPr>
                    <w:rFonts w:ascii="Calibri" w:hAnsi="Calibri"/>
                  </w:rPr>
                </w:rPrChange>
              </w:rPr>
              <w:t>Administrador de Redes</w:t>
            </w:r>
          </w:p>
        </w:tc>
      </w:tr>
    </w:tbl>
    <w:p w14:paraId="6E41F4EA" w14:textId="77777777" w:rsidR="003D6EE3" w:rsidRDefault="003D6EE3" w:rsidP="1E5C7B39">
      <w:pPr>
        <w:jc w:val="both"/>
        <w:rPr>
          <w:rFonts w:ascii="Calibri" w:hAnsi="Calibri"/>
          <w:b/>
          <w:bCs/>
          <w:highlight w:val="yellow"/>
          <w:lang w:val="es-MX"/>
          <w:rPrChange w:id="489" w:author="Zambrano, Edwin" w:date="2020-04-14T17:06:00Z">
            <w:rPr>
              <w:rFonts w:ascii="Calibri" w:hAnsi="Calibri"/>
              <w:b/>
              <w:bCs/>
              <w:lang w:val="es-MX"/>
            </w:rPr>
          </w:rPrChange>
        </w:rPr>
      </w:pPr>
    </w:p>
    <w:p w14:paraId="735D9F8E" w14:textId="77777777" w:rsidR="003D6EE3" w:rsidRPr="00073A6A" w:rsidRDefault="003D6EE3" w:rsidP="1E5C7B39">
      <w:pPr>
        <w:jc w:val="both"/>
        <w:rPr>
          <w:rFonts w:ascii="Calibri" w:hAnsi="Calibri"/>
          <w:highlight w:val="yellow"/>
          <w:lang w:val="es-MX"/>
          <w:rPrChange w:id="490" w:author="Zambrano, Edwin" w:date="2020-04-14T17:06:00Z">
            <w:rPr>
              <w:rFonts w:ascii="Calibri" w:hAnsi="Calibri"/>
              <w:lang w:val="es-MX"/>
            </w:rPr>
          </w:rPrChange>
        </w:rPr>
      </w:pPr>
      <w:r w:rsidRPr="1E5C7B39">
        <w:rPr>
          <w:rFonts w:ascii="Calibri" w:hAnsi="Calibri"/>
          <w:highlight w:val="yellow"/>
          <w:lang w:val="es-MX"/>
          <w:rPrChange w:id="491" w:author="Zambrano, Edwin" w:date="2020-04-14T17:06:00Z">
            <w:rPr>
              <w:rFonts w:ascii="Calibri" w:hAnsi="Calibri"/>
              <w:lang w:val="es-MX"/>
            </w:rPr>
          </w:rPrChange>
        </w:rPr>
        <w:t xml:space="preserve">Los respaldos de </w:t>
      </w:r>
      <w:proofErr w:type="spellStart"/>
      <w:proofErr w:type="gramStart"/>
      <w:r w:rsidRPr="1E5C7B39">
        <w:rPr>
          <w:rFonts w:ascii="Calibri" w:hAnsi="Calibri"/>
          <w:highlight w:val="yellow"/>
          <w:lang w:val="es-MX"/>
          <w:rPrChange w:id="492" w:author="Zambrano, Edwin" w:date="2020-04-14T17:06:00Z">
            <w:rPr>
              <w:rFonts w:ascii="Calibri" w:hAnsi="Calibri"/>
              <w:lang w:val="es-MX"/>
            </w:rPr>
          </w:rPrChange>
        </w:rPr>
        <w:t>Symphony</w:t>
      </w:r>
      <w:proofErr w:type="spellEnd"/>
      <w:r w:rsidRPr="1E5C7B39">
        <w:rPr>
          <w:rFonts w:ascii="Calibri" w:hAnsi="Calibri"/>
          <w:highlight w:val="yellow"/>
          <w:lang w:val="es-MX"/>
          <w:rPrChange w:id="493" w:author="Zambrano, Edwin" w:date="2020-04-14T17:06:00Z">
            <w:rPr>
              <w:rFonts w:ascii="Calibri" w:hAnsi="Calibri"/>
              <w:lang w:val="es-MX"/>
            </w:rPr>
          </w:rPrChange>
        </w:rPr>
        <w:t xml:space="preserve">  se</w:t>
      </w:r>
      <w:proofErr w:type="gramEnd"/>
      <w:r w:rsidRPr="1E5C7B39">
        <w:rPr>
          <w:rFonts w:ascii="Calibri" w:hAnsi="Calibri"/>
          <w:highlight w:val="yellow"/>
          <w:lang w:val="es-MX"/>
          <w:rPrChange w:id="494" w:author="Zambrano, Edwin" w:date="2020-04-14T17:06:00Z">
            <w:rPr>
              <w:rFonts w:ascii="Calibri" w:hAnsi="Calibri"/>
              <w:lang w:val="es-MX"/>
            </w:rPr>
          </w:rPrChange>
        </w:rPr>
        <w:t xml:space="preserve"> realizan por los siguientes medios dependiendo de la información a respaldar:</w:t>
      </w:r>
    </w:p>
    <w:p w14:paraId="69BEEFD0" w14:textId="77777777" w:rsidR="003D6EE3" w:rsidRDefault="003D6EE3" w:rsidP="003F40E2">
      <w:pPr>
        <w:numPr>
          <w:ilvl w:val="0"/>
          <w:numId w:val="1"/>
        </w:numPr>
        <w:ind w:left="426" w:hanging="284"/>
        <w:jc w:val="both"/>
        <w:rPr>
          <w:rFonts w:ascii="Calibri" w:hAnsi="Calibri"/>
          <w:b/>
          <w:szCs w:val="24"/>
          <w:lang w:val="es-MX"/>
        </w:rPr>
      </w:pPr>
      <w:proofErr w:type="spellStart"/>
      <w:r w:rsidRPr="00073A6A">
        <w:rPr>
          <w:rFonts w:ascii="Calibri" w:hAnsi="Calibri"/>
          <w:b/>
          <w:szCs w:val="24"/>
          <w:lang w:val="es-MX"/>
        </w:rPr>
        <w:t>Snapshot</w:t>
      </w:r>
      <w:proofErr w:type="spellEnd"/>
      <w:r w:rsidRPr="00073A6A">
        <w:rPr>
          <w:rFonts w:ascii="Calibri" w:hAnsi="Calibri"/>
          <w:b/>
          <w:szCs w:val="24"/>
          <w:lang w:val="es-MX"/>
        </w:rPr>
        <w:t xml:space="preserve"> de equipo completo por medio de UDP</w:t>
      </w:r>
    </w:p>
    <w:p w14:paraId="5D02E7AF" w14:textId="77777777" w:rsidR="003D6EE3" w:rsidRDefault="003D6EE3" w:rsidP="003D6EE3">
      <w:pPr>
        <w:ind w:left="426"/>
        <w:jc w:val="both"/>
        <w:rPr>
          <w:rFonts w:ascii="Calibri" w:hAnsi="Calibri"/>
          <w:szCs w:val="24"/>
          <w:lang w:val="es-MX"/>
        </w:rPr>
      </w:pPr>
      <w:r w:rsidRPr="00AB5428">
        <w:rPr>
          <w:rFonts w:ascii="Calibri" w:hAnsi="Calibri"/>
          <w:szCs w:val="24"/>
          <w:lang w:val="es-MX"/>
        </w:rPr>
        <w:t xml:space="preserve">Se </w:t>
      </w:r>
      <w:r>
        <w:rPr>
          <w:rFonts w:ascii="Calibri" w:hAnsi="Calibri"/>
          <w:szCs w:val="24"/>
          <w:lang w:val="es-MX"/>
        </w:rPr>
        <w:t>realiza a través de la ejecución del plan de respaldo “</w:t>
      </w:r>
      <w:r w:rsidRPr="005F48DE">
        <w:rPr>
          <w:rFonts w:ascii="Calibri" w:hAnsi="Calibri"/>
          <w:szCs w:val="24"/>
          <w:lang w:val="es-MX"/>
        </w:rPr>
        <w:t xml:space="preserve">Respaldo </w:t>
      </w:r>
      <w:proofErr w:type="spellStart"/>
      <w:proofErr w:type="gramStart"/>
      <w:r>
        <w:rPr>
          <w:rFonts w:ascii="Calibri" w:hAnsi="Calibri"/>
          <w:szCs w:val="24"/>
          <w:lang w:val="es-MX"/>
        </w:rPr>
        <w:t>Symphony</w:t>
      </w:r>
      <w:proofErr w:type="spellEnd"/>
      <w:r>
        <w:rPr>
          <w:rFonts w:ascii="Calibri" w:hAnsi="Calibri"/>
          <w:szCs w:val="24"/>
          <w:lang w:val="es-MX"/>
        </w:rPr>
        <w:t>”  configurado</w:t>
      </w:r>
      <w:proofErr w:type="gramEnd"/>
      <w:r>
        <w:rPr>
          <w:rFonts w:ascii="Calibri" w:hAnsi="Calibri"/>
          <w:szCs w:val="24"/>
          <w:lang w:val="es-MX"/>
        </w:rPr>
        <w:t xml:space="preserve"> en el UDP</w:t>
      </w:r>
    </w:p>
    <w:p w14:paraId="537F1EB5" w14:textId="30B5EC1A" w:rsidR="003D6EE3" w:rsidRDefault="00871D6B" w:rsidP="003D6EE3">
      <w:pPr>
        <w:ind w:left="426"/>
        <w:jc w:val="center"/>
        <w:rPr>
          <w:noProof/>
          <w:lang w:val="es-EC" w:eastAsia="es-EC"/>
        </w:rPr>
      </w:pPr>
      <w:r w:rsidRPr="005B2570">
        <w:rPr>
          <w:noProof/>
          <w:lang w:val="es-EC" w:eastAsia="es-EC"/>
        </w:rPr>
        <w:drawing>
          <wp:inline distT="0" distB="0" distL="0" distR="0" wp14:anchorId="24CAB5FD" wp14:editId="65D17D04">
            <wp:extent cx="4264660" cy="2520315"/>
            <wp:effectExtent l="0" t="0" r="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4660" cy="2520315"/>
                    </a:xfrm>
                    <a:prstGeom prst="rect">
                      <a:avLst/>
                    </a:prstGeom>
                    <a:noFill/>
                    <a:ln>
                      <a:noFill/>
                    </a:ln>
                  </pic:spPr>
                </pic:pic>
              </a:graphicData>
            </a:graphic>
          </wp:inline>
        </w:drawing>
      </w:r>
    </w:p>
    <w:p w14:paraId="4EC9E271" w14:textId="77777777" w:rsidR="003D6EE3" w:rsidRDefault="003D6EE3" w:rsidP="003D6EE3">
      <w:pPr>
        <w:ind w:left="426"/>
        <w:jc w:val="both"/>
        <w:rPr>
          <w:rFonts w:ascii="Calibri" w:hAnsi="Calibri"/>
          <w:szCs w:val="24"/>
          <w:lang w:val="es-MX"/>
        </w:rPr>
      </w:pPr>
    </w:p>
    <w:p w14:paraId="3200D6FA" w14:textId="77777777" w:rsidR="003D6EE3" w:rsidRDefault="003D6EE3" w:rsidP="003D6EE3">
      <w:pPr>
        <w:ind w:left="426"/>
        <w:jc w:val="both"/>
        <w:rPr>
          <w:rFonts w:ascii="Calibri" w:hAnsi="Calibri"/>
          <w:szCs w:val="24"/>
          <w:lang w:val="es-MX"/>
        </w:rPr>
      </w:pPr>
      <w:r>
        <w:rPr>
          <w:rFonts w:ascii="Calibri" w:hAnsi="Calibri"/>
          <w:szCs w:val="24"/>
          <w:lang w:val="es-MX"/>
        </w:rPr>
        <w:t xml:space="preserve">El </w:t>
      </w:r>
      <w:proofErr w:type="spellStart"/>
      <w:r>
        <w:rPr>
          <w:rFonts w:ascii="Calibri" w:hAnsi="Calibri"/>
          <w:szCs w:val="24"/>
          <w:lang w:val="es-MX"/>
        </w:rPr>
        <w:t>snapshot</w:t>
      </w:r>
      <w:proofErr w:type="spellEnd"/>
      <w:r>
        <w:rPr>
          <w:rFonts w:ascii="Calibri" w:hAnsi="Calibri"/>
          <w:szCs w:val="24"/>
          <w:lang w:val="es-MX"/>
        </w:rPr>
        <w:t xml:space="preserve"> se almacena en el servidor </w:t>
      </w:r>
      <w:proofErr w:type="spellStart"/>
      <w:r>
        <w:rPr>
          <w:rFonts w:ascii="Calibri" w:hAnsi="Calibri"/>
          <w:szCs w:val="24"/>
          <w:lang w:val="es-MX"/>
        </w:rPr>
        <w:t>srvbackup</w:t>
      </w:r>
      <w:proofErr w:type="spellEnd"/>
    </w:p>
    <w:p w14:paraId="65440B10" w14:textId="1B590F4D" w:rsidR="003D6EE3" w:rsidRDefault="00871D6B" w:rsidP="003D6EE3">
      <w:pPr>
        <w:ind w:left="426"/>
        <w:jc w:val="center"/>
        <w:rPr>
          <w:b/>
          <w:noProof/>
          <w:lang w:val="es-EC" w:eastAsia="es-EC"/>
        </w:rPr>
      </w:pPr>
      <w:r w:rsidRPr="00A62217">
        <w:rPr>
          <w:noProof/>
          <w:lang w:val="es-EC" w:eastAsia="es-EC"/>
        </w:rPr>
        <w:drawing>
          <wp:inline distT="0" distB="0" distL="0" distR="0" wp14:anchorId="0FB47B3D" wp14:editId="2D471763">
            <wp:extent cx="4464685" cy="2643505"/>
            <wp:effectExtent l="0" t="0" r="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4685" cy="2643505"/>
                    </a:xfrm>
                    <a:prstGeom prst="rect">
                      <a:avLst/>
                    </a:prstGeom>
                    <a:noFill/>
                    <a:ln>
                      <a:noFill/>
                    </a:ln>
                  </pic:spPr>
                </pic:pic>
              </a:graphicData>
            </a:graphic>
          </wp:inline>
        </w:drawing>
      </w:r>
    </w:p>
    <w:p w14:paraId="7E694145" w14:textId="77777777" w:rsidR="003D6EE3" w:rsidRDefault="003D6EE3" w:rsidP="003D6EE3">
      <w:pPr>
        <w:ind w:left="426"/>
        <w:jc w:val="both"/>
        <w:rPr>
          <w:rFonts w:ascii="Calibri" w:hAnsi="Calibri"/>
          <w:szCs w:val="24"/>
          <w:lang w:val="es-MX"/>
        </w:rPr>
      </w:pPr>
      <w:r w:rsidRPr="002F6616">
        <w:rPr>
          <w:rFonts w:ascii="Calibri" w:hAnsi="Calibri"/>
          <w:szCs w:val="24"/>
          <w:lang w:val="es-MX"/>
        </w:rPr>
        <w:t xml:space="preserve">La ejecución </w:t>
      </w:r>
      <w:r>
        <w:rPr>
          <w:rFonts w:ascii="Calibri" w:hAnsi="Calibri"/>
          <w:szCs w:val="24"/>
          <w:lang w:val="es-MX"/>
        </w:rPr>
        <w:t>se hace diariamente 1 vez al día, y 1 vez a la semana, permitiéndonos manejar una retención de 7 respaldos diarios y 3 semanales, es decir, la última semana y los últimos 3 fines de semana</w:t>
      </w:r>
    </w:p>
    <w:p w14:paraId="26F9F9D1" w14:textId="77777777" w:rsidR="000339FD" w:rsidRDefault="000339FD" w:rsidP="003D6EE3">
      <w:pPr>
        <w:ind w:left="426"/>
        <w:jc w:val="both"/>
        <w:rPr>
          <w:noProof/>
          <w:lang w:val="es-EC" w:eastAsia="es-EC"/>
        </w:rPr>
      </w:pPr>
    </w:p>
    <w:p w14:paraId="5EF1833E" w14:textId="012116EA" w:rsidR="003D6EE3" w:rsidRDefault="00871D6B" w:rsidP="003D6EE3">
      <w:pPr>
        <w:ind w:left="426"/>
        <w:jc w:val="center"/>
        <w:rPr>
          <w:noProof/>
          <w:lang w:val="es-EC" w:eastAsia="es-EC"/>
        </w:rPr>
      </w:pPr>
      <w:r w:rsidRPr="00A62217">
        <w:rPr>
          <w:noProof/>
          <w:lang w:val="es-EC" w:eastAsia="es-EC"/>
        </w:rPr>
        <w:drawing>
          <wp:inline distT="0" distB="0" distL="0" distR="0" wp14:anchorId="19E87BD9" wp14:editId="0C46546A">
            <wp:extent cx="4848860" cy="2866390"/>
            <wp:effectExtent l="0" t="0" r="0" b="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8860" cy="2866390"/>
                    </a:xfrm>
                    <a:prstGeom prst="rect">
                      <a:avLst/>
                    </a:prstGeom>
                    <a:noFill/>
                    <a:ln>
                      <a:noFill/>
                    </a:ln>
                  </pic:spPr>
                </pic:pic>
              </a:graphicData>
            </a:graphic>
          </wp:inline>
        </w:drawing>
      </w:r>
    </w:p>
    <w:p w14:paraId="7244C3D4" w14:textId="77777777" w:rsidR="003D6EE3" w:rsidRDefault="003D6EE3" w:rsidP="003D6EE3">
      <w:pPr>
        <w:ind w:left="426"/>
        <w:jc w:val="both"/>
        <w:rPr>
          <w:rFonts w:ascii="Calibri" w:hAnsi="Calibri"/>
          <w:szCs w:val="24"/>
          <w:lang w:val="es-MX"/>
        </w:rPr>
      </w:pPr>
    </w:p>
    <w:p w14:paraId="531981D8" w14:textId="77777777" w:rsidR="003D6EE3" w:rsidRDefault="003D6EE3" w:rsidP="003D6EE3">
      <w:pPr>
        <w:ind w:left="426"/>
        <w:jc w:val="both"/>
        <w:rPr>
          <w:rFonts w:ascii="Calibri" w:hAnsi="Calibri"/>
          <w:szCs w:val="24"/>
          <w:lang w:val="es-MX"/>
        </w:rPr>
      </w:pPr>
      <w:r w:rsidRPr="002F6616">
        <w:rPr>
          <w:rFonts w:ascii="Calibri" w:hAnsi="Calibri"/>
          <w:szCs w:val="24"/>
          <w:lang w:val="es-MX"/>
        </w:rPr>
        <w:t xml:space="preserve">En caso de darse algún error en los </w:t>
      </w:r>
      <w:proofErr w:type="spellStart"/>
      <w:r w:rsidRPr="002F6616">
        <w:rPr>
          <w:rFonts w:ascii="Calibri" w:hAnsi="Calibri"/>
          <w:szCs w:val="24"/>
          <w:lang w:val="es-MX"/>
        </w:rPr>
        <w:t>backups</w:t>
      </w:r>
      <w:proofErr w:type="spellEnd"/>
      <w:r w:rsidRPr="002F6616">
        <w:rPr>
          <w:rFonts w:ascii="Calibri" w:hAnsi="Calibri"/>
          <w:szCs w:val="24"/>
          <w:lang w:val="es-MX"/>
        </w:rPr>
        <w:t>, llega un mail a los responsables</w:t>
      </w:r>
    </w:p>
    <w:p w14:paraId="14970F9E" w14:textId="77777777" w:rsidR="000339FD" w:rsidRPr="002F6616" w:rsidRDefault="000339FD" w:rsidP="003D6EE3">
      <w:pPr>
        <w:ind w:left="426"/>
        <w:jc w:val="both"/>
        <w:rPr>
          <w:rFonts w:ascii="Calibri" w:hAnsi="Calibri"/>
          <w:szCs w:val="24"/>
          <w:lang w:val="es-MX"/>
        </w:rPr>
      </w:pPr>
    </w:p>
    <w:p w14:paraId="023ED334" w14:textId="6D8669F7" w:rsidR="003D6EE3" w:rsidRDefault="00871D6B" w:rsidP="003D6EE3">
      <w:pPr>
        <w:ind w:left="426"/>
        <w:jc w:val="center"/>
        <w:rPr>
          <w:noProof/>
          <w:lang w:val="es-EC" w:eastAsia="es-EC"/>
        </w:rPr>
      </w:pPr>
      <w:r w:rsidRPr="00A62217">
        <w:rPr>
          <w:noProof/>
          <w:lang w:val="es-EC" w:eastAsia="es-EC"/>
        </w:rPr>
        <w:drawing>
          <wp:inline distT="0" distB="0" distL="0" distR="0" wp14:anchorId="06E3FF83" wp14:editId="37A26EEE">
            <wp:extent cx="4756150" cy="2820035"/>
            <wp:effectExtent l="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6150" cy="2820035"/>
                    </a:xfrm>
                    <a:prstGeom prst="rect">
                      <a:avLst/>
                    </a:prstGeom>
                    <a:noFill/>
                    <a:ln>
                      <a:noFill/>
                    </a:ln>
                  </pic:spPr>
                </pic:pic>
              </a:graphicData>
            </a:graphic>
          </wp:inline>
        </w:drawing>
      </w:r>
    </w:p>
    <w:p w14:paraId="3F392B36" w14:textId="77777777" w:rsidR="003D6EE3" w:rsidRDefault="003D6EE3" w:rsidP="003D6EE3">
      <w:pPr>
        <w:ind w:left="426"/>
        <w:jc w:val="both"/>
        <w:rPr>
          <w:noProof/>
          <w:lang w:val="es-EC" w:eastAsia="es-EC"/>
        </w:rPr>
      </w:pPr>
    </w:p>
    <w:p w14:paraId="0F3B8EBD" w14:textId="77777777" w:rsidR="003D6EE3" w:rsidRPr="00073A6A" w:rsidRDefault="003D6EE3" w:rsidP="003D6EE3">
      <w:pPr>
        <w:ind w:left="720"/>
        <w:jc w:val="both"/>
        <w:rPr>
          <w:rFonts w:ascii="Calibri" w:hAnsi="Calibri"/>
          <w:szCs w:val="24"/>
          <w:lang w:val="es-MX"/>
        </w:rPr>
      </w:pPr>
    </w:p>
    <w:p w14:paraId="7ADFA426" w14:textId="77777777" w:rsidR="003D6EE3" w:rsidRPr="00073A6A" w:rsidRDefault="003D6EE3" w:rsidP="003D6EE3">
      <w:pPr>
        <w:ind w:left="720"/>
        <w:jc w:val="both"/>
        <w:rPr>
          <w:rFonts w:ascii="Calibri" w:hAnsi="Calibri"/>
          <w:szCs w:val="24"/>
          <w:lang w:val="es-MX"/>
        </w:rPr>
      </w:pPr>
    </w:p>
    <w:p w14:paraId="70A94E8C" w14:textId="77777777" w:rsidR="003D6EE3" w:rsidRDefault="003D6EE3" w:rsidP="003D6EE3">
      <w:pPr>
        <w:rPr>
          <w:rFonts w:ascii="Calibri" w:hAnsi="Calibri"/>
          <w:b/>
          <w:szCs w:val="24"/>
          <w:lang w:val="es-MX"/>
        </w:rPr>
      </w:pPr>
      <w:r>
        <w:rPr>
          <w:rFonts w:ascii="Calibri" w:hAnsi="Calibri"/>
          <w:b/>
          <w:szCs w:val="24"/>
          <w:lang w:val="es-MX"/>
        </w:rPr>
        <w:t xml:space="preserve">Nota: </w:t>
      </w:r>
      <w:r w:rsidRPr="00822C3A">
        <w:rPr>
          <w:rFonts w:ascii="Calibri" w:hAnsi="Calibri"/>
          <w:szCs w:val="24"/>
          <w:lang w:val="es-MX"/>
        </w:rPr>
        <w:t>Ver Anexo A para implantar un plan de respaldo en el UDP</w:t>
      </w:r>
      <w:r>
        <w:rPr>
          <w:rFonts w:ascii="Calibri" w:hAnsi="Calibri"/>
          <w:b/>
          <w:szCs w:val="24"/>
          <w:lang w:val="es-MX"/>
        </w:rPr>
        <w:t>.</w:t>
      </w:r>
    </w:p>
    <w:p w14:paraId="2A373DBB" w14:textId="77777777" w:rsidR="003D6EE3" w:rsidRDefault="003D6EE3" w:rsidP="003F40E2">
      <w:pPr>
        <w:numPr>
          <w:ilvl w:val="0"/>
          <w:numId w:val="1"/>
        </w:numPr>
        <w:ind w:left="426"/>
        <w:rPr>
          <w:rFonts w:ascii="Calibri" w:hAnsi="Calibri"/>
          <w:b/>
          <w:szCs w:val="24"/>
          <w:lang w:val="es-MX"/>
        </w:rPr>
      </w:pPr>
      <w:r>
        <w:rPr>
          <w:rFonts w:ascii="Calibri" w:hAnsi="Calibri"/>
          <w:b/>
          <w:szCs w:val="24"/>
          <w:lang w:val="es-MX"/>
        </w:rPr>
        <w:br w:type="page"/>
      </w:r>
      <w:r w:rsidRPr="00073A6A">
        <w:rPr>
          <w:rFonts w:ascii="Calibri" w:hAnsi="Calibri"/>
          <w:b/>
          <w:szCs w:val="24"/>
          <w:lang w:val="es-MX"/>
        </w:rPr>
        <w:t>Respaldo completo de la Base de datos (SQL SERVER)</w:t>
      </w:r>
    </w:p>
    <w:p w14:paraId="244805ED" w14:textId="77777777" w:rsidR="003D6EE3" w:rsidRDefault="003D6EE3" w:rsidP="003D6EE3">
      <w:pPr>
        <w:ind w:left="426"/>
        <w:jc w:val="both"/>
        <w:rPr>
          <w:rFonts w:ascii="Calibri" w:hAnsi="Calibri"/>
          <w:szCs w:val="24"/>
          <w:lang w:val="es-MX"/>
        </w:rPr>
      </w:pPr>
      <w:r>
        <w:rPr>
          <w:rFonts w:ascii="Calibri" w:hAnsi="Calibri"/>
          <w:szCs w:val="24"/>
          <w:lang w:val="es-MX"/>
        </w:rPr>
        <w:t>S</w:t>
      </w:r>
      <w:r w:rsidRPr="00073A6A">
        <w:rPr>
          <w:rFonts w:ascii="Calibri" w:hAnsi="Calibri"/>
          <w:szCs w:val="24"/>
          <w:lang w:val="es-MX"/>
        </w:rPr>
        <w:t xml:space="preserve">e realizan a través de la </w:t>
      </w:r>
      <w:r>
        <w:rPr>
          <w:rFonts w:ascii="Calibri" w:hAnsi="Calibri"/>
          <w:szCs w:val="24"/>
          <w:lang w:val="es-MX"/>
        </w:rPr>
        <w:t xml:space="preserve">ejecución </w:t>
      </w:r>
      <w:r w:rsidRPr="00073A6A">
        <w:rPr>
          <w:rFonts w:ascii="Calibri" w:hAnsi="Calibri"/>
          <w:szCs w:val="24"/>
          <w:lang w:val="es-MX"/>
        </w:rPr>
        <w:t xml:space="preserve">de </w:t>
      </w:r>
      <w:r>
        <w:rPr>
          <w:rFonts w:ascii="Calibri" w:hAnsi="Calibri"/>
          <w:szCs w:val="24"/>
          <w:lang w:val="es-MX"/>
        </w:rPr>
        <w:t>trabajos</w:t>
      </w:r>
      <w:r w:rsidRPr="00073A6A">
        <w:rPr>
          <w:rFonts w:ascii="Calibri" w:hAnsi="Calibri"/>
          <w:szCs w:val="24"/>
          <w:lang w:val="es-MX"/>
        </w:rPr>
        <w:t xml:space="preserve"> automáticos programados en las bases de datos que llevan por nombre</w:t>
      </w:r>
      <w:r>
        <w:rPr>
          <w:rFonts w:ascii="Calibri" w:hAnsi="Calibri"/>
          <w:szCs w:val="24"/>
          <w:lang w:val="es-MX"/>
        </w:rPr>
        <w:t xml:space="preserve"> </w:t>
      </w:r>
      <w:proofErr w:type="spellStart"/>
      <w:r w:rsidR="005B2570">
        <w:rPr>
          <w:rFonts w:ascii="Calibri" w:hAnsi="Calibri"/>
          <w:szCs w:val="24"/>
          <w:lang w:val="es-MX"/>
        </w:rPr>
        <w:t>Trilex</w:t>
      </w:r>
      <w:proofErr w:type="spellEnd"/>
      <w:r w:rsidR="005B2570">
        <w:rPr>
          <w:rFonts w:ascii="Calibri" w:hAnsi="Calibri"/>
          <w:szCs w:val="24"/>
          <w:lang w:val="es-MX"/>
        </w:rPr>
        <w:t xml:space="preserve">, </w:t>
      </w:r>
      <w:proofErr w:type="spellStart"/>
      <w:r w:rsidR="005B2570">
        <w:rPr>
          <w:rFonts w:ascii="Calibri" w:hAnsi="Calibri"/>
          <w:szCs w:val="24"/>
          <w:lang w:val="es-MX"/>
        </w:rPr>
        <w:t>Creditos</w:t>
      </w:r>
      <w:proofErr w:type="spellEnd"/>
      <w:r w:rsidR="005B2570">
        <w:rPr>
          <w:rFonts w:ascii="Calibri" w:hAnsi="Calibri"/>
          <w:szCs w:val="24"/>
          <w:lang w:val="es-MX"/>
        </w:rPr>
        <w:t xml:space="preserve">, </w:t>
      </w:r>
      <w:proofErr w:type="spellStart"/>
      <w:r w:rsidR="005B2570">
        <w:rPr>
          <w:rFonts w:ascii="Calibri" w:hAnsi="Calibri"/>
          <w:szCs w:val="24"/>
          <w:lang w:val="es-MX"/>
        </w:rPr>
        <w:t>SecurityQV</w:t>
      </w:r>
      <w:proofErr w:type="spellEnd"/>
      <w:r>
        <w:rPr>
          <w:rFonts w:ascii="Calibri" w:hAnsi="Calibri"/>
          <w:szCs w:val="24"/>
          <w:lang w:val="es-MX"/>
        </w:rPr>
        <w:t xml:space="preserve"> y </w:t>
      </w:r>
      <w:proofErr w:type="spellStart"/>
      <w:r>
        <w:rPr>
          <w:rFonts w:ascii="Calibri" w:hAnsi="Calibri"/>
          <w:szCs w:val="24"/>
          <w:lang w:val="es-MX"/>
        </w:rPr>
        <w:t>msdb</w:t>
      </w:r>
      <w:proofErr w:type="spellEnd"/>
      <w:r>
        <w:rPr>
          <w:rFonts w:ascii="Calibri" w:hAnsi="Calibri" w:cs="Calibri"/>
          <w:i/>
          <w:szCs w:val="24"/>
          <w:lang w:val="es-EC"/>
        </w:rPr>
        <w:t>.</w:t>
      </w:r>
      <w:r w:rsidRPr="00073A6A">
        <w:rPr>
          <w:rFonts w:ascii="Calibri" w:hAnsi="Calibri"/>
          <w:szCs w:val="24"/>
          <w:lang w:val="es-MX"/>
        </w:rPr>
        <w:t xml:space="preserve"> </w:t>
      </w:r>
    </w:p>
    <w:p w14:paraId="7A182A83" w14:textId="77777777" w:rsidR="000339FD" w:rsidRPr="00073A6A" w:rsidRDefault="000339FD" w:rsidP="003D6EE3">
      <w:pPr>
        <w:ind w:left="426"/>
        <w:jc w:val="both"/>
        <w:rPr>
          <w:rFonts w:ascii="Calibri" w:hAnsi="Calibri"/>
          <w:szCs w:val="24"/>
          <w:lang w:val="es-MX"/>
        </w:rPr>
      </w:pPr>
    </w:p>
    <w:p w14:paraId="0C23E67E" w14:textId="77777777" w:rsidR="003D6EE3" w:rsidRDefault="003D6EE3" w:rsidP="003F40E2">
      <w:pPr>
        <w:numPr>
          <w:ilvl w:val="0"/>
          <w:numId w:val="14"/>
        </w:numPr>
        <w:jc w:val="both"/>
        <w:rPr>
          <w:rFonts w:ascii="Calibri" w:hAnsi="Calibri" w:cs="Calibri"/>
          <w:szCs w:val="24"/>
          <w:lang w:val="es-EC"/>
        </w:rPr>
      </w:pPr>
      <w:r>
        <w:rPr>
          <w:rFonts w:ascii="Calibri" w:hAnsi="Calibri" w:cs="Calibri"/>
          <w:szCs w:val="24"/>
          <w:lang w:val="es-EC"/>
        </w:rPr>
        <w:t xml:space="preserve">Respaldo de </w:t>
      </w:r>
      <w:proofErr w:type="spellStart"/>
      <w:r w:rsidR="005B2570">
        <w:rPr>
          <w:rFonts w:ascii="Calibri" w:hAnsi="Calibri"/>
          <w:szCs w:val="24"/>
          <w:lang w:val="es-MX"/>
        </w:rPr>
        <w:t>Trilex</w:t>
      </w:r>
      <w:proofErr w:type="spellEnd"/>
    </w:p>
    <w:p w14:paraId="584E2FD6" w14:textId="77777777" w:rsidR="003D6EE3" w:rsidRDefault="003D6EE3" w:rsidP="003D6EE3">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sidR="005B2570">
        <w:rPr>
          <w:rFonts w:ascii="Calibri" w:hAnsi="Calibri" w:cs="Calibri"/>
          <w:szCs w:val="24"/>
          <w:lang w:val="es-EC"/>
        </w:rPr>
        <w:t>symphtri</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sidR="005B2570">
        <w:rPr>
          <w:rFonts w:ascii="Calibri" w:hAnsi="Calibri"/>
          <w:szCs w:val="24"/>
          <w:lang w:val="es-MX"/>
        </w:rPr>
        <w:t>Trilex</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w:t>
      </w:r>
      <w:proofErr w:type="spellStart"/>
      <w:r>
        <w:rPr>
          <w:rFonts w:ascii="Calibri" w:hAnsi="Calibri" w:cs="Calibri"/>
          <w:szCs w:val="24"/>
          <w:lang w:val="es-EC"/>
        </w:rPr>
        <w:t>Backup_</w:t>
      </w:r>
      <w:r w:rsidR="005B2570">
        <w:rPr>
          <w:rFonts w:ascii="Calibri" w:hAnsi="Calibri" w:cs="Calibri"/>
          <w:szCs w:val="24"/>
          <w:lang w:val="es-EC"/>
        </w:rPr>
        <w:t>Trilex</w:t>
      </w:r>
      <w:proofErr w:type="spellEnd"/>
      <w:r>
        <w:rPr>
          <w:rFonts w:ascii="Calibri" w:hAnsi="Calibri" w:cs="Calibri"/>
          <w:szCs w:val="24"/>
          <w:lang w:val="es-EC"/>
        </w:rPr>
        <w:t>”</w:t>
      </w:r>
    </w:p>
    <w:p w14:paraId="4A8E0A32" w14:textId="1C8004A3" w:rsidR="003D6EE3" w:rsidRDefault="00871D6B" w:rsidP="003D6EE3">
      <w:pPr>
        <w:ind w:left="786"/>
        <w:jc w:val="center"/>
        <w:rPr>
          <w:noProof/>
          <w:lang w:val="es-EC" w:eastAsia="es-EC"/>
        </w:rPr>
      </w:pPr>
      <w:r w:rsidRPr="005B2570">
        <w:rPr>
          <w:noProof/>
          <w:lang w:val="es-EC" w:eastAsia="es-EC"/>
        </w:rPr>
        <w:drawing>
          <wp:inline distT="0" distB="0" distL="0" distR="0" wp14:anchorId="73CE0999" wp14:editId="5C7C02B0">
            <wp:extent cx="4679315" cy="4249420"/>
            <wp:effectExtent l="0" t="0" r="0" b="0"/>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4249420"/>
                    </a:xfrm>
                    <a:prstGeom prst="rect">
                      <a:avLst/>
                    </a:prstGeom>
                    <a:noFill/>
                    <a:ln>
                      <a:noFill/>
                    </a:ln>
                  </pic:spPr>
                </pic:pic>
              </a:graphicData>
            </a:graphic>
          </wp:inline>
        </w:drawing>
      </w:r>
    </w:p>
    <w:p w14:paraId="4629F7C1" w14:textId="77777777" w:rsidR="003D6EE3" w:rsidRDefault="003D6EE3" w:rsidP="003D6EE3">
      <w:pPr>
        <w:ind w:left="786"/>
        <w:jc w:val="center"/>
        <w:rPr>
          <w:noProof/>
          <w:lang w:val="es-EC" w:eastAsia="es-EC"/>
        </w:rPr>
      </w:pPr>
    </w:p>
    <w:p w14:paraId="53128DEA" w14:textId="77777777" w:rsidR="000339FD" w:rsidRDefault="000339FD" w:rsidP="003D6EE3">
      <w:pPr>
        <w:ind w:left="786"/>
        <w:jc w:val="center"/>
        <w:rPr>
          <w:noProof/>
          <w:lang w:val="es-EC" w:eastAsia="es-EC"/>
        </w:rPr>
      </w:pPr>
    </w:p>
    <w:p w14:paraId="09DB2BF1" w14:textId="77777777" w:rsidR="003D6EE3" w:rsidRDefault="003D6EE3" w:rsidP="003D6EE3">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sidR="005B2570" w:rsidRPr="005B2570">
        <w:rPr>
          <w:rFonts w:ascii="Calibri" w:hAnsi="Calibri"/>
          <w:szCs w:val="24"/>
          <w:lang w:val="es-ES"/>
        </w:rPr>
        <w:t>BackupSymphonyTrilex</w:t>
      </w:r>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torio “</w:t>
      </w:r>
      <w:r w:rsidRPr="00A62217">
        <w:rPr>
          <w:rFonts w:ascii="Calibri" w:hAnsi="Calibri" w:cs="Calibri"/>
          <w:szCs w:val="24"/>
          <w:lang w:val="es-EC"/>
        </w:rPr>
        <w:t>C:\</w:t>
      </w:r>
      <w:proofErr w:type="spellStart"/>
      <w:r w:rsidRPr="00A62217">
        <w:rPr>
          <w:rFonts w:ascii="Calibri" w:hAnsi="Calibri" w:cs="Calibri"/>
          <w:szCs w:val="24"/>
          <w:lang w:val="es-EC"/>
        </w:rPr>
        <w:t>Symphony</w:t>
      </w:r>
      <w:proofErr w:type="spellEnd"/>
      <w:r w:rsidRPr="00A62217">
        <w:rPr>
          <w:rFonts w:ascii="Calibri" w:hAnsi="Calibri" w:cs="Calibri"/>
          <w:szCs w:val="24"/>
          <w:lang w:val="es-EC"/>
        </w:rPr>
        <w:t>\</w:t>
      </w:r>
      <w:proofErr w:type="spellStart"/>
      <w:r w:rsidRPr="00A62217">
        <w:rPr>
          <w:rFonts w:ascii="Calibri" w:hAnsi="Calibri" w:cs="Calibri"/>
          <w:szCs w:val="24"/>
          <w:lang w:val="es-EC"/>
        </w:rPr>
        <w:t>Backup</w:t>
      </w:r>
      <w:proofErr w:type="spellEnd"/>
      <w:r>
        <w:rPr>
          <w:rFonts w:ascii="Calibri" w:hAnsi="Calibri" w:cs="Calibri"/>
          <w:szCs w:val="24"/>
          <w:lang w:val="es-EC"/>
        </w:rPr>
        <w:t>”, dentro del mencionado servidor</w:t>
      </w:r>
      <w:r w:rsidRPr="00073A6A">
        <w:rPr>
          <w:rFonts w:ascii="Calibri" w:hAnsi="Calibri" w:cs="Calibri"/>
          <w:szCs w:val="24"/>
          <w:lang w:val="es-EC"/>
        </w:rPr>
        <w:t>.</w:t>
      </w:r>
    </w:p>
    <w:p w14:paraId="38317F8A" w14:textId="0FD045AE" w:rsidR="003D6EE3" w:rsidRDefault="00871D6B" w:rsidP="003D6EE3">
      <w:pPr>
        <w:widowControl w:val="0"/>
        <w:autoSpaceDE w:val="0"/>
        <w:autoSpaceDN w:val="0"/>
        <w:adjustRightInd w:val="0"/>
        <w:ind w:left="851"/>
        <w:jc w:val="center"/>
        <w:rPr>
          <w:noProof/>
          <w:lang w:val="es-EC" w:eastAsia="es-EC"/>
        </w:rPr>
      </w:pPr>
      <w:r w:rsidRPr="005B2570">
        <w:rPr>
          <w:noProof/>
          <w:lang w:val="es-EC" w:eastAsia="es-EC"/>
        </w:rPr>
        <w:drawing>
          <wp:inline distT="0" distB="0" distL="0" distR="0" wp14:anchorId="42531796" wp14:editId="00171012">
            <wp:extent cx="3942080" cy="3580765"/>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2080" cy="3580765"/>
                    </a:xfrm>
                    <a:prstGeom prst="rect">
                      <a:avLst/>
                    </a:prstGeom>
                    <a:noFill/>
                    <a:ln>
                      <a:noFill/>
                    </a:ln>
                  </pic:spPr>
                </pic:pic>
              </a:graphicData>
            </a:graphic>
          </wp:inline>
        </w:drawing>
      </w:r>
    </w:p>
    <w:p w14:paraId="5DF69371" w14:textId="77777777" w:rsidR="003D6EE3" w:rsidRPr="00073A6A" w:rsidRDefault="003D6EE3" w:rsidP="003D6EE3">
      <w:pPr>
        <w:widowControl w:val="0"/>
        <w:autoSpaceDE w:val="0"/>
        <w:autoSpaceDN w:val="0"/>
        <w:adjustRightInd w:val="0"/>
        <w:ind w:left="851"/>
        <w:jc w:val="center"/>
        <w:rPr>
          <w:rFonts w:ascii="Calibri" w:hAnsi="Calibri" w:cs="Calibri"/>
          <w:szCs w:val="24"/>
          <w:lang w:val="es-EC"/>
        </w:rPr>
      </w:pPr>
    </w:p>
    <w:p w14:paraId="57834CBC" w14:textId="77777777" w:rsidR="003D6EE3" w:rsidRDefault="003D6EE3" w:rsidP="003D6EE3">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6323BDB5" w14:textId="702D5D89" w:rsidR="003D6EE3" w:rsidRPr="00073A6A" w:rsidRDefault="00871D6B" w:rsidP="003D6EE3">
      <w:pPr>
        <w:widowControl w:val="0"/>
        <w:autoSpaceDE w:val="0"/>
        <w:autoSpaceDN w:val="0"/>
        <w:adjustRightInd w:val="0"/>
        <w:ind w:left="851"/>
        <w:jc w:val="center"/>
        <w:rPr>
          <w:rFonts w:ascii="Calibri" w:hAnsi="Calibri" w:cs="Calibri"/>
          <w:szCs w:val="24"/>
          <w:lang w:val="es-EC"/>
        </w:rPr>
      </w:pPr>
      <w:r w:rsidRPr="005B2570">
        <w:rPr>
          <w:noProof/>
          <w:lang w:val="es-EC" w:eastAsia="es-EC"/>
        </w:rPr>
        <w:drawing>
          <wp:inline distT="0" distB="0" distL="0" distR="0" wp14:anchorId="3C56FB80" wp14:editId="3B5CBF8D">
            <wp:extent cx="4218305" cy="383413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8305" cy="3834130"/>
                    </a:xfrm>
                    <a:prstGeom prst="rect">
                      <a:avLst/>
                    </a:prstGeom>
                    <a:noFill/>
                    <a:ln>
                      <a:noFill/>
                    </a:ln>
                  </pic:spPr>
                </pic:pic>
              </a:graphicData>
            </a:graphic>
          </wp:inline>
        </w:drawing>
      </w:r>
    </w:p>
    <w:p w14:paraId="6D31BACB" w14:textId="77777777" w:rsidR="003D6EE3" w:rsidDel="00750DF1" w:rsidRDefault="003D6EE3" w:rsidP="003F40E2">
      <w:pPr>
        <w:numPr>
          <w:ilvl w:val="0"/>
          <w:numId w:val="14"/>
        </w:numPr>
        <w:jc w:val="both"/>
        <w:rPr>
          <w:del w:id="495" w:author="Alvarez, Veronica" w:date="2020-04-06T18:47:00Z"/>
          <w:rFonts w:ascii="Calibri" w:hAnsi="Calibri" w:cs="Calibri"/>
          <w:szCs w:val="24"/>
          <w:lang w:val="es-EC"/>
        </w:rPr>
      </w:pPr>
      <w:del w:id="496" w:author="Alvarez, Veronica" w:date="2020-04-06T18:47:00Z">
        <w:r w:rsidDel="00750DF1">
          <w:rPr>
            <w:rFonts w:ascii="Calibri" w:hAnsi="Calibri" w:cs="Calibri"/>
            <w:szCs w:val="24"/>
            <w:lang w:val="es-EC"/>
          </w:rPr>
          <w:delText xml:space="preserve">Respaldo de </w:delText>
        </w:r>
        <w:r w:rsidR="005B2570" w:rsidDel="00750DF1">
          <w:rPr>
            <w:rFonts w:ascii="Calibri" w:hAnsi="Calibri" w:cs="Calibri"/>
            <w:szCs w:val="24"/>
            <w:lang w:val="es-EC"/>
          </w:rPr>
          <w:delText>Creditos</w:delText>
        </w:r>
      </w:del>
    </w:p>
    <w:p w14:paraId="27D7E91F" w14:textId="77777777" w:rsidR="003D6EE3" w:rsidDel="00750DF1" w:rsidRDefault="003D6EE3" w:rsidP="003D6EE3">
      <w:pPr>
        <w:ind w:left="786"/>
        <w:jc w:val="both"/>
        <w:rPr>
          <w:del w:id="497" w:author="Alvarez, Veronica" w:date="2020-04-06T18:47:00Z"/>
          <w:rFonts w:ascii="Calibri" w:hAnsi="Calibri" w:cs="Calibri"/>
          <w:szCs w:val="24"/>
          <w:lang w:val="es-EC"/>
        </w:rPr>
      </w:pPr>
      <w:del w:id="498" w:author="Alvarez, Veronica" w:date="2020-04-06T18:47:00Z">
        <w:r w:rsidRPr="00073A6A" w:rsidDel="00750DF1">
          <w:rPr>
            <w:rFonts w:ascii="Calibri" w:hAnsi="Calibri" w:cs="Calibri"/>
            <w:szCs w:val="24"/>
            <w:lang w:val="es-EC"/>
          </w:rPr>
          <w:delText xml:space="preserve">Diariamente dentro del servidor </w:delText>
        </w:r>
        <w:r w:rsidR="005B2570" w:rsidDel="00750DF1">
          <w:rPr>
            <w:rFonts w:ascii="Calibri" w:hAnsi="Calibri" w:cs="Calibri"/>
            <w:szCs w:val="24"/>
            <w:lang w:val="es-EC"/>
          </w:rPr>
          <w:delText>symphtri</w:delText>
        </w:r>
        <w:r w:rsidRPr="00073A6A" w:rsidDel="00750DF1">
          <w:rPr>
            <w:rFonts w:ascii="Calibri" w:hAnsi="Calibri" w:cs="Calibri"/>
            <w:szCs w:val="24"/>
            <w:lang w:val="es-EC"/>
          </w:rPr>
          <w:delText xml:space="preserve"> se ejecuta la tarea de respaldo automática de la base</w:delText>
        </w:r>
        <w:r w:rsidDel="00750DF1">
          <w:rPr>
            <w:rFonts w:ascii="Calibri" w:hAnsi="Calibri" w:cs="Calibri"/>
            <w:szCs w:val="24"/>
            <w:lang w:val="es-EC"/>
          </w:rPr>
          <w:delText xml:space="preserve"> </w:delText>
        </w:r>
        <w:r w:rsidR="005B2570" w:rsidDel="00750DF1">
          <w:rPr>
            <w:rFonts w:ascii="Calibri" w:hAnsi="Calibri" w:cs="Calibri"/>
            <w:szCs w:val="24"/>
            <w:lang w:val="es-EC"/>
          </w:rPr>
          <w:delText>Creditos</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w:delText>
        </w:r>
        <w:r w:rsidR="005B2570" w:rsidRPr="005B2570" w:rsidDel="00750DF1">
          <w:rPr>
            <w:rFonts w:ascii="Calibri" w:hAnsi="Calibri" w:cs="Calibri"/>
            <w:szCs w:val="24"/>
            <w:lang w:val="es-EC"/>
          </w:rPr>
          <w:delText>Backup_Creditos</w:delText>
        </w:r>
        <w:r w:rsidDel="00750DF1">
          <w:rPr>
            <w:rFonts w:ascii="Calibri" w:hAnsi="Calibri" w:cs="Calibri"/>
            <w:szCs w:val="24"/>
            <w:lang w:val="es-EC"/>
          </w:rPr>
          <w:delText>”</w:delText>
        </w:r>
      </w:del>
    </w:p>
    <w:p w14:paraId="211708FB" w14:textId="77777777" w:rsidR="000339FD" w:rsidDel="00750DF1" w:rsidRDefault="000339FD" w:rsidP="003D6EE3">
      <w:pPr>
        <w:ind w:left="786"/>
        <w:jc w:val="both"/>
        <w:rPr>
          <w:del w:id="499" w:author="Alvarez, Veronica" w:date="2020-04-06T18:47:00Z"/>
          <w:rFonts w:ascii="Calibri" w:hAnsi="Calibri" w:cs="Calibri"/>
          <w:szCs w:val="24"/>
          <w:lang w:val="es-EC"/>
        </w:rPr>
      </w:pPr>
    </w:p>
    <w:p w14:paraId="0BC039F0" w14:textId="763ABAF3" w:rsidR="003D6EE3" w:rsidRDefault="00871D6B" w:rsidP="003D6EE3">
      <w:pPr>
        <w:ind w:left="786"/>
        <w:jc w:val="center"/>
        <w:rPr>
          <w:noProof/>
          <w:lang w:val="es-EC" w:eastAsia="es-EC"/>
        </w:rPr>
      </w:pPr>
      <w:del w:id="500" w:author="Alvarez, Veronica" w:date="2020-04-06T18:47:00Z">
        <w:r w:rsidRPr="005B2570" w:rsidDel="00750DF1">
          <w:rPr>
            <w:noProof/>
            <w:lang w:val="es-EC" w:eastAsia="es-EC"/>
          </w:rPr>
          <w:drawing>
            <wp:inline distT="0" distB="0" distL="0" distR="0" wp14:anchorId="6FFB24E7" wp14:editId="18AE6A8F">
              <wp:extent cx="4057015" cy="3680460"/>
              <wp:effectExtent l="0" t="0" r="0"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015" cy="3680460"/>
                      </a:xfrm>
                      <a:prstGeom prst="rect">
                        <a:avLst/>
                      </a:prstGeom>
                      <a:noFill/>
                      <a:ln>
                        <a:noFill/>
                      </a:ln>
                    </pic:spPr>
                  </pic:pic>
                </a:graphicData>
              </a:graphic>
            </wp:inline>
          </w:drawing>
        </w:r>
      </w:del>
    </w:p>
    <w:p w14:paraId="687B5ADE" w14:textId="77777777" w:rsidR="000339FD" w:rsidDel="00750DF1" w:rsidRDefault="000339FD" w:rsidP="003D6EE3">
      <w:pPr>
        <w:ind w:left="786"/>
        <w:jc w:val="center"/>
        <w:rPr>
          <w:del w:id="501" w:author="Alvarez, Veronica" w:date="2020-04-06T18:47:00Z"/>
          <w:noProof/>
          <w:lang w:val="es-EC" w:eastAsia="es-EC"/>
        </w:rPr>
      </w:pPr>
    </w:p>
    <w:p w14:paraId="5F59D6B4" w14:textId="77777777" w:rsidR="000339FD" w:rsidDel="00750DF1" w:rsidRDefault="000339FD" w:rsidP="003D6EE3">
      <w:pPr>
        <w:ind w:left="786"/>
        <w:jc w:val="center"/>
        <w:rPr>
          <w:del w:id="502" w:author="Alvarez, Veronica" w:date="2020-04-06T18:47:00Z"/>
          <w:noProof/>
          <w:lang w:val="es-EC" w:eastAsia="es-EC"/>
        </w:rPr>
      </w:pPr>
    </w:p>
    <w:p w14:paraId="148EB25A" w14:textId="77777777" w:rsidR="003D6EE3" w:rsidDel="00750DF1" w:rsidRDefault="003D6EE3" w:rsidP="003D6EE3">
      <w:pPr>
        <w:ind w:left="786"/>
        <w:jc w:val="center"/>
        <w:rPr>
          <w:del w:id="503" w:author="Alvarez, Veronica" w:date="2020-04-06T18:47:00Z"/>
          <w:noProof/>
          <w:lang w:val="es-EC" w:eastAsia="es-EC"/>
        </w:rPr>
      </w:pPr>
    </w:p>
    <w:p w14:paraId="415CDCF2" w14:textId="77777777" w:rsidR="003D6EE3" w:rsidDel="00750DF1" w:rsidRDefault="003D6EE3" w:rsidP="003D6EE3">
      <w:pPr>
        <w:widowControl w:val="0"/>
        <w:autoSpaceDE w:val="0"/>
        <w:autoSpaceDN w:val="0"/>
        <w:adjustRightInd w:val="0"/>
        <w:ind w:left="851"/>
        <w:jc w:val="both"/>
        <w:rPr>
          <w:del w:id="504" w:author="Alvarez, Veronica" w:date="2020-04-06T18:47:00Z"/>
          <w:rFonts w:ascii="Calibri" w:hAnsi="Calibri" w:cs="Calibri"/>
          <w:szCs w:val="24"/>
          <w:lang w:val="es-EC"/>
        </w:rPr>
      </w:pPr>
      <w:del w:id="505" w:author="Alvarez, Veronica" w:date="2020-04-06T18:47:00Z">
        <w:r w:rsidDel="00750DF1">
          <w:rPr>
            <w:rFonts w:ascii="Calibri" w:hAnsi="Calibri"/>
            <w:szCs w:val="24"/>
            <w:lang w:val="es-ES"/>
          </w:rPr>
          <w:delText xml:space="preserve">El mismo </w:delText>
        </w:r>
        <w:r w:rsidRPr="00073A6A" w:rsidDel="00750DF1">
          <w:rPr>
            <w:rFonts w:ascii="Calibri" w:hAnsi="Calibri"/>
            <w:szCs w:val="24"/>
            <w:lang w:val="es-ES"/>
          </w:rPr>
          <w:delText>se encarga de generar el archivo de respaldo que lleva por nombr</w:delText>
        </w:r>
        <w:r w:rsidDel="00750DF1">
          <w:rPr>
            <w:rFonts w:ascii="Calibri" w:hAnsi="Calibri"/>
            <w:szCs w:val="24"/>
            <w:lang w:val="es-ES"/>
          </w:rPr>
          <w:delText>e “</w:delText>
        </w:r>
        <w:r w:rsidR="005B2570" w:rsidRPr="005B2570" w:rsidDel="00750DF1">
          <w:rPr>
            <w:rFonts w:ascii="Calibri" w:hAnsi="Calibri"/>
            <w:szCs w:val="24"/>
            <w:lang w:val="es-ES"/>
          </w:rPr>
          <w:delText>BackupCreditos</w:delText>
        </w:r>
        <w:r w:rsidDel="00750DF1">
          <w:rPr>
            <w:rFonts w:ascii="Calibri" w:hAnsi="Calibri"/>
            <w:szCs w:val="24"/>
            <w:lang w:val="es-ES"/>
          </w:rPr>
          <w:delText>.bak”</w:delText>
        </w:r>
        <w:r w:rsidRPr="00073A6A" w:rsidDel="00750DF1">
          <w:rPr>
            <w:rFonts w:ascii="Calibri" w:hAnsi="Calibri"/>
            <w:szCs w:val="24"/>
            <w:lang w:val="es-ES"/>
          </w:rPr>
          <w:delText xml:space="preserve">, </w:delText>
        </w:r>
        <w:r w:rsidRPr="00073A6A" w:rsidDel="00750DF1">
          <w:rPr>
            <w:rFonts w:ascii="Calibri" w:hAnsi="Calibri" w:cs="Calibri"/>
            <w:szCs w:val="24"/>
            <w:lang w:val="es-EC"/>
          </w:rPr>
          <w:delText>este respaldo se genera en el direc</w:delText>
        </w:r>
        <w:r w:rsidDel="00750DF1">
          <w:rPr>
            <w:rFonts w:ascii="Calibri" w:hAnsi="Calibri" w:cs="Calibri"/>
            <w:szCs w:val="24"/>
            <w:lang w:val="es-EC"/>
          </w:rPr>
          <w:delText>torio “</w:delText>
        </w:r>
        <w:r w:rsidR="005B2570" w:rsidRPr="005B2570" w:rsidDel="00750DF1">
          <w:rPr>
            <w:rFonts w:ascii="Calibri" w:hAnsi="Calibri" w:cs="Calibri"/>
            <w:szCs w:val="24"/>
            <w:lang w:val="es-EC"/>
          </w:rPr>
          <w:delText>C:\Backup\Creditos</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2294F6E0" w14:textId="391D5B8C" w:rsidR="003D6EE3" w:rsidDel="00750DF1" w:rsidRDefault="00871D6B" w:rsidP="003D6EE3">
      <w:pPr>
        <w:widowControl w:val="0"/>
        <w:autoSpaceDE w:val="0"/>
        <w:autoSpaceDN w:val="0"/>
        <w:adjustRightInd w:val="0"/>
        <w:ind w:left="851"/>
        <w:jc w:val="center"/>
        <w:rPr>
          <w:del w:id="506" w:author="Alvarez, Veronica" w:date="2020-04-06T18:47:00Z"/>
          <w:noProof/>
          <w:lang w:val="es-EC" w:eastAsia="es-EC"/>
        </w:rPr>
      </w:pPr>
      <w:del w:id="507" w:author="Alvarez, Veronica" w:date="2020-04-06T18:47:00Z">
        <w:r w:rsidRPr="005B2570" w:rsidDel="00750DF1">
          <w:rPr>
            <w:noProof/>
            <w:lang w:val="es-EC" w:eastAsia="es-EC"/>
          </w:rPr>
          <w:drawing>
            <wp:inline distT="0" distB="0" distL="0" distR="0" wp14:anchorId="10C3B618" wp14:editId="3350AD83">
              <wp:extent cx="3834130" cy="348107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130" cy="3481070"/>
                      </a:xfrm>
                      <a:prstGeom prst="rect">
                        <a:avLst/>
                      </a:prstGeom>
                      <a:noFill/>
                      <a:ln>
                        <a:noFill/>
                      </a:ln>
                    </pic:spPr>
                  </pic:pic>
                </a:graphicData>
              </a:graphic>
            </wp:inline>
          </w:drawing>
        </w:r>
      </w:del>
    </w:p>
    <w:p w14:paraId="47CFA360" w14:textId="77777777" w:rsidR="003D6EE3" w:rsidRPr="00073A6A" w:rsidDel="00750DF1" w:rsidRDefault="003D6EE3" w:rsidP="003D6EE3">
      <w:pPr>
        <w:widowControl w:val="0"/>
        <w:autoSpaceDE w:val="0"/>
        <w:autoSpaceDN w:val="0"/>
        <w:adjustRightInd w:val="0"/>
        <w:ind w:left="851"/>
        <w:jc w:val="center"/>
        <w:rPr>
          <w:del w:id="508" w:author="Alvarez, Veronica" w:date="2020-04-06T18:47:00Z"/>
          <w:rFonts w:ascii="Calibri" w:hAnsi="Calibri" w:cs="Calibri"/>
          <w:szCs w:val="24"/>
          <w:lang w:val="es-EC"/>
        </w:rPr>
      </w:pPr>
    </w:p>
    <w:p w14:paraId="03BB75F7" w14:textId="77777777" w:rsidR="003D6EE3" w:rsidDel="00750DF1" w:rsidRDefault="003D6EE3" w:rsidP="003D6EE3">
      <w:pPr>
        <w:widowControl w:val="0"/>
        <w:autoSpaceDE w:val="0"/>
        <w:autoSpaceDN w:val="0"/>
        <w:adjustRightInd w:val="0"/>
        <w:ind w:left="851"/>
        <w:jc w:val="both"/>
        <w:rPr>
          <w:del w:id="509" w:author="Alvarez, Veronica" w:date="2020-04-06T18:47:00Z"/>
          <w:rFonts w:ascii="Calibri" w:hAnsi="Calibri" w:cs="Calibri"/>
          <w:szCs w:val="24"/>
          <w:lang w:val="es-EC"/>
        </w:rPr>
      </w:pPr>
      <w:del w:id="510" w:author="Alvarez, Veronica" w:date="2020-04-06T18:47:00Z">
        <w:r w:rsidDel="00750DF1">
          <w:rPr>
            <w:rFonts w:ascii="Calibri" w:hAnsi="Calibri" w:cs="Calibri"/>
            <w:szCs w:val="24"/>
            <w:lang w:val="es-EC"/>
          </w:rPr>
          <w:delText>En caso de existir algún error dentro de la ejecución del job, se enviará un mail de alerta a los responsables</w:delText>
        </w:r>
      </w:del>
    </w:p>
    <w:p w14:paraId="49A94146" w14:textId="7221D547" w:rsidR="003D6EE3" w:rsidDel="00750DF1" w:rsidRDefault="00871D6B" w:rsidP="003D6EE3">
      <w:pPr>
        <w:widowControl w:val="0"/>
        <w:autoSpaceDE w:val="0"/>
        <w:autoSpaceDN w:val="0"/>
        <w:adjustRightInd w:val="0"/>
        <w:ind w:left="851"/>
        <w:jc w:val="center"/>
        <w:rPr>
          <w:del w:id="511" w:author="Alvarez, Veronica" w:date="2020-04-06T18:47:00Z"/>
          <w:noProof/>
          <w:lang w:val="es-EC" w:eastAsia="es-EC"/>
        </w:rPr>
      </w:pPr>
      <w:del w:id="512" w:author="Alvarez, Veronica" w:date="2020-04-06T18:47:00Z">
        <w:r w:rsidRPr="005B2570" w:rsidDel="00750DF1">
          <w:rPr>
            <w:noProof/>
            <w:lang w:val="es-EC" w:eastAsia="es-EC"/>
          </w:rPr>
          <w:drawing>
            <wp:inline distT="0" distB="0" distL="0" distR="0" wp14:anchorId="3F2D7A14" wp14:editId="4F39A954">
              <wp:extent cx="4279900" cy="3880485"/>
              <wp:effectExtent l="0" t="0" r="0" b="0"/>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79900" cy="3880485"/>
                      </a:xfrm>
                      <a:prstGeom prst="rect">
                        <a:avLst/>
                      </a:prstGeom>
                      <a:noFill/>
                      <a:ln>
                        <a:noFill/>
                      </a:ln>
                    </pic:spPr>
                  </pic:pic>
                </a:graphicData>
              </a:graphic>
            </wp:inline>
          </w:drawing>
        </w:r>
      </w:del>
    </w:p>
    <w:p w14:paraId="7D39EB46" w14:textId="77777777" w:rsidR="005B2570" w:rsidRDefault="005B2570" w:rsidP="003F40E2">
      <w:pPr>
        <w:numPr>
          <w:ilvl w:val="0"/>
          <w:numId w:val="14"/>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SecurityQV</w:t>
      </w:r>
      <w:proofErr w:type="spellEnd"/>
    </w:p>
    <w:p w14:paraId="3203DC42" w14:textId="77777777" w:rsidR="005B2570" w:rsidRDefault="005B2570" w:rsidP="005B2570">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Pr>
          <w:rFonts w:ascii="Calibri" w:hAnsi="Calibri" w:cs="Calibri"/>
          <w:szCs w:val="24"/>
          <w:lang w:val="es-EC"/>
        </w:rPr>
        <w:t>symphtri</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SecurityQV</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w:t>
      </w:r>
      <w:proofErr w:type="spellStart"/>
      <w:r w:rsidRPr="005B2570">
        <w:rPr>
          <w:rFonts w:ascii="Calibri" w:hAnsi="Calibri" w:cs="Calibri"/>
          <w:szCs w:val="24"/>
          <w:lang w:val="es-EC"/>
        </w:rPr>
        <w:t>Backup_QlikView</w:t>
      </w:r>
      <w:proofErr w:type="spellEnd"/>
      <w:r>
        <w:rPr>
          <w:rFonts w:ascii="Calibri" w:hAnsi="Calibri" w:cs="Calibri"/>
          <w:szCs w:val="24"/>
          <w:lang w:val="es-EC"/>
        </w:rPr>
        <w:t>”</w:t>
      </w:r>
    </w:p>
    <w:p w14:paraId="5925A552" w14:textId="77777777" w:rsidR="000339FD" w:rsidRDefault="000339FD" w:rsidP="005B2570">
      <w:pPr>
        <w:ind w:left="786"/>
        <w:jc w:val="both"/>
        <w:rPr>
          <w:rFonts w:ascii="Calibri" w:hAnsi="Calibri" w:cs="Calibri"/>
          <w:szCs w:val="24"/>
          <w:lang w:val="es-EC"/>
        </w:rPr>
      </w:pPr>
    </w:p>
    <w:p w14:paraId="1444105C" w14:textId="77777777" w:rsidR="000339FD" w:rsidRDefault="000339FD" w:rsidP="005B2570">
      <w:pPr>
        <w:ind w:left="786"/>
        <w:jc w:val="both"/>
        <w:rPr>
          <w:rFonts w:ascii="Calibri" w:hAnsi="Calibri" w:cs="Calibri"/>
          <w:szCs w:val="24"/>
          <w:lang w:val="es-EC"/>
        </w:rPr>
      </w:pPr>
    </w:p>
    <w:p w14:paraId="12345D89" w14:textId="38D37AFF" w:rsidR="000339FD" w:rsidRPr="005B2570" w:rsidRDefault="00871D6B" w:rsidP="005B2570">
      <w:pPr>
        <w:ind w:left="786"/>
        <w:jc w:val="center"/>
        <w:rPr>
          <w:noProof/>
          <w:lang w:val="es-EC" w:eastAsia="es-EC"/>
        </w:rPr>
      </w:pPr>
      <w:r w:rsidRPr="005B2570">
        <w:rPr>
          <w:noProof/>
          <w:lang w:val="es-EC" w:eastAsia="es-EC"/>
        </w:rPr>
        <w:drawing>
          <wp:inline distT="0" distB="0" distL="0" distR="0" wp14:anchorId="4EB1366B" wp14:editId="1B9B8895">
            <wp:extent cx="4464685" cy="4057015"/>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4685" cy="4057015"/>
                    </a:xfrm>
                    <a:prstGeom prst="rect">
                      <a:avLst/>
                    </a:prstGeom>
                    <a:noFill/>
                    <a:ln>
                      <a:noFill/>
                    </a:ln>
                  </pic:spPr>
                </pic:pic>
              </a:graphicData>
            </a:graphic>
          </wp:inline>
        </w:drawing>
      </w:r>
    </w:p>
    <w:p w14:paraId="7DF50883" w14:textId="77777777" w:rsidR="005B2570" w:rsidRDefault="005B2570" w:rsidP="005B2570">
      <w:pPr>
        <w:ind w:left="786"/>
        <w:jc w:val="center"/>
        <w:rPr>
          <w:noProof/>
          <w:lang w:val="es-EC" w:eastAsia="es-EC"/>
        </w:rPr>
      </w:pPr>
    </w:p>
    <w:p w14:paraId="3C548F30" w14:textId="77777777" w:rsidR="000339FD" w:rsidRDefault="000339FD" w:rsidP="005B2570">
      <w:pPr>
        <w:ind w:left="786"/>
        <w:jc w:val="center"/>
        <w:rPr>
          <w:noProof/>
          <w:lang w:val="es-EC" w:eastAsia="es-EC"/>
        </w:rPr>
      </w:pPr>
    </w:p>
    <w:p w14:paraId="1305F92F" w14:textId="77777777" w:rsidR="005B2570" w:rsidRDefault="005B2570" w:rsidP="005B2570">
      <w:pPr>
        <w:ind w:left="786"/>
        <w:jc w:val="center"/>
        <w:rPr>
          <w:noProof/>
          <w:lang w:val="es-EC" w:eastAsia="es-EC"/>
        </w:rPr>
      </w:pPr>
    </w:p>
    <w:p w14:paraId="67354442" w14:textId="77777777" w:rsidR="005B2570" w:rsidRDefault="005B2570" w:rsidP="005B2570">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sidRPr="005B2570">
        <w:rPr>
          <w:rFonts w:ascii="Calibri" w:hAnsi="Calibri"/>
          <w:szCs w:val="24"/>
          <w:lang w:val="es-ES"/>
        </w:rPr>
        <w:t>BackupQlikView</w:t>
      </w:r>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torio “</w:t>
      </w:r>
      <w:r w:rsidRPr="005B2570">
        <w:rPr>
          <w:rFonts w:ascii="Calibri" w:hAnsi="Calibri" w:cs="Calibri"/>
          <w:szCs w:val="24"/>
          <w:lang w:val="es-EC"/>
        </w:rPr>
        <w:t>C:\</w:t>
      </w:r>
      <w:proofErr w:type="spellStart"/>
      <w:r w:rsidRPr="005B2570">
        <w:rPr>
          <w:rFonts w:ascii="Calibri" w:hAnsi="Calibri" w:cs="Calibri"/>
          <w:szCs w:val="24"/>
          <w:lang w:val="es-EC"/>
        </w:rPr>
        <w:t>Backup</w:t>
      </w:r>
      <w:proofErr w:type="spellEnd"/>
      <w:r w:rsidRPr="005B2570">
        <w:rPr>
          <w:rFonts w:ascii="Calibri" w:hAnsi="Calibri" w:cs="Calibri"/>
          <w:szCs w:val="24"/>
          <w:lang w:val="es-EC"/>
        </w:rPr>
        <w:t>\</w:t>
      </w:r>
      <w:proofErr w:type="spellStart"/>
      <w:r w:rsidRPr="005B2570">
        <w:rPr>
          <w:rFonts w:ascii="Calibri" w:hAnsi="Calibri" w:cs="Calibri"/>
          <w:szCs w:val="24"/>
          <w:lang w:val="es-EC"/>
        </w:rPr>
        <w:t>QlikView</w:t>
      </w:r>
      <w:proofErr w:type="spellEnd"/>
      <w:r>
        <w:rPr>
          <w:rFonts w:ascii="Calibri" w:hAnsi="Calibri" w:cs="Calibri"/>
          <w:szCs w:val="24"/>
          <w:lang w:val="es-EC"/>
        </w:rPr>
        <w:t>”, dentro del mencionado servidor</w:t>
      </w:r>
      <w:r w:rsidRPr="00073A6A">
        <w:rPr>
          <w:rFonts w:ascii="Calibri" w:hAnsi="Calibri" w:cs="Calibri"/>
          <w:szCs w:val="24"/>
          <w:lang w:val="es-EC"/>
        </w:rPr>
        <w:t>.</w:t>
      </w:r>
    </w:p>
    <w:p w14:paraId="01887D0F" w14:textId="05BFF403" w:rsidR="005B2570" w:rsidRDefault="00871D6B" w:rsidP="005B2570">
      <w:pPr>
        <w:widowControl w:val="0"/>
        <w:autoSpaceDE w:val="0"/>
        <w:autoSpaceDN w:val="0"/>
        <w:adjustRightInd w:val="0"/>
        <w:ind w:left="851"/>
        <w:jc w:val="center"/>
        <w:rPr>
          <w:noProof/>
          <w:lang w:val="es-EC" w:eastAsia="es-EC"/>
        </w:rPr>
      </w:pPr>
      <w:r w:rsidRPr="005B2570">
        <w:rPr>
          <w:noProof/>
          <w:lang w:val="es-EC" w:eastAsia="es-EC"/>
        </w:rPr>
        <w:drawing>
          <wp:inline distT="0" distB="0" distL="0" distR="0" wp14:anchorId="7F8188F3" wp14:editId="73A7C1BA">
            <wp:extent cx="3903345" cy="3534410"/>
            <wp:effectExtent l="0" t="0" r="0" b="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3345" cy="3534410"/>
                    </a:xfrm>
                    <a:prstGeom prst="rect">
                      <a:avLst/>
                    </a:prstGeom>
                    <a:noFill/>
                    <a:ln>
                      <a:noFill/>
                    </a:ln>
                  </pic:spPr>
                </pic:pic>
              </a:graphicData>
            </a:graphic>
          </wp:inline>
        </w:drawing>
      </w:r>
    </w:p>
    <w:p w14:paraId="6C325D32" w14:textId="77777777" w:rsidR="005B2570" w:rsidRPr="00073A6A" w:rsidRDefault="005B2570" w:rsidP="005B2570">
      <w:pPr>
        <w:widowControl w:val="0"/>
        <w:autoSpaceDE w:val="0"/>
        <w:autoSpaceDN w:val="0"/>
        <w:adjustRightInd w:val="0"/>
        <w:ind w:left="851"/>
        <w:jc w:val="center"/>
        <w:rPr>
          <w:rFonts w:ascii="Calibri" w:hAnsi="Calibri" w:cs="Calibri"/>
          <w:szCs w:val="24"/>
          <w:lang w:val="es-EC"/>
        </w:rPr>
      </w:pPr>
    </w:p>
    <w:p w14:paraId="632E4292" w14:textId="77777777" w:rsidR="005B2570" w:rsidRDefault="005B2570" w:rsidP="005B2570">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00BCC6B7" w14:textId="0D98FD51" w:rsidR="005B2570" w:rsidRPr="00073A6A" w:rsidRDefault="00871D6B" w:rsidP="005B2570">
      <w:pPr>
        <w:widowControl w:val="0"/>
        <w:autoSpaceDE w:val="0"/>
        <w:autoSpaceDN w:val="0"/>
        <w:adjustRightInd w:val="0"/>
        <w:ind w:left="851"/>
        <w:jc w:val="center"/>
        <w:rPr>
          <w:rFonts w:ascii="Calibri" w:hAnsi="Calibri" w:cs="Calibri"/>
          <w:szCs w:val="24"/>
          <w:lang w:val="es-EC"/>
        </w:rPr>
      </w:pPr>
      <w:r w:rsidRPr="005B2570">
        <w:rPr>
          <w:noProof/>
          <w:lang w:val="es-EC" w:eastAsia="es-EC"/>
        </w:rPr>
        <w:drawing>
          <wp:inline distT="0" distB="0" distL="0" distR="0" wp14:anchorId="276FC991" wp14:editId="39AF1A84">
            <wp:extent cx="4118610" cy="3742055"/>
            <wp:effectExtent l="0" t="0" r="0" b="0"/>
            <wp:docPr id="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8610" cy="3742055"/>
                    </a:xfrm>
                    <a:prstGeom prst="rect">
                      <a:avLst/>
                    </a:prstGeom>
                    <a:noFill/>
                    <a:ln>
                      <a:noFill/>
                    </a:ln>
                  </pic:spPr>
                </pic:pic>
              </a:graphicData>
            </a:graphic>
          </wp:inline>
        </w:drawing>
      </w:r>
    </w:p>
    <w:p w14:paraId="65200EA1" w14:textId="77777777" w:rsidR="005B2570" w:rsidRDefault="005B2570" w:rsidP="003F40E2">
      <w:pPr>
        <w:numPr>
          <w:ilvl w:val="0"/>
          <w:numId w:val="14"/>
        </w:numPr>
        <w:jc w:val="both"/>
        <w:rPr>
          <w:rFonts w:ascii="Calibri" w:hAnsi="Calibri" w:cs="Calibri"/>
          <w:szCs w:val="24"/>
          <w:lang w:val="es-EC"/>
        </w:rPr>
      </w:pPr>
      <w:r>
        <w:rPr>
          <w:rFonts w:ascii="Calibri" w:hAnsi="Calibri" w:cs="Calibri"/>
          <w:szCs w:val="24"/>
          <w:lang w:val="es-EC"/>
        </w:rPr>
        <w:t xml:space="preserve">Respaldo de </w:t>
      </w:r>
      <w:proofErr w:type="spellStart"/>
      <w:r>
        <w:rPr>
          <w:rFonts w:ascii="Calibri" w:hAnsi="Calibri" w:cs="Calibri"/>
          <w:szCs w:val="24"/>
          <w:lang w:val="es-EC"/>
        </w:rPr>
        <w:t>msdb</w:t>
      </w:r>
      <w:proofErr w:type="spellEnd"/>
    </w:p>
    <w:p w14:paraId="19DE2084" w14:textId="77777777" w:rsidR="005B2570" w:rsidRDefault="005B2570" w:rsidP="005B2570">
      <w:pPr>
        <w:ind w:left="786"/>
        <w:jc w:val="both"/>
        <w:rPr>
          <w:rFonts w:ascii="Calibri" w:hAnsi="Calibri" w:cs="Calibri"/>
          <w:szCs w:val="24"/>
          <w:lang w:val="es-EC"/>
        </w:rPr>
      </w:pPr>
      <w:r w:rsidRPr="00073A6A">
        <w:rPr>
          <w:rFonts w:ascii="Calibri" w:hAnsi="Calibri" w:cs="Calibri"/>
          <w:szCs w:val="24"/>
          <w:lang w:val="es-EC"/>
        </w:rPr>
        <w:t xml:space="preserve">Diariamente dentro del servidor </w:t>
      </w:r>
      <w:proofErr w:type="spellStart"/>
      <w:r w:rsidR="0077690A">
        <w:rPr>
          <w:rFonts w:ascii="Calibri" w:hAnsi="Calibri" w:cs="Calibri"/>
          <w:szCs w:val="24"/>
          <w:lang w:val="es-EC"/>
        </w:rPr>
        <w:t>symphtri</w:t>
      </w:r>
      <w:proofErr w:type="spellEnd"/>
      <w:r w:rsidRPr="00073A6A">
        <w:rPr>
          <w:rFonts w:ascii="Calibri" w:hAnsi="Calibri" w:cs="Calibri"/>
          <w:szCs w:val="24"/>
          <w:lang w:val="es-EC"/>
        </w:rPr>
        <w:t xml:space="preserve"> se ejecuta la tarea de respaldo automática de la base</w:t>
      </w:r>
      <w:r>
        <w:rPr>
          <w:rFonts w:ascii="Calibri" w:hAnsi="Calibri" w:cs="Calibri"/>
          <w:szCs w:val="24"/>
          <w:lang w:val="es-EC"/>
        </w:rPr>
        <w:t xml:space="preserve"> </w:t>
      </w:r>
      <w:proofErr w:type="spellStart"/>
      <w:r>
        <w:rPr>
          <w:rFonts w:ascii="Calibri" w:hAnsi="Calibri" w:cs="Calibri"/>
          <w:szCs w:val="24"/>
          <w:lang w:val="es-EC"/>
        </w:rPr>
        <w:t>msdb</w:t>
      </w:r>
      <w:proofErr w:type="spellEnd"/>
      <w:r w:rsidRPr="00073A6A">
        <w:rPr>
          <w:rFonts w:ascii="Calibri" w:hAnsi="Calibri" w:cs="Calibri"/>
          <w:szCs w:val="24"/>
          <w:lang w:val="es-EC"/>
        </w:rPr>
        <w:t>. Dentro</w:t>
      </w:r>
      <w:r>
        <w:rPr>
          <w:rFonts w:ascii="Calibri" w:hAnsi="Calibri" w:cs="Calibri"/>
          <w:szCs w:val="24"/>
          <w:lang w:val="es-EC"/>
        </w:rPr>
        <w:t xml:space="preserve"> del Agente SQL Server existe el</w:t>
      </w:r>
      <w:r w:rsidRPr="00073A6A">
        <w:rPr>
          <w:rFonts w:ascii="Calibri" w:hAnsi="Calibri" w:cs="Calibri"/>
          <w:szCs w:val="24"/>
          <w:lang w:val="es-EC"/>
        </w:rPr>
        <w:t xml:space="preserve"> </w:t>
      </w:r>
      <w:proofErr w:type="spellStart"/>
      <w:r>
        <w:rPr>
          <w:rFonts w:ascii="Calibri" w:hAnsi="Calibri" w:cs="Calibri"/>
          <w:szCs w:val="24"/>
          <w:lang w:val="es-EC"/>
        </w:rPr>
        <w:t>job</w:t>
      </w:r>
      <w:proofErr w:type="spellEnd"/>
      <w:r w:rsidRPr="00073A6A">
        <w:rPr>
          <w:rFonts w:ascii="Calibri" w:hAnsi="Calibri" w:cs="Calibri"/>
          <w:szCs w:val="24"/>
          <w:lang w:val="es-EC"/>
        </w:rPr>
        <w:t xml:space="preserve"> que lleva por nombre</w:t>
      </w:r>
      <w:r>
        <w:rPr>
          <w:rFonts w:ascii="Calibri" w:hAnsi="Calibri" w:cs="Calibri"/>
          <w:szCs w:val="24"/>
          <w:lang w:val="es-EC"/>
        </w:rPr>
        <w:t xml:space="preserve"> “</w:t>
      </w:r>
      <w:proofErr w:type="spellStart"/>
      <w:r w:rsidR="0077690A" w:rsidRPr="0077690A">
        <w:rPr>
          <w:rFonts w:ascii="Calibri" w:hAnsi="Calibri" w:cs="Calibri"/>
          <w:szCs w:val="24"/>
          <w:lang w:val="es-EC"/>
        </w:rPr>
        <w:t>Backup_MSDB</w:t>
      </w:r>
      <w:proofErr w:type="spellEnd"/>
      <w:r>
        <w:rPr>
          <w:rFonts w:ascii="Calibri" w:hAnsi="Calibri" w:cs="Calibri"/>
          <w:szCs w:val="24"/>
          <w:lang w:val="es-EC"/>
        </w:rPr>
        <w:t>”</w:t>
      </w:r>
    </w:p>
    <w:p w14:paraId="799227B7" w14:textId="77777777" w:rsidR="000339FD" w:rsidRDefault="000339FD" w:rsidP="005B2570">
      <w:pPr>
        <w:ind w:left="786"/>
        <w:jc w:val="both"/>
        <w:rPr>
          <w:rFonts w:ascii="Calibri" w:hAnsi="Calibri" w:cs="Calibri"/>
          <w:szCs w:val="24"/>
          <w:lang w:val="es-EC"/>
        </w:rPr>
      </w:pPr>
    </w:p>
    <w:p w14:paraId="770A876C" w14:textId="77777777" w:rsidR="000339FD" w:rsidRDefault="000339FD" w:rsidP="005B2570">
      <w:pPr>
        <w:ind w:left="786"/>
        <w:jc w:val="both"/>
        <w:rPr>
          <w:rFonts w:ascii="Calibri" w:hAnsi="Calibri" w:cs="Calibri"/>
          <w:szCs w:val="24"/>
          <w:lang w:val="es-EC"/>
        </w:rPr>
      </w:pPr>
    </w:p>
    <w:p w14:paraId="69FA2275" w14:textId="7BEC72AC" w:rsidR="005B2570" w:rsidRDefault="00871D6B" w:rsidP="005B2570">
      <w:pPr>
        <w:ind w:left="786"/>
        <w:jc w:val="center"/>
        <w:rPr>
          <w:noProof/>
          <w:lang w:val="es-EC" w:eastAsia="es-EC"/>
        </w:rPr>
      </w:pPr>
      <w:r w:rsidRPr="0077690A">
        <w:rPr>
          <w:noProof/>
          <w:lang w:val="es-EC" w:eastAsia="es-EC"/>
        </w:rPr>
        <w:drawing>
          <wp:inline distT="0" distB="0" distL="0" distR="0" wp14:anchorId="069479C0" wp14:editId="514C6C88">
            <wp:extent cx="4502785" cy="4088130"/>
            <wp:effectExtent l="0" t="0" r="0" b="0"/>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2785" cy="4088130"/>
                    </a:xfrm>
                    <a:prstGeom prst="rect">
                      <a:avLst/>
                    </a:prstGeom>
                    <a:noFill/>
                    <a:ln>
                      <a:noFill/>
                    </a:ln>
                  </pic:spPr>
                </pic:pic>
              </a:graphicData>
            </a:graphic>
          </wp:inline>
        </w:drawing>
      </w:r>
    </w:p>
    <w:p w14:paraId="3C08D5D2" w14:textId="77777777" w:rsidR="000339FD" w:rsidRDefault="000339FD" w:rsidP="005B2570">
      <w:pPr>
        <w:ind w:left="786"/>
        <w:jc w:val="center"/>
        <w:rPr>
          <w:noProof/>
          <w:lang w:val="es-EC" w:eastAsia="es-EC"/>
        </w:rPr>
      </w:pPr>
    </w:p>
    <w:p w14:paraId="39FFA1AC" w14:textId="77777777" w:rsidR="000339FD" w:rsidRDefault="000339FD" w:rsidP="005B2570">
      <w:pPr>
        <w:ind w:left="786"/>
        <w:jc w:val="center"/>
        <w:rPr>
          <w:noProof/>
          <w:lang w:val="es-EC" w:eastAsia="es-EC"/>
        </w:rPr>
      </w:pPr>
    </w:p>
    <w:p w14:paraId="1EEA08CC" w14:textId="77777777" w:rsidR="005B2570" w:rsidRDefault="005B2570" w:rsidP="005B2570">
      <w:pPr>
        <w:ind w:left="786"/>
        <w:jc w:val="center"/>
        <w:rPr>
          <w:noProof/>
          <w:lang w:val="es-EC" w:eastAsia="es-EC"/>
        </w:rPr>
      </w:pPr>
    </w:p>
    <w:p w14:paraId="13602E43" w14:textId="77777777" w:rsidR="005B2570" w:rsidRDefault="005B2570" w:rsidP="005B2570">
      <w:pPr>
        <w:widowControl w:val="0"/>
        <w:autoSpaceDE w:val="0"/>
        <w:autoSpaceDN w:val="0"/>
        <w:adjustRightInd w:val="0"/>
        <w:ind w:left="851"/>
        <w:jc w:val="both"/>
        <w:rPr>
          <w:rFonts w:ascii="Calibri" w:hAnsi="Calibri" w:cs="Calibri"/>
          <w:szCs w:val="24"/>
          <w:lang w:val="es-EC"/>
        </w:rPr>
      </w:pPr>
      <w:r>
        <w:rPr>
          <w:rFonts w:ascii="Calibri" w:hAnsi="Calibri"/>
          <w:szCs w:val="24"/>
          <w:lang w:val="es-ES"/>
        </w:rPr>
        <w:t xml:space="preserve">El mismo </w:t>
      </w:r>
      <w:r w:rsidRPr="00073A6A">
        <w:rPr>
          <w:rFonts w:ascii="Calibri" w:hAnsi="Calibri"/>
          <w:szCs w:val="24"/>
          <w:lang w:val="es-ES"/>
        </w:rPr>
        <w:t>se encarga de generar el archivo de respaldo que lleva por nombr</w:t>
      </w:r>
      <w:r>
        <w:rPr>
          <w:rFonts w:ascii="Calibri" w:hAnsi="Calibri"/>
          <w:szCs w:val="24"/>
          <w:lang w:val="es-ES"/>
        </w:rPr>
        <w:t>e “</w:t>
      </w:r>
      <w:proofErr w:type="spellStart"/>
      <w:r w:rsidR="0077690A" w:rsidRPr="0077690A">
        <w:rPr>
          <w:rFonts w:ascii="Calibri" w:hAnsi="Calibri"/>
          <w:szCs w:val="24"/>
          <w:lang w:val="es-ES"/>
        </w:rPr>
        <w:t>msdbTrilex</w:t>
      </w:r>
      <w:r>
        <w:rPr>
          <w:rFonts w:ascii="Calibri" w:hAnsi="Calibri"/>
          <w:szCs w:val="24"/>
          <w:lang w:val="es-ES"/>
        </w:rPr>
        <w:t>.bak</w:t>
      </w:r>
      <w:proofErr w:type="spellEnd"/>
      <w:r>
        <w:rPr>
          <w:rFonts w:ascii="Calibri" w:hAnsi="Calibri"/>
          <w:szCs w:val="24"/>
          <w:lang w:val="es-ES"/>
        </w:rPr>
        <w:t>”</w:t>
      </w:r>
      <w:r w:rsidRPr="00073A6A">
        <w:rPr>
          <w:rFonts w:ascii="Calibri" w:hAnsi="Calibri"/>
          <w:szCs w:val="24"/>
          <w:lang w:val="es-ES"/>
        </w:rPr>
        <w:t xml:space="preserve">, </w:t>
      </w:r>
      <w:r w:rsidRPr="00073A6A">
        <w:rPr>
          <w:rFonts w:ascii="Calibri" w:hAnsi="Calibri" w:cs="Calibri"/>
          <w:szCs w:val="24"/>
          <w:lang w:val="es-EC"/>
        </w:rPr>
        <w:t>este respaldo se genera en el direc</w:t>
      </w:r>
      <w:r>
        <w:rPr>
          <w:rFonts w:ascii="Calibri" w:hAnsi="Calibri" w:cs="Calibri"/>
          <w:szCs w:val="24"/>
          <w:lang w:val="es-EC"/>
        </w:rPr>
        <w:t>torio “</w:t>
      </w:r>
      <w:r w:rsidRPr="00A62217">
        <w:rPr>
          <w:rFonts w:ascii="Calibri" w:hAnsi="Calibri" w:cs="Calibri"/>
          <w:szCs w:val="24"/>
          <w:lang w:val="es-EC"/>
        </w:rPr>
        <w:t>C:\</w:t>
      </w:r>
      <w:proofErr w:type="spellStart"/>
      <w:r w:rsidRPr="00A62217">
        <w:rPr>
          <w:rFonts w:ascii="Calibri" w:hAnsi="Calibri" w:cs="Calibri"/>
          <w:szCs w:val="24"/>
          <w:lang w:val="es-EC"/>
        </w:rPr>
        <w:t>Symphony</w:t>
      </w:r>
      <w:proofErr w:type="spellEnd"/>
      <w:r w:rsidRPr="00A62217">
        <w:rPr>
          <w:rFonts w:ascii="Calibri" w:hAnsi="Calibri" w:cs="Calibri"/>
          <w:szCs w:val="24"/>
          <w:lang w:val="es-EC"/>
        </w:rPr>
        <w:t>\</w:t>
      </w:r>
      <w:proofErr w:type="spellStart"/>
      <w:r w:rsidRPr="00A62217">
        <w:rPr>
          <w:rFonts w:ascii="Calibri" w:hAnsi="Calibri" w:cs="Calibri"/>
          <w:szCs w:val="24"/>
          <w:lang w:val="es-EC"/>
        </w:rPr>
        <w:t>Backup</w:t>
      </w:r>
      <w:proofErr w:type="spellEnd"/>
      <w:r>
        <w:rPr>
          <w:rFonts w:ascii="Calibri" w:hAnsi="Calibri" w:cs="Calibri"/>
          <w:szCs w:val="24"/>
          <w:lang w:val="es-EC"/>
        </w:rPr>
        <w:t>”, dentro del mencionado servidor</w:t>
      </w:r>
      <w:r w:rsidRPr="00073A6A">
        <w:rPr>
          <w:rFonts w:ascii="Calibri" w:hAnsi="Calibri" w:cs="Calibri"/>
          <w:szCs w:val="24"/>
          <w:lang w:val="es-EC"/>
        </w:rPr>
        <w:t>.</w:t>
      </w:r>
    </w:p>
    <w:p w14:paraId="6BDB83FF" w14:textId="1DABE86F" w:rsidR="005B2570" w:rsidRDefault="00871D6B" w:rsidP="005B2570">
      <w:pPr>
        <w:widowControl w:val="0"/>
        <w:autoSpaceDE w:val="0"/>
        <w:autoSpaceDN w:val="0"/>
        <w:adjustRightInd w:val="0"/>
        <w:ind w:left="851"/>
        <w:jc w:val="center"/>
        <w:rPr>
          <w:noProof/>
          <w:lang w:val="es-EC" w:eastAsia="es-EC"/>
        </w:rPr>
      </w:pPr>
      <w:r w:rsidRPr="0077690A">
        <w:rPr>
          <w:noProof/>
          <w:lang w:val="es-EC" w:eastAsia="es-EC"/>
        </w:rPr>
        <w:drawing>
          <wp:inline distT="0" distB="0" distL="0" distR="0" wp14:anchorId="090F6576" wp14:editId="16462FFE">
            <wp:extent cx="3780790" cy="3449955"/>
            <wp:effectExtent l="0" t="0" r="0"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0790" cy="3449955"/>
                    </a:xfrm>
                    <a:prstGeom prst="rect">
                      <a:avLst/>
                    </a:prstGeom>
                    <a:noFill/>
                    <a:ln>
                      <a:noFill/>
                    </a:ln>
                  </pic:spPr>
                </pic:pic>
              </a:graphicData>
            </a:graphic>
          </wp:inline>
        </w:drawing>
      </w:r>
    </w:p>
    <w:p w14:paraId="5F63CEA9" w14:textId="77777777" w:rsidR="005B2570" w:rsidRPr="00073A6A" w:rsidRDefault="005B2570" w:rsidP="005B2570">
      <w:pPr>
        <w:widowControl w:val="0"/>
        <w:autoSpaceDE w:val="0"/>
        <w:autoSpaceDN w:val="0"/>
        <w:adjustRightInd w:val="0"/>
        <w:ind w:left="851"/>
        <w:jc w:val="center"/>
        <w:rPr>
          <w:rFonts w:ascii="Calibri" w:hAnsi="Calibri" w:cs="Calibri"/>
          <w:szCs w:val="24"/>
          <w:lang w:val="es-EC"/>
        </w:rPr>
      </w:pPr>
    </w:p>
    <w:p w14:paraId="12FC2182" w14:textId="77777777" w:rsidR="005B2570" w:rsidRDefault="005B2570" w:rsidP="005B2570">
      <w:pPr>
        <w:widowControl w:val="0"/>
        <w:autoSpaceDE w:val="0"/>
        <w:autoSpaceDN w:val="0"/>
        <w:adjustRightInd w:val="0"/>
        <w:ind w:left="851"/>
        <w:jc w:val="both"/>
        <w:rPr>
          <w:rFonts w:ascii="Calibri" w:hAnsi="Calibri" w:cs="Calibri"/>
          <w:szCs w:val="24"/>
          <w:lang w:val="es-EC"/>
        </w:rPr>
      </w:pPr>
      <w:r>
        <w:rPr>
          <w:rFonts w:ascii="Calibri" w:hAnsi="Calibri" w:cs="Calibri"/>
          <w:szCs w:val="24"/>
          <w:lang w:val="es-EC"/>
        </w:rPr>
        <w:t xml:space="preserve">En caso de existir algún error dentro de la ejecución del </w:t>
      </w:r>
      <w:proofErr w:type="spellStart"/>
      <w:r>
        <w:rPr>
          <w:rFonts w:ascii="Calibri" w:hAnsi="Calibri" w:cs="Calibri"/>
          <w:szCs w:val="24"/>
          <w:lang w:val="es-EC"/>
        </w:rPr>
        <w:t>job</w:t>
      </w:r>
      <w:proofErr w:type="spellEnd"/>
      <w:r>
        <w:rPr>
          <w:rFonts w:ascii="Calibri" w:hAnsi="Calibri" w:cs="Calibri"/>
          <w:szCs w:val="24"/>
          <w:lang w:val="es-EC"/>
        </w:rPr>
        <w:t>, se enviará un mail de alerta a los responsables</w:t>
      </w:r>
    </w:p>
    <w:p w14:paraId="6D9E3238" w14:textId="77777777" w:rsidR="000339FD" w:rsidRDefault="000339FD" w:rsidP="005B2570">
      <w:pPr>
        <w:widowControl w:val="0"/>
        <w:autoSpaceDE w:val="0"/>
        <w:autoSpaceDN w:val="0"/>
        <w:adjustRightInd w:val="0"/>
        <w:ind w:left="851"/>
        <w:jc w:val="both"/>
        <w:rPr>
          <w:rFonts w:ascii="Calibri" w:hAnsi="Calibri" w:cs="Calibri"/>
          <w:szCs w:val="24"/>
          <w:lang w:val="es-EC"/>
        </w:rPr>
      </w:pPr>
    </w:p>
    <w:p w14:paraId="68F97ECF" w14:textId="1FFA45AA" w:rsidR="005B2570" w:rsidRPr="00073A6A" w:rsidRDefault="00871D6B" w:rsidP="000339FD">
      <w:pPr>
        <w:widowControl w:val="0"/>
        <w:autoSpaceDE w:val="0"/>
        <w:autoSpaceDN w:val="0"/>
        <w:adjustRightInd w:val="0"/>
        <w:ind w:left="851"/>
        <w:jc w:val="center"/>
        <w:rPr>
          <w:rFonts w:ascii="Calibri" w:hAnsi="Calibri" w:cs="Calibri"/>
          <w:szCs w:val="24"/>
          <w:lang w:val="es-EC"/>
        </w:rPr>
      </w:pPr>
      <w:r w:rsidRPr="0077690A">
        <w:rPr>
          <w:noProof/>
          <w:lang w:val="es-EC" w:eastAsia="es-EC"/>
        </w:rPr>
        <w:drawing>
          <wp:inline distT="0" distB="0" distL="0" distR="0" wp14:anchorId="2EB427E0" wp14:editId="2142EFE7">
            <wp:extent cx="4064635" cy="3688080"/>
            <wp:effectExtent l="0" t="0" r="0"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4635" cy="3688080"/>
                    </a:xfrm>
                    <a:prstGeom prst="rect">
                      <a:avLst/>
                    </a:prstGeom>
                    <a:noFill/>
                    <a:ln>
                      <a:noFill/>
                    </a:ln>
                  </pic:spPr>
                </pic:pic>
              </a:graphicData>
            </a:graphic>
          </wp:inline>
        </w:drawing>
      </w:r>
    </w:p>
    <w:p w14:paraId="4682BDC4" w14:textId="77777777" w:rsidR="003D6EE3" w:rsidRDefault="003D6EE3" w:rsidP="003D6EE3">
      <w:pPr>
        <w:widowControl w:val="0"/>
        <w:autoSpaceDE w:val="0"/>
        <w:autoSpaceDN w:val="0"/>
        <w:adjustRightInd w:val="0"/>
        <w:ind w:left="426"/>
        <w:jc w:val="both"/>
        <w:rPr>
          <w:rFonts w:ascii="Calibri" w:hAnsi="Calibri" w:cs="Calibri"/>
          <w:szCs w:val="24"/>
          <w:lang w:val="es-EC"/>
        </w:rPr>
      </w:pPr>
      <w:r w:rsidRPr="00073A6A">
        <w:rPr>
          <w:rFonts w:ascii="Calibri" w:hAnsi="Calibri" w:cs="Calibri"/>
          <w:szCs w:val="24"/>
          <w:lang w:val="es-EC"/>
        </w:rPr>
        <w:t xml:space="preserve">Además del proceso de generación de </w:t>
      </w:r>
      <w:proofErr w:type="spellStart"/>
      <w:r w:rsidRPr="00073A6A">
        <w:rPr>
          <w:rFonts w:ascii="Calibri" w:hAnsi="Calibri" w:cs="Calibri"/>
          <w:szCs w:val="24"/>
          <w:lang w:val="es-EC"/>
        </w:rPr>
        <w:t>backup</w:t>
      </w:r>
      <w:proofErr w:type="spellEnd"/>
      <w:r>
        <w:rPr>
          <w:rFonts w:ascii="Calibri" w:hAnsi="Calibri" w:cs="Calibri"/>
          <w:szCs w:val="24"/>
          <w:lang w:val="es-EC"/>
        </w:rPr>
        <w:t xml:space="preserve"> “</w:t>
      </w:r>
      <w:proofErr w:type="spellStart"/>
      <w:r w:rsidR="0077690A" w:rsidRPr="0077690A">
        <w:rPr>
          <w:rFonts w:ascii="Calibri" w:hAnsi="Calibri" w:cs="Calibri"/>
          <w:szCs w:val="24"/>
          <w:lang w:val="es-EC"/>
        </w:rPr>
        <w:t>BackupSymphonyTrilex</w:t>
      </w:r>
      <w:r>
        <w:rPr>
          <w:rFonts w:ascii="Calibri" w:hAnsi="Calibri" w:cs="Calibri"/>
          <w:szCs w:val="24"/>
          <w:lang w:val="es-EC"/>
        </w:rPr>
        <w:t>.bak</w:t>
      </w:r>
      <w:proofErr w:type="spellEnd"/>
      <w:r>
        <w:rPr>
          <w:rFonts w:ascii="Calibri" w:hAnsi="Calibri" w:cs="Calibri"/>
          <w:szCs w:val="24"/>
          <w:lang w:val="es-EC"/>
        </w:rPr>
        <w:t>”</w:t>
      </w:r>
      <w:r w:rsidR="0077690A">
        <w:rPr>
          <w:rFonts w:ascii="Calibri" w:hAnsi="Calibri" w:cs="Calibri"/>
          <w:szCs w:val="24"/>
          <w:lang w:val="es-EC"/>
        </w:rPr>
        <w:t>, “</w:t>
      </w:r>
      <w:proofErr w:type="spellStart"/>
      <w:r w:rsidR="0077690A" w:rsidRPr="0077690A">
        <w:rPr>
          <w:rFonts w:ascii="Calibri" w:hAnsi="Calibri" w:cs="Calibri"/>
          <w:szCs w:val="24"/>
          <w:lang w:val="es-EC"/>
        </w:rPr>
        <w:t>BackupCreditos</w:t>
      </w:r>
      <w:r w:rsidR="0077690A">
        <w:rPr>
          <w:rFonts w:ascii="Calibri" w:hAnsi="Calibri" w:cs="Calibri"/>
          <w:szCs w:val="24"/>
          <w:lang w:val="es-EC"/>
        </w:rPr>
        <w:t>.bak</w:t>
      </w:r>
      <w:proofErr w:type="spellEnd"/>
      <w:r w:rsidR="0077690A">
        <w:rPr>
          <w:rFonts w:ascii="Calibri" w:hAnsi="Calibri" w:cs="Calibri"/>
          <w:szCs w:val="24"/>
          <w:lang w:val="es-EC"/>
        </w:rPr>
        <w:t>”, “</w:t>
      </w:r>
      <w:proofErr w:type="spellStart"/>
      <w:r w:rsidR="0077690A" w:rsidRPr="0077690A">
        <w:rPr>
          <w:rFonts w:ascii="Calibri" w:hAnsi="Calibri" w:cs="Calibri"/>
          <w:szCs w:val="24"/>
          <w:lang w:val="es-EC"/>
        </w:rPr>
        <w:t>BackupQlikView</w:t>
      </w:r>
      <w:r w:rsidR="0077690A">
        <w:rPr>
          <w:rFonts w:ascii="Calibri" w:hAnsi="Calibri" w:cs="Calibri"/>
          <w:szCs w:val="24"/>
          <w:lang w:val="es-EC"/>
        </w:rPr>
        <w:t>.bak</w:t>
      </w:r>
      <w:proofErr w:type="spellEnd"/>
      <w:r w:rsidR="0077690A">
        <w:rPr>
          <w:rFonts w:ascii="Calibri" w:hAnsi="Calibri" w:cs="Calibri"/>
          <w:szCs w:val="24"/>
          <w:lang w:val="es-EC"/>
        </w:rPr>
        <w:t xml:space="preserve">” </w:t>
      </w:r>
      <w:r>
        <w:rPr>
          <w:rFonts w:ascii="Calibri" w:hAnsi="Calibri" w:cs="Calibri"/>
          <w:szCs w:val="24"/>
          <w:lang w:val="es-EC"/>
        </w:rPr>
        <w:t>y “</w:t>
      </w:r>
      <w:proofErr w:type="spellStart"/>
      <w:r w:rsidR="0077690A">
        <w:rPr>
          <w:rFonts w:ascii="Calibri" w:hAnsi="Calibri" w:cs="Calibri"/>
          <w:szCs w:val="24"/>
          <w:lang w:val="es-EC"/>
        </w:rPr>
        <w:t>msdbTrilex</w:t>
      </w:r>
      <w:r>
        <w:rPr>
          <w:rFonts w:ascii="Calibri" w:hAnsi="Calibri" w:cs="Calibri"/>
          <w:szCs w:val="24"/>
          <w:lang w:val="es-EC"/>
        </w:rPr>
        <w:t>.bak</w:t>
      </w:r>
      <w:proofErr w:type="spellEnd"/>
      <w:r>
        <w:rPr>
          <w:rFonts w:ascii="Calibri" w:hAnsi="Calibri" w:cs="Calibri"/>
          <w:szCs w:val="24"/>
          <w:lang w:val="es-EC"/>
        </w:rPr>
        <w:t>”</w:t>
      </w:r>
      <w:r w:rsidRPr="00073A6A">
        <w:rPr>
          <w:rFonts w:ascii="Calibri" w:hAnsi="Calibri" w:cs="Calibri"/>
          <w:szCs w:val="24"/>
          <w:lang w:val="es-EC"/>
        </w:rPr>
        <w:t>, existe una tarea programada de Windows que comprime es</w:t>
      </w:r>
      <w:r>
        <w:rPr>
          <w:rFonts w:ascii="Calibri" w:hAnsi="Calibri" w:cs="Calibri"/>
          <w:szCs w:val="24"/>
          <w:lang w:val="es-EC"/>
        </w:rPr>
        <w:t>tos</w:t>
      </w:r>
      <w:r w:rsidRPr="00073A6A">
        <w:rPr>
          <w:rFonts w:ascii="Calibri" w:hAnsi="Calibri" w:cs="Calibri"/>
          <w:szCs w:val="24"/>
          <w:lang w:val="es-EC"/>
        </w:rPr>
        <w:t xml:space="preserve"> archivo</w:t>
      </w:r>
      <w:r>
        <w:rPr>
          <w:rFonts w:ascii="Calibri" w:hAnsi="Calibri" w:cs="Calibri"/>
          <w:szCs w:val="24"/>
          <w:lang w:val="es-EC"/>
        </w:rPr>
        <w:t>s</w:t>
      </w:r>
      <w:r w:rsidRPr="00073A6A">
        <w:rPr>
          <w:rFonts w:ascii="Calibri" w:hAnsi="Calibri" w:cs="Calibri"/>
          <w:szCs w:val="24"/>
          <w:lang w:val="es-EC"/>
        </w:rPr>
        <w:t xml:space="preserve"> de respaldo. Esta tarea se ejecuta diariamente </w:t>
      </w:r>
      <w:r>
        <w:rPr>
          <w:rFonts w:ascii="Calibri" w:hAnsi="Calibri" w:cs="Calibri"/>
          <w:szCs w:val="24"/>
          <w:lang w:val="es-EC"/>
        </w:rPr>
        <w:t>con la ayuda del archivo “</w:t>
      </w:r>
      <w:r w:rsidR="0077690A">
        <w:rPr>
          <w:rFonts w:ascii="Calibri" w:hAnsi="Calibri" w:cs="Calibri"/>
          <w:szCs w:val="24"/>
          <w:lang w:val="es-EC"/>
        </w:rPr>
        <w:t>RespaldoBase</w:t>
      </w:r>
      <w:r w:rsidRPr="00073A6A">
        <w:rPr>
          <w:rFonts w:ascii="Calibri" w:hAnsi="Calibri" w:cs="Calibri"/>
          <w:szCs w:val="24"/>
          <w:lang w:val="es-EC"/>
        </w:rPr>
        <w:t>.bat</w:t>
      </w:r>
      <w:r>
        <w:rPr>
          <w:rFonts w:ascii="Calibri" w:hAnsi="Calibri" w:cs="Calibri"/>
          <w:szCs w:val="24"/>
          <w:lang w:val="es-EC"/>
        </w:rPr>
        <w:t>”</w:t>
      </w:r>
      <w:r w:rsidRPr="00073A6A">
        <w:rPr>
          <w:rFonts w:ascii="Calibri" w:hAnsi="Calibri" w:cs="Calibri"/>
          <w:szCs w:val="24"/>
          <w:lang w:val="es-EC"/>
        </w:rPr>
        <w:t xml:space="preserve"> que se encuentra en el directorio “</w:t>
      </w:r>
      <w:r w:rsidRPr="00A62217">
        <w:rPr>
          <w:rFonts w:ascii="Calibri" w:hAnsi="Calibri" w:cs="Calibri"/>
          <w:szCs w:val="24"/>
          <w:lang w:val="es-EC"/>
        </w:rPr>
        <w:t>C:\</w:t>
      </w:r>
      <w:r w:rsidR="0077690A" w:rsidRPr="00A62217">
        <w:rPr>
          <w:rFonts w:ascii="Calibri" w:hAnsi="Calibri" w:cs="Calibri"/>
          <w:szCs w:val="24"/>
          <w:lang w:val="es-EC"/>
        </w:rPr>
        <w:t xml:space="preserve"> </w:t>
      </w:r>
      <w:proofErr w:type="spellStart"/>
      <w:r w:rsidRPr="00A62217">
        <w:rPr>
          <w:rFonts w:ascii="Calibri" w:hAnsi="Calibri" w:cs="Calibri"/>
          <w:szCs w:val="24"/>
          <w:lang w:val="es-EC"/>
        </w:rPr>
        <w:t>bats</w:t>
      </w:r>
      <w:proofErr w:type="spellEnd"/>
      <w:r w:rsidRPr="00073A6A">
        <w:rPr>
          <w:rFonts w:ascii="Calibri" w:hAnsi="Calibri" w:cs="Calibri"/>
          <w:szCs w:val="24"/>
          <w:lang w:val="es-EC"/>
        </w:rPr>
        <w:t>”</w:t>
      </w:r>
    </w:p>
    <w:p w14:paraId="20B6D7A1" w14:textId="77777777" w:rsidR="003D6EE3" w:rsidRDefault="003D6EE3" w:rsidP="003D6EE3">
      <w:pPr>
        <w:ind w:left="786"/>
        <w:jc w:val="center"/>
        <w:rPr>
          <w:noProof/>
          <w:lang w:val="es-EC" w:eastAsia="es-EC"/>
        </w:rPr>
      </w:pPr>
    </w:p>
    <w:p w14:paraId="217B03A5" w14:textId="77777777" w:rsidR="003D6EE3" w:rsidRPr="00073A6A" w:rsidRDefault="003D6EE3" w:rsidP="003D6EE3">
      <w:pPr>
        <w:tabs>
          <w:tab w:val="left" w:pos="426"/>
        </w:tabs>
        <w:ind w:left="426"/>
        <w:jc w:val="both"/>
        <w:rPr>
          <w:rFonts w:ascii="Calibri" w:hAnsi="Calibri" w:cs="Calibri"/>
          <w:szCs w:val="24"/>
          <w:lang w:val="es-EC"/>
        </w:rPr>
      </w:pPr>
      <w:r w:rsidRPr="00073A6A">
        <w:rPr>
          <w:rFonts w:ascii="Calibri" w:hAnsi="Calibri" w:cs="Calibri"/>
          <w:szCs w:val="24"/>
          <w:lang w:val="es-ES"/>
        </w:rPr>
        <w:t>El directorio donde se guarda la compresión de la</w:t>
      </w:r>
      <w:r>
        <w:rPr>
          <w:rFonts w:ascii="Calibri" w:hAnsi="Calibri" w:cs="Calibri"/>
          <w:szCs w:val="24"/>
          <w:lang w:val="es-ES"/>
        </w:rPr>
        <w:t>s</w:t>
      </w:r>
      <w:r w:rsidRPr="00073A6A">
        <w:rPr>
          <w:rFonts w:ascii="Calibri" w:hAnsi="Calibri" w:cs="Calibri"/>
          <w:szCs w:val="24"/>
          <w:lang w:val="es-ES"/>
        </w:rPr>
        <w:t xml:space="preserve"> base</w:t>
      </w:r>
      <w:r>
        <w:rPr>
          <w:rFonts w:ascii="Calibri" w:hAnsi="Calibri" w:cs="Calibri"/>
          <w:szCs w:val="24"/>
          <w:lang w:val="es-ES"/>
        </w:rPr>
        <w:t>s</w:t>
      </w:r>
      <w:r w:rsidRPr="00073A6A">
        <w:rPr>
          <w:rFonts w:ascii="Calibri" w:hAnsi="Calibri" w:cs="Calibri"/>
          <w:szCs w:val="24"/>
          <w:lang w:val="es-ES"/>
        </w:rPr>
        <w:t xml:space="preserve"> es </w:t>
      </w:r>
      <w:r w:rsidR="0077690A" w:rsidRPr="0077690A">
        <w:rPr>
          <w:rFonts w:ascii="Calibri" w:hAnsi="Calibri" w:cs="Calibri"/>
          <w:szCs w:val="24"/>
          <w:lang w:val="es-EC"/>
        </w:rPr>
        <w:t>\\192.168.1.109\RespaldosSymphony\symphtri\Base</w:t>
      </w:r>
      <w:r>
        <w:rPr>
          <w:rFonts w:ascii="Calibri" w:hAnsi="Calibri" w:cs="Calibri"/>
          <w:szCs w:val="24"/>
          <w:lang w:val="es-EC"/>
        </w:rPr>
        <w:t>\nombre</w:t>
      </w:r>
      <w:r w:rsidRPr="00073A6A">
        <w:rPr>
          <w:rFonts w:ascii="Calibri" w:hAnsi="Calibri" w:cs="Calibri"/>
          <w:szCs w:val="24"/>
          <w:lang w:val="es-EC"/>
        </w:rPr>
        <w:t>base</w:t>
      </w:r>
      <w:r>
        <w:rPr>
          <w:rFonts w:ascii="Calibri" w:hAnsi="Calibri" w:cs="Calibri"/>
          <w:szCs w:val="24"/>
          <w:lang w:val="es-EC"/>
        </w:rPr>
        <w:t>(</w:t>
      </w:r>
      <w:r w:rsidRPr="00073A6A">
        <w:rPr>
          <w:rFonts w:ascii="Calibri" w:hAnsi="Calibri" w:cs="Calibri"/>
          <w:szCs w:val="24"/>
          <w:lang w:val="es-EC"/>
        </w:rPr>
        <w:t>fecha</w:t>
      </w:r>
      <w:r>
        <w:rPr>
          <w:rFonts w:ascii="Calibri" w:hAnsi="Calibri" w:cs="Calibri"/>
          <w:szCs w:val="24"/>
          <w:lang w:val="es-EC"/>
        </w:rPr>
        <w:t>)</w:t>
      </w:r>
    </w:p>
    <w:p w14:paraId="0747A7B6" w14:textId="77777777" w:rsidR="003D6EE3" w:rsidRDefault="003D6EE3" w:rsidP="003D6EE3">
      <w:pPr>
        <w:tabs>
          <w:tab w:val="left" w:pos="426"/>
        </w:tabs>
        <w:ind w:left="426"/>
        <w:jc w:val="both"/>
        <w:rPr>
          <w:rFonts w:ascii="Calibri" w:hAnsi="Calibri" w:cs="Calibri"/>
          <w:szCs w:val="24"/>
          <w:lang w:val="es-EC"/>
        </w:rPr>
      </w:pPr>
      <w:r w:rsidRPr="00073A6A">
        <w:rPr>
          <w:rFonts w:ascii="Calibri" w:hAnsi="Calibri" w:cs="Calibri"/>
          <w:szCs w:val="24"/>
          <w:lang w:val="es-EC"/>
        </w:rPr>
        <w:t xml:space="preserve">La fecha está dada por la tarea de compresión y debe corresponder a la del día </w:t>
      </w:r>
      <w:r>
        <w:rPr>
          <w:rFonts w:ascii="Calibri" w:hAnsi="Calibri" w:cs="Calibri"/>
          <w:szCs w:val="24"/>
          <w:lang w:val="es-EC"/>
        </w:rPr>
        <w:t>de ejecución</w:t>
      </w:r>
      <w:r w:rsidRPr="00073A6A">
        <w:rPr>
          <w:rFonts w:ascii="Calibri" w:hAnsi="Calibri" w:cs="Calibri"/>
          <w:szCs w:val="24"/>
          <w:lang w:val="es-EC"/>
        </w:rPr>
        <w:t>.</w:t>
      </w:r>
    </w:p>
    <w:p w14:paraId="62F9B1A1" w14:textId="77777777" w:rsidR="000339FD" w:rsidRDefault="000339FD" w:rsidP="003D6EE3">
      <w:pPr>
        <w:tabs>
          <w:tab w:val="left" w:pos="426"/>
        </w:tabs>
        <w:ind w:left="426"/>
        <w:jc w:val="both"/>
        <w:rPr>
          <w:rFonts w:ascii="Calibri" w:hAnsi="Calibri" w:cs="Calibri"/>
          <w:szCs w:val="24"/>
          <w:lang w:val="es-EC"/>
        </w:rPr>
      </w:pPr>
    </w:p>
    <w:p w14:paraId="20205664" w14:textId="77777777" w:rsidR="000339FD" w:rsidRDefault="000339FD" w:rsidP="003D6EE3">
      <w:pPr>
        <w:tabs>
          <w:tab w:val="left" w:pos="426"/>
        </w:tabs>
        <w:ind w:left="426"/>
        <w:jc w:val="both"/>
        <w:rPr>
          <w:rFonts w:ascii="Calibri" w:hAnsi="Calibri" w:cs="Calibri"/>
          <w:szCs w:val="24"/>
          <w:lang w:val="es-EC"/>
        </w:rPr>
      </w:pPr>
    </w:p>
    <w:p w14:paraId="139EF932" w14:textId="5D059101" w:rsidR="003D6EE3" w:rsidRPr="00073A6A" w:rsidRDefault="00871D6B" w:rsidP="003D6EE3">
      <w:pPr>
        <w:jc w:val="center"/>
        <w:rPr>
          <w:rFonts w:ascii="Calibri" w:hAnsi="Calibri" w:cs="Calibri"/>
          <w:szCs w:val="24"/>
          <w:lang w:val="es-ES"/>
        </w:rPr>
      </w:pPr>
      <w:r w:rsidRPr="0077690A">
        <w:rPr>
          <w:noProof/>
          <w:lang w:val="es-EC" w:eastAsia="es-EC"/>
        </w:rPr>
        <w:drawing>
          <wp:inline distT="0" distB="0" distL="0" distR="0" wp14:anchorId="506A8534" wp14:editId="7C8D8A74">
            <wp:extent cx="5617210" cy="3311525"/>
            <wp:effectExtent l="0" t="0" r="0"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p>
    <w:p w14:paraId="54CAB5D9" w14:textId="77777777" w:rsidR="003D6EE3" w:rsidRDefault="003D6EE3" w:rsidP="003D6EE3">
      <w:pPr>
        <w:ind w:left="786"/>
        <w:jc w:val="center"/>
        <w:rPr>
          <w:noProof/>
          <w:lang w:val="es-EC" w:eastAsia="es-EC"/>
        </w:rPr>
      </w:pPr>
    </w:p>
    <w:p w14:paraId="7FAF38FE" w14:textId="77777777" w:rsidR="003D6EE3" w:rsidRDefault="003D6EE3" w:rsidP="003D6EE3">
      <w:pPr>
        <w:ind w:left="786"/>
        <w:jc w:val="center"/>
        <w:rPr>
          <w:noProof/>
          <w:lang w:val="es-EC" w:eastAsia="es-EC"/>
        </w:rPr>
      </w:pPr>
    </w:p>
    <w:p w14:paraId="002A6F73" w14:textId="77777777" w:rsidR="003D6EE3" w:rsidRDefault="003D6EE3" w:rsidP="003D6EE3">
      <w:pPr>
        <w:ind w:left="786"/>
        <w:jc w:val="center"/>
        <w:rPr>
          <w:noProof/>
          <w:lang w:val="es-EC" w:eastAsia="es-EC"/>
        </w:rPr>
      </w:pPr>
    </w:p>
    <w:p w14:paraId="770235F6" w14:textId="77777777" w:rsidR="003D6EE3" w:rsidRDefault="003D6EE3" w:rsidP="003D6EE3">
      <w:pPr>
        <w:ind w:left="426"/>
        <w:jc w:val="both"/>
        <w:rPr>
          <w:rFonts w:ascii="Calibri" w:hAnsi="Calibri"/>
          <w:szCs w:val="24"/>
          <w:lang w:val="es-MX"/>
        </w:rPr>
      </w:pPr>
    </w:p>
    <w:p w14:paraId="2ADD1E7F" w14:textId="77777777" w:rsidR="003D6EE3" w:rsidRDefault="003D6EE3" w:rsidP="003D6EE3">
      <w:pPr>
        <w:ind w:left="426"/>
        <w:jc w:val="both"/>
        <w:rPr>
          <w:rFonts w:ascii="Calibri" w:hAnsi="Calibri"/>
          <w:szCs w:val="24"/>
          <w:lang w:val="es-MX"/>
        </w:rPr>
      </w:pPr>
    </w:p>
    <w:p w14:paraId="7FE7C739" w14:textId="77777777" w:rsidR="003D6EE3" w:rsidRDefault="003D6EE3" w:rsidP="003D6EE3">
      <w:pPr>
        <w:jc w:val="both"/>
        <w:rPr>
          <w:rFonts w:ascii="Calibri" w:hAnsi="Calibri"/>
          <w:szCs w:val="24"/>
          <w:lang w:val="es-MX"/>
        </w:rPr>
      </w:pPr>
      <w:r>
        <w:rPr>
          <w:rFonts w:ascii="Calibri" w:hAnsi="Calibri"/>
          <w:b/>
          <w:szCs w:val="24"/>
          <w:lang w:val="es-MX"/>
        </w:rPr>
        <w:t xml:space="preserve">Nota: </w:t>
      </w:r>
      <w:r>
        <w:rPr>
          <w:rFonts w:ascii="Calibri" w:hAnsi="Calibri"/>
          <w:szCs w:val="24"/>
          <w:lang w:val="es-MX"/>
        </w:rPr>
        <w:t>Ver Anexo B</w:t>
      </w:r>
      <w:r w:rsidRPr="00822C3A">
        <w:rPr>
          <w:rFonts w:ascii="Calibri" w:hAnsi="Calibri"/>
          <w:szCs w:val="24"/>
          <w:lang w:val="es-MX"/>
        </w:rPr>
        <w:t xml:space="preserve"> para implantar un </w:t>
      </w:r>
      <w:proofErr w:type="spellStart"/>
      <w:r>
        <w:rPr>
          <w:rFonts w:ascii="Calibri" w:hAnsi="Calibri"/>
          <w:szCs w:val="24"/>
          <w:lang w:val="es-MX"/>
        </w:rPr>
        <w:t>job</w:t>
      </w:r>
      <w:proofErr w:type="spellEnd"/>
      <w:r>
        <w:rPr>
          <w:rFonts w:ascii="Calibri" w:hAnsi="Calibri"/>
          <w:szCs w:val="24"/>
          <w:lang w:val="es-MX"/>
        </w:rPr>
        <w:t xml:space="preserve"> dentro del Agente de </w:t>
      </w:r>
      <w:proofErr w:type="spellStart"/>
      <w:r>
        <w:rPr>
          <w:rFonts w:ascii="Calibri" w:hAnsi="Calibri"/>
          <w:szCs w:val="24"/>
          <w:lang w:val="es-MX"/>
        </w:rPr>
        <w:t>Sql</w:t>
      </w:r>
      <w:proofErr w:type="spellEnd"/>
      <w:r>
        <w:rPr>
          <w:rFonts w:ascii="Calibri" w:hAnsi="Calibri"/>
          <w:szCs w:val="24"/>
          <w:lang w:val="es-MX"/>
        </w:rPr>
        <w:t xml:space="preserve"> Server</w:t>
      </w:r>
    </w:p>
    <w:p w14:paraId="79D2D4C8" w14:textId="77777777" w:rsidR="003D6EE3" w:rsidRDefault="003D6EE3" w:rsidP="003D6EE3">
      <w:pPr>
        <w:jc w:val="both"/>
        <w:rPr>
          <w:rFonts w:ascii="Calibri" w:hAnsi="Calibri"/>
          <w:szCs w:val="24"/>
          <w:lang w:val="es-MX"/>
        </w:rPr>
      </w:pPr>
    </w:p>
    <w:p w14:paraId="2839FF42" w14:textId="77777777" w:rsidR="003D6EE3" w:rsidRPr="00073A6A" w:rsidRDefault="003D6EE3" w:rsidP="003F40E2">
      <w:pPr>
        <w:numPr>
          <w:ilvl w:val="0"/>
          <w:numId w:val="1"/>
        </w:numPr>
        <w:ind w:left="426" w:hanging="284"/>
        <w:jc w:val="both"/>
        <w:rPr>
          <w:rFonts w:ascii="Calibri" w:hAnsi="Calibri"/>
          <w:b/>
          <w:szCs w:val="24"/>
          <w:lang w:val="es-MX"/>
        </w:rPr>
      </w:pPr>
      <w:r>
        <w:rPr>
          <w:rFonts w:ascii="Calibri" w:hAnsi="Calibri"/>
          <w:b/>
          <w:szCs w:val="24"/>
          <w:lang w:val="es-MX"/>
        </w:rPr>
        <w:br w:type="page"/>
        <w:t>Copia de binarios</w:t>
      </w:r>
      <w:r w:rsidRPr="00073A6A">
        <w:rPr>
          <w:rFonts w:ascii="Calibri" w:hAnsi="Calibri"/>
          <w:b/>
          <w:szCs w:val="24"/>
          <w:lang w:val="es-MX"/>
        </w:rPr>
        <w:t>:</w:t>
      </w:r>
    </w:p>
    <w:p w14:paraId="54025188" w14:textId="77777777" w:rsidR="003D6EE3" w:rsidRDefault="003D6EE3" w:rsidP="003D6EE3">
      <w:pPr>
        <w:ind w:left="426"/>
        <w:jc w:val="both"/>
        <w:rPr>
          <w:rFonts w:ascii="Calibri" w:hAnsi="Calibri"/>
          <w:szCs w:val="24"/>
          <w:lang w:val="es-MX"/>
        </w:rPr>
      </w:pPr>
      <w:r>
        <w:rPr>
          <w:rFonts w:ascii="Calibri" w:hAnsi="Calibri"/>
          <w:szCs w:val="24"/>
          <w:lang w:val="es-MX"/>
        </w:rPr>
        <w:t xml:space="preserve">Adicional a tener el respaldo a nivel de base de datos, es necesario contar con el respaldo de los binarios para levantar una instancia de </w:t>
      </w:r>
      <w:proofErr w:type="spellStart"/>
      <w:r w:rsidR="0077690A">
        <w:rPr>
          <w:rFonts w:ascii="Calibri" w:hAnsi="Calibri"/>
          <w:szCs w:val="24"/>
          <w:lang w:val="es-MX"/>
        </w:rPr>
        <w:t>symphtri</w:t>
      </w:r>
      <w:proofErr w:type="spellEnd"/>
      <w:r w:rsidRPr="00073A6A">
        <w:rPr>
          <w:rFonts w:ascii="Calibri" w:hAnsi="Calibri"/>
          <w:szCs w:val="24"/>
          <w:lang w:val="es-MX"/>
        </w:rPr>
        <w:t>.</w:t>
      </w:r>
      <w:r>
        <w:rPr>
          <w:rFonts w:ascii="Calibri" w:hAnsi="Calibri"/>
          <w:szCs w:val="24"/>
          <w:lang w:val="es-MX"/>
        </w:rPr>
        <w:t xml:space="preserve"> </w:t>
      </w:r>
    </w:p>
    <w:p w14:paraId="77FE9DFA" w14:textId="77777777" w:rsidR="003D6EE3" w:rsidRDefault="003D6EE3" w:rsidP="003D6EE3">
      <w:pPr>
        <w:ind w:left="426"/>
        <w:jc w:val="both"/>
        <w:rPr>
          <w:rFonts w:ascii="Calibri" w:hAnsi="Calibri"/>
          <w:szCs w:val="24"/>
          <w:lang w:val="es-MX"/>
        </w:rPr>
      </w:pPr>
      <w:r>
        <w:rPr>
          <w:rFonts w:ascii="Calibri" w:hAnsi="Calibri"/>
          <w:szCs w:val="24"/>
          <w:lang w:val="es-MX"/>
        </w:rPr>
        <w:t>Los binarios que se respaldan del servidor son los siguientes:</w:t>
      </w:r>
    </w:p>
    <w:p w14:paraId="7DFF7C46" w14:textId="77777777" w:rsidR="003D6EE3" w:rsidRPr="009735D4" w:rsidRDefault="003D6EE3" w:rsidP="003F40E2">
      <w:pPr>
        <w:numPr>
          <w:ilvl w:val="0"/>
          <w:numId w:val="4"/>
        </w:numPr>
        <w:jc w:val="both"/>
        <w:rPr>
          <w:rFonts w:ascii="Calibri" w:hAnsi="Calibri"/>
          <w:szCs w:val="24"/>
          <w:lang w:val="en-US"/>
        </w:rPr>
      </w:pPr>
      <w:r w:rsidRPr="009735D4">
        <w:rPr>
          <w:rFonts w:ascii="Calibri" w:hAnsi="Calibri"/>
          <w:szCs w:val="24"/>
          <w:lang w:val="en-US"/>
        </w:rPr>
        <w:t>C:\Windows\System32\Tasks\Grupo Berlin</w:t>
      </w:r>
    </w:p>
    <w:p w14:paraId="4D4F7E64" w14:textId="77777777" w:rsidR="003D6EE3" w:rsidRPr="004F78A5" w:rsidDel="00750DF1" w:rsidRDefault="003D6EE3" w:rsidP="003F40E2">
      <w:pPr>
        <w:numPr>
          <w:ilvl w:val="0"/>
          <w:numId w:val="4"/>
        </w:numPr>
        <w:jc w:val="both"/>
        <w:rPr>
          <w:del w:id="513" w:author="Alvarez, Veronica" w:date="2020-04-06T18:49:00Z"/>
          <w:rFonts w:ascii="Calibri" w:hAnsi="Calibri"/>
          <w:szCs w:val="24"/>
          <w:lang w:val="en-US"/>
          <w:rPrChange w:id="514" w:author="Zambrano, Edwin" w:date="2020-05-06T13:30:00Z">
            <w:rPr>
              <w:del w:id="515" w:author="Alvarez, Veronica" w:date="2020-04-06T18:49:00Z"/>
              <w:rFonts w:ascii="Calibri" w:hAnsi="Calibri"/>
              <w:szCs w:val="24"/>
              <w:lang w:val="es-MX"/>
            </w:rPr>
          </w:rPrChange>
        </w:rPr>
      </w:pPr>
      <w:del w:id="516" w:author="Alvarez, Veronica" w:date="2020-04-06T18:49:00Z">
        <w:r w:rsidRPr="004F78A5" w:rsidDel="00750DF1">
          <w:rPr>
            <w:rFonts w:ascii="Calibri" w:hAnsi="Calibri"/>
            <w:szCs w:val="24"/>
            <w:lang w:val="en-US"/>
            <w:rPrChange w:id="517" w:author="Zambrano, Edwin" w:date="2020-05-06T13:30:00Z">
              <w:rPr>
                <w:rFonts w:ascii="Calibri" w:hAnsi="Calibri"/>
                <w:szCs w:val="24"/>
                <w:lang w:val="es-MX"/>
              </w:rPr>
            </w:rPrChange>
          </w:rPr>
          <w:delText>E:\bats</w:delText>
        </w:r>
      </w:del>
    </w:p>
    <w:p w14:paraId="7DB0B0FE" w14:textId="77777777" w:rsidR="003D6EE3" w:rsidRPr="004F78A5" w:rsidRDefault="003D6EE3" w:rsidP="003D6EE3">
      <w:pPr>
        <w:rPr>
          <w:lang w:val="en-US"/>
          <w:rPrChange w:id="518" w:author="Zambrano, Edwin" w:date="2020-05-06T13:30:00Z">
            <w:rPr>
              <w:lang w:val="es-MX"/>
            </w:rPr>
          </w:rPrChange>
        </w:rPr>
      </w:pPr>
    </w:p>
    <w:p w14:paraId="7E830B56" w14:textId="77777777" w:rsidR="003D6EE3" w:rsidRDefault="003D6EE3" w:rsidP="003D6EE3">
      <w:pPr>
        <w:widowControl w:val="0"/>
        <w:autoSpaceDE w:val="0"/>
        <w:autoSpaceDN w:val="0"/>
        <w:adjustRightInd w:val="0"/>
        <w:ind w:left="426"/>
        <w:jc w:val="both"/>
        <w:rPr>
          <w:rFonts w:ascii="Calibri" w:hAnsi="Calibri" w:cs="Calibri"/>
          <w:szCs w:val="24"/>
          <w:lang w:val="es-EC"/>
        </w:rPr>
      </w:pPr>
      <w:r>
        <w:rPr>
          <w:rFonts w:ascii="Calibri" w:hAnsi="Calibri" w:cs="Calibri"/>
          <w:szCs w:val="24"/>
          <w:lang w:val="es-EC"/>
        </w:rPr>
        <w:t xml:space="preserve">Para la ejecución del respaldo de binario </w:t>
      </w:r>
      <w:r w:rsidRPr="00073A6A">
        <w:rPr>
          <w:rFonts w:ascii="Calibri" w:hAnsi="Calibri" w:cs="Calibri"/>
          <w:szCs w:val="24"/>
          <w:lang w:val="es-EC"/>
        </w:rPr>
        <w:t>existe una tarea program</w:t>
      </w:r>
      <w:r>
        <w:rPr>
          <w:rFonts w:ascii="Calibri" w:hAnsi="Calibri" w:cs="Calibri"/>
          <w:szCs w:val="24"/>
          <w:lang w:val="es-EC"/>
        </w:rPr>
        <w:t>ada de Windows que comprime estos</w:t>
      </w:r>
      <w:r w:rsidRPr="00073A6A">
        <w:rPr>
          <w:rFonts w:ascii="Calibri" w:hAnsi="Calibri" w:cs="Calibri"/>
          <w:szCs w:val="24"/>
          <w:lang w:val="es-EC"/>
        </w:rPr>
        <w:t xml:space="preserve"> archivo</w:t>
      </w:r>
      <w:r>
        <w:rPr>
          <w:rFonts w:ascii="Calibri" w:hAnsi="Calibri" w:cs="Calibri"/>
          <w:szCs w:val="24"/>
          <w:lang w:val="es-EC"/>
        </w:rPr>
        <w:t>s</w:t>
      </w:r>
      <w:r w:rsidRPr="00073A6A">
        <w:rPr>
          <w:rFonts w:ascii="Calibri" w:hAnsi="Calibri" w:cs="Calibri"/>
          <w:szCs w:val="24"/>
          <w:lang w:val="es-EC"/>
        </w:rPr>
        <w:t xml:space="preserve">. Esta tarea se ejecuta </w:t>
      </w:r>
      <w:r>
        <w:rPr>
          <w:rFonts w:ascii="Calibri" w:hAnsi="Calibri" w:cs="Calibri"/>
          <w:szCs w:val="24"/>
          <w:lang w:val="es-EC"/>
        </w:rPr>
        <w:t>semanalmente</w:t>
      </w:r>
      <w:r w:rsidRPr="00073A6A">
        <w:rPr>
          <w:rFonts w:ascii="Calibri" w:hAnsi="Calibri" w:cs="Calibri"/>
          <w:szCs w:val="24"/>
          <w:lang w:val="es-EC"/>
        </w:rPr>
        <w:t xml:space="preserve"> con la ayuda de</w:t>
      </w:r>
      <w:r>
        <w:rPr>
          <w:rFonts w:ascii="Calibri" w:hAnsi="Calibri" w:cs="Calibri"/>
          <w:szCs w:val="24"/>
          <w:lang w:val="es-EC"/>
        </w:rPr>
        <w:t xml:space="preserve"> un</w:t>
      </w:r>
      <w:r w:rsidRPr="00073A6A">
        <w:rPr>
          <w:rFonts w:ascii="Calibri" w:hAnsi="Calibri" w:cs="Calibri"/>
          <w:szCs w:val="24"/>
          <w:lang w:val="es-EC"/>
        </w:rPr>
        <w:t xml:space="preserve"> archivo </w:t>
      </w:r>
      <w:r>
        <w:rPr>
          <w:rFonts w:ascii="Calibri" w:hAnsi="Calibri" w:cs="Calibri"/>
          <w:szCs w:val="24"/>
          <w:lang w:val="es-EC"/>
        </w:rPr>
        <w:t>.</w:t>
      </w:r>
      <w:proofErr w:type="spellStart"/>
      <w:r w:rsidRPr="00073A6A">
        <w:rPr>
          <w:rFonts w:ascii="Calibri" w:hAnsi="Calibri" w:cs="Calibri"/>
          <w:szCs w:val="24"/>
          <w:lang w:val="es-EC"/>
        </w:rPr>
        <w:t>bat</w:t>
      </w:r>
      <w:proofErr w:type="spellEnd"/>
      <w:r w:rsidRPr="00073A6A">
        <w:rPr>
          <w:rFonts w:ascii="Calibri" w:hAnsi="Calibri" w:cs="Calibri"/>
          <w:szCs w:val="24"/>
          <w:lang w:val="es-EC"/>
        </w:rPr>
        <w:t xml:space="preserve"> que lleva por nombre </w:t>
      </w:r>
      <w:r w:rsidRPr="003D6EE3">
        <w:rPr>
          <w:rFonts w:ascii="Calibri" w:hAnsi="Calibri" w:cs="Calibri"/>
          <w:szCs w:val="24"/>
          <w:lang w:val="es-EC"/>
        </w:rPr>
        <w:t>CreaRARBinario</w:t>
      </w:r>
      <w:r w:rsidRPr="00073A6A">
        <w:rPr>
          <w:rFonts w:ascii="Calibri" w:hAnsi="Calibri" w:cs="Calibri"/>
          <w:szCs w:val="24"/>
          <w:lang w:val="es-EC"/>
        </w:rPr>
        <w:t>.bat que se encuentra en el directorio “</w:t>
      </w:r>
      <w:r w:rsidR="0077690A">
        <w:rPr>
          <w:rFonts w:ascii="Calibri" w:hAnsi="Calibri" w:cs="Calibri"/>
          <w:szCs w:val="24"/>
          <w:lang w:val="es-EC"/>
        </w:rPr>
        <w:t>C:</w:t>
      </w:r>
      <w:r w:rsidRPr="003D6EE3">
        <w:rPr>
          <w:rFonts w:ascii="Calibri" w:hAnsi="Calibri" w:cs="Calibri"/>
          <w:szCs w:val="24"/>
          <w:lang w:val="es-EC"/>
        </w:rPr>
        <w:t>\</w:t>
      </w:r>
      <w:proofErr w:type="spellStart"/>
      <w:r w:rsidRPr="003D6EE3">
        <w:rPr>
          <w:rFonts w:ascii="Calibri" w:hAnsi="Calibri" w:cs="Calibri"/>
          <w:szCs w:val="24"/>
          <w:lang w:val="es-EC"/>
        </w:rPr>
        <w:t>bats</w:t>
      </w:r>
      <w:proofErr w:type="spellEnd"/>
      <w:r w:rsidRPr="00073A6A">
        <w:rPr>
          <w:rFonts w:ascii="Calibri" w:hAnsi="Calibri" w:cs="Calibri"/>
          <w:szCs w:val="24"/>
          <w:lang w:val="es-EC"/>
        </w:rPr>
        <w:t>”</w:t>
      </w:r>
      <w:r>
        <w:rPr>
          <w:rFonts w:ascii="Calibri" w:hAnsi="Calibri" w:cs="Calibri"/>
          <w:szCs w:val="24"/>
          <w:lang w:val="es-EC"/>
        </w:rPr>
        <w:t xml:space="preserve">, dentro del servidor </w:t>
      </w:r>
      <w:proofErr w:type="spellStart"/>
      <w:r w:rsidR="0077690A">
        <w:rPr>
          <w:rFonts w:ascii="Calibri" w:hAnsi="Calibri" w:cs="Calibri"/>
          <w:szCs w:val="24"/>
          <w:lang w:val="es-EC"/>
        </w:rPr>
        <w:t>symphtri</w:t>
      </w:r>
      <w:proofErr w:type="spellEnd"/>
      <w:r>
        <w:rPr>
          <w:rFonts w:ascii="Calibri" w:hAnsi="Calibri" w:cs="Calibri"/>
          <w:szCs w:val="24"/>
          <w:lang w:val="es-EC"/>
        </w:rPr>
        <w:t xml:space="preserve">. </w:t>
      </w:r>
      <w:r w:rsidR="005512CE">
        <w:rPr>
          <w:rFonts w:ascii="Calibri" w:hAnsi="Calibri" w:cs="Calibri"/>
          <w:szCs w:val="24"/>
          <w:lang w:val="es-EC"/>
        </w:rPr>
        <w:t xml:space="preserve">Los archivos van al repositorio </w:t>
      </w:r>
      <w:r w:rsidR="0077690A" w:rsidRPr="0077690A">
        <w:rPr>
          <w:rFonts w:ascii="Calibri" w:hAnsi="Calibri" w:cs="Calibri"/>
          <w:szCs w:val="24"/>
          <w:lang w:val="es-EC"/>
        </w:rPr>
        <w:t>\\192.168.1.109\RespaldosSymphony\symphtri\Directorios</w:t>
      </w:r>
    </w:p>
    <w:p w14:paraId="0456E73E" w14:textId="77777777" w:rsidR="003D6EE3" w:rsidRPr="00CF033C" w:rsidRDefault="003D6EE3" w:rsidP="003D6EE3">
      <w:pPr>
        <w:rPr>
          <w:lang w:val="es-MX"/>
        </w:rPr>
      </w:pPr>
    </w:p>
    <w:p w14:paraId="14F1F8E3" w14:textId="77777777" w:rsidR="003D6EE3" w:rsidRPr="00073A6A" w:rsidRDefault="003D6EE3" w:rsidP="003D6EE3">
      <w:pPr>
        <w:jc w:val="both"/>
        <w:rPr>
          <w:rFonts w:ascii="Calibri" w:hAnsi="Calibri"/>
          <w:szCs w:val="24"/>
          <w:lang w:val="es-EC"/>
        </w:rPr>
      </w:pPr>
      <w:r w:rsidRPr="00F56AB9">
        <w:rPr>
          <w:rFonts w:ascii="Calibri" w:hAnsi="Calibri"/>
          <w:b/>
        </w:rPr>
        <w:t>Nota:</w:t>
      </w:r>
      <w:r w:rsidRPr="00F56AB9">
        <w:rPr>
          <w:rFonts w:ascii="Calibri" w:hAnsi="Calibri"/>
        </w:rPr>
        <w:t xml:space="preserve"> Ver Anexo C para implantar una tarea de respaldo</w:t>
      </w:r>
    </w:p>
    <w:p w14:paraId="21E5DB42" w14:textId="77777777" w:rsidR="00A62217" w:rsidRPr="00073A6A" w:rsidRDefault="00A62217" w:rsidP="00A62217">
      <w:pPr>
        <w:jc w:val="both"/>
        <w:rPr>
          <w:rFonts w:ascii="Calibri" w:hAnsi="Calibri"/>
          <w:szCs w:val="24"/>
          <w:lang w:val="es-EC"/>
        </w:rPr>
      </w:pPr>
    </w:p>
    <w:p w14:paraId="0A192EB3" w14:textId="77777777" w:rsidR="00BE06D1" w:rsidDel="00750DF1" w:rsidRDefault="003D6EE3">
      <w:pPr>
        <w:rPr>
          <w:del w:id="519" w:author="Alvarez, Veronica" w:date="2020-04-06T18:49:00Z"/>
          <w:rFonts w:ascii="Calibri" w:hAnsi="Calibri"/>
          <w:b/>
          <w:szCs w:val="24"/>
          <w:lang w:val="es-ES"/>
        </w:rPr>
      </w:pPr>
      <w:r>
        <w:rPr>
          <w:rFonts w:ascii="Calibri" w:hAnsi="Calibri"/>
          <w:b/>
          <w:sz w:val="40"/>
          <w:szCs w:val="40"/>
          <w:lang w:val="es-MX"/>
        </w:rPr>
        <w:br w:type="page"/>
      </w:r>
      <w:ins w:id="520" w:author="Alvarez, Veronica" w:date="2020-04-06T18:49:00Z">
        <w:r w:rsidR="00750DF1" w:rsidRPr="00C229CE" w:rsidDel="00750DF1">
          <w:rPr>
            <w:rFonts w:ascii="Calibri" w:hAnsi="Calibri"/>
            <w:b/>
            <w:szCs w:val="24"/>
            <w:lang w:val="es-ES"/>
          </w:rPr>
          <w:t xml:space="preserve"> </w:t>
        </w:r>
      </w:ins>
      <w:del w:id="521" w:author="Alvarez, Veronica" w:date="2020-04-06T18:49:00Z">
        <w:r w:rsidR="00BE06D1" w:rsidRPr="00C229CE" w:rsidDel="00750DF1">
          <w:rPr>
            <w:rFonts w:ascii="Calibri" w:hAnsi="Calibri"/>
            <w:b/>
            <w:szCs w:val="24"/>
            <w:lang w:val="es-ES"/>
          </w:rPr>
          <w:delText xml:space="preserve">Respaldos </w:delText>
        </w:r>
        <w:r w:rsidR="00BE06D1" w:rsidDel="00750DF1">
          <w:rPr>
            <w:rFonts w:ascii="Calibri" w:hAnsi="Calibri"/>
            <w:b/>
            <w:szCs w:val="24"/>
            <w:lang w:val="es-ES"/>
          </w:rPr>
          <w:delText>WMS - BD</w:delText>
        </w:r>
      </w:del>
    </w:p>
    <w:p w14:paraId="03213397" w14:textId="77777777" w:rsidR="00BE06D1" w:rsidDel="00750DF1" w:rsidRDefault="00BE06D1">
      <w:pPr>
        <w:rPr>
          <w:del w:id="522" w:author="Alvarez, Veronica" w:date="2020-04-06T18:49: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BE06D1" w:rsidRPr="00073A6A" w:rsidDel="00750DF1" w14:paraId="3EF200FE" w14:textId="77777777" w:rsidTr="009E3207">
        <w:trPr>
          <w:trHeight w:val="340"/>
          <w:jc w:val="center"/>
          <w:del w:id="523" w:author="Alvarez, Veronica" w:date="2020-04-06T18:49:00Z"/>
        </w:trPr>
        <w:tc>
          <w:tcPr>
            <w:tcW w:w="3578" w:type="dxa"/>
            <w:shd w:val="clear" w:color="auto" w:fill="auto"/>
          </w:tcPr>
          <w:p w14:paraId="2BC4E1ED" w14:textId="77777777" w:rsidR="00BE06D1" w:rsidRPr="00073A6A" w:rsidDel="00750DF1" w:rsidRDefault="00BE06D1">
            <w:pPr>
              <w:rPr>
                <w:del w:id="524" w:author="Alvarez, Veronica" w:date="2020-04-06T18:49:00Z"/>
                <w:rFonts w:ascii="Calibri" w:hAnsi="Calibri"/>
                <w:b/>
                <w:szCs w:val="24"/>
              </w:rPr>
              <w:pPrChange w:id="525" w:author="Alvarez, Veronica" w:date="2020-04-06T18:49:00Z">
                <w:pPr>
                  <w:widowControl w:val="0"/>
                  <w:autoSpaceDE w:val="0"/>
                  <w:autoSpaceDN w:val="0"/>
                  <w:adjustRightInd w:val="0"/>
                  <w:jc w:val="both"/>
                </w:pPr>
              </w:pPrChange>
            </w:pPr>
            <w:del w:id="526" w:author="Alvarez, Veronica" w:date="2020-04-06T18:49: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3B1C122C" w14:textId="77777777" w:rsidR="00BE06D1" w:rsidRPr="00073A6A" w:rsidDel="00750DF1" w:rsidRDefault="00BE06D1">
            <w:pPr>
              <w:rPr>
                <w:del w:id="527" w:author="Alvarez, Veronica" w:date="2020-04-06T18:49:00Z"/>
                <w:rFonts w:ascii="Calibri" w:hAnsi="Calibri"/>
                <w:b/>
                <w:szCs w:val="24"/>
              </w:rPr>
              <w:pPrChange w:id="528" w:author="Alvarez, Veronica" w:date="2020-04-06T18:49:00Z">
                <w:pPr>
                  <w:widowControl w:val="0"/>
                  <w:autoSpaceDE w:val="0"/>
                  <w:autoSpaceDN w:val="0"/>
                  <w:adjustRightInd w:val="0"/>
                  <w:jc w:val="both"/>
                </w:pPr>
              </w:pPrChange>
            </w:pPr>
            <w:del w:id="529" w:author="Alvarez, Veronica" w:date="2020-04-06T18:49:00Z">
              <w:r w:rsidRPr="00073A6A" w:rsidDel="00750DF1">
                <w:rPr>
                  <w:rFonts w:ascii="Calibri" w:hAnsi="Calibri"/>
                  <w:b/>
                  <w:szCs w:val="24"/>
                  <w:lang w:val="es-ES"/>
                </w:rPr>
                <w:delText>Responsable</w:delText>
              </w:r>
            </w:del>
          </w:p>
        </w:tc>
      </w:tr>
      <w:tr w:rsidR="00BE06D1" w:rsidRPr="00073A6A" w:rsidDel="00750DF1" w14:paraId="741E9CB6" w14:textId="77777777" w:rsidTr="009E3207">
        <w:trPr>
          <w:trHeight w:val="340"/>
          <w:jc w:val="center"/>
          <w:del w:id="530" w:author="Alvarez, Veronica" w:date="2020-04-06T18:49:00Z"/>
        </w:trPr>
        <w:tc>
          <w:tcPr>
            <w:tcW w:w="3578" w:type="dxa"/>
            <w:shd w:val="clear" w:color="auto" w:fill="auto"/>
          </w:tcPr>
          <w:p w14:paraId="651CF666" w14:textId="77777777" w:rsidR="00BE06D1" w:rsidRPr="00073A6A" w:rsidDel="00750DF1" w:rsidRDefault="00BE06D1">
            <w:pPr>
              <w:rPr>
                <w:del w:id="531" w:author="Alvarez, Veronica" w:date="2020-04-06T18:49:00Z"/>
                <w:rFonts w:ascii="Calibri" w:hAnsi="Calibri"/>
                <w:szCs w:val="24"/>
              </w:rPr>
              <w:pPrChange w:id="532" w:author="Alvarez, Veronica" w:date="2020-04-06T18:49:00Z">
                <w:pPr>
                  <w:widowControl w:val="0"/>
                  <w:autoSpaceDE w:val="0"/>
                  <w:autoSpaceDN w:val="0"/>
                  <w:adjustRightInd w:val="0"/>
                  <w:jc w:val="both"/>
                </w:pPr>
              </w:pPrChange>
            </w:pPr>
            <w:del w:id="533" w:author="Alvarez, Veronica" w:date="2020-04-06T18:49:00Z">
              <w:r w:rsidRPr="00073A6A" w:rsidDel="00750DF1">
                <w:rPr>
                  <w:rFonts w:ascii="Calibri" w:hAnsi="Calibri"/>
                  <w:szCs w:val="24"/>
                  <w:lang w:val="es-ES"/>
                </w:rPr>
                <w:delText xml:space="preserve">Servidor </w:delText>
              </w:r>
              <w:r w:rsidDel="00750DF1">
                <w:rPr>
                  <w:rFonts w:ascii="Calibri" w:hAnsi="Calibri"/>
                  <w:szCs w:val="24"/>
                  <w:lang w:val="es-ES"/>
                </w:rPr>
                <w:delText>WMS BD</w:delText>
              </w:r>
            </w:del>
          </w:p>
        </w:tc>
        <w:tc>
          <w:tcPr>
            <w:tcW w:w="4344" w:type="dxa"/>
            <w:shd w:val="clear" w:color="auto" w:fill="auto"/>
          </w:tcPr>
          <w:p w14:paraId="23259700" w14:textId="77777777" w:rsidR="00BE06D1" w:rsidRPr="00073A6A" w:rsidDel="00750DF1" w:rsidRDefault="00BE06D1">
            <w:pPr>
              <w:rPr>
                <w:del w:id="534" w:author="Alvarez, Veronica" w:date="2020-04-06T18:49:00Z"/>
                <w:rFonts w:ascii="Calibri" w:hAnsi="Calibri"/>
                <w:szCs w:val="24"/>
              </w:rPr>
              <w:pPrChange w:id="535" w:author="Alvarez, Veronica" w:date="2020-04-06T18:49:00Z">
                <w:pPr>
                  <w:widowControl w:val="0"/>
                  <w:autoSpaceDE w:val="0"/>
                  <w:autoSpaceDN w:val="0"/>
                  <w:adjustRightInd w:val="0"/>
                  <w:jc w:val="both"/>
                </w:pPr>
              </w:pPrChange>
            </w:pPr>
            <w:del w:id="536" w:author="Alvarez, Veronica" w:date="2020-04-06T18:49:00Z">
              <w:r w:rsidRPr="00073A6A" w:rsidDel="00750DF1">
                <w:rPr>
                  <w:rFonts w:ascii="Calibri" w:hAnsi="Calibri"/>
                  <w:szCs w:val="24"/>
                </w:rPr>
                <w:delText>Especialista de la Aplicación</w:delText>
              </w:r>
            </w:del>
          </w:p>
        </w:tc>
      </w:tr>
      <w:tr w:rsidR="00BE06D1" w:rsidRPr="00073A6A" w:rsidDel="00750DF1" w14:paraId="1346DA83" w14:textId="77777777" w:rsidTr="009E3207">
        <w:trPr>
          <w:trHeight w:val="340"/>
          <w:jc w:val="center"/>
          <w:del w:id="537" w:author="Alvarez, Veronica" w:date="2020-04-06T18:49:00Z"/>
        </w:trPr>
        <w:tc>
          <w:tcPr>
            <w:tcW w:w="3578" w:type="dxa"/>
            <w:shd w:val="clear" w:color="auto" w:fill="auto"/>
          </w:tcPr>
          <w:p w14:paraId="556ED76B" w14:textId="77777777" w:rsidR="00BE06D1" w:rsidRPr="00073A6A" w:rsidDel="00750DF1" w:rsidRDefault="00BE06D1">
            <w:pPr>
              <w:rPr>
                <w:del w:id="538" w:author="Alvarez, Veronica" w:date="2020-04-06T18:49:00Z"/>
                <w:rFonts w:ascii="Calibri" w:hAnsi="Calibri"/>
                <w:szCs w:val="24"/>
              </w:rPr>
              <w:pPrChange w:id="539" w:author="Alvarez, Veronica" w:date="2020-04-06T18:49:00Z">
                <w:pPr>
                  <w:widowControl w:val="0"/>
                  <w:autoSpaceDE w:val="0"/>
                  <w:autoSpaceDN w:val="0"/>
                  <w:adjustRightInd w:val="0"/>
                  <w:jc w:val="both"/>
                </w:pPr>
              </w:pPrChange>
            </w:pPr>
            <w:del w:id="540" w:author="Alvarez, Veronica" w:date="2020-04-06T18:49:00Z">
              <w:r w:rsidRPr="00073A6A" w:rsidDel="00750DF1">
                <w:rPr>
                  <w:rFonts w:ascii="Calibri" w:hAnsi="Calibri"/>
                  <w:szCs w:val="24"/>
                  <w:lang w:val="es-ES"/>
                </w:rPr>
                <w:delText>Servidor de Almacenamiento</w:delText>
              </w:r>
            </w:del>
          </w:p>
        </w:tc>
        <w:tc>
          <w:tcPr>
            <w:tcW w:w="4344" w:type="dxa"/>
            <w:shd w:val="clear" w:color="auto" w:fill="auto"/>
          </w:tcPr>
          <w:p w14:paraId="184B13E4" w14:textId="77777777" w:rsidR="00BE06D1" w:rsidRPr="00073A6A" w:rsidDel="00750DF1" w:rsidRDefault="00BE06D1">
            <w:pPr>
              <w:rPr>
                <w:del w:id="541" w:author="Alvarez, Veronica" w:date="2020-04-06T18:49:00Z"/>
                <w:rFonts w:ascii="Calibri" w:hAnsi="Calibri"/>
                <w:szCs w:val="24"/>
              </w:rPr>
              <w:pPrChange w:id="542" w:author="Alvarez, Veronica" w:date="2020-04-06T18:49:00Z">
                <w:pPr>
                  <w:widowControl w:val="0"/>
                  <w:autoSpaceDE w:val="0"/>
                  <w:autoSpaceDN w:val="0"/>
                  <w:adjustRightInd w:val="0"/>
                  <w:jc w:val="both"/>
                </w:pPr>
              </w:pPrChange>
            </w:pPr>
            <w:del w:id="543" w:author="Alvarez, Veronica" w:date="2020-04-06T18:49:00Z">
              <w:r w:rsidRPr="00073A6A" w:rsidDel="00750DF1">
                <w:rPr>
                  <w:rFonts w:ascii="Calibri" w:hAnsi="Calibri"/>
                  <w:szCs w:val="24"/>
                </w:rPr>
                <w:delText>Administrador de Redes</w:delText>
              </w:r>
            </w:del>
          </w:p>
        </w:tc>
      </w:tr>
    </w:tbl>
    <w:p w14:paraId="20398E69" w14:textId="77777777" w:rsidR="00BE06D1" w:rsidDel="00750DF1" w:rsidRDefault="00BE06D1">
      <w:pPr>
        <w:rPr>
          <w:del w:id="544" w:author="Alvarez, Veronica" w:date="2020-04-06T18:49:00Z"/>
          <w:rFonts w:ascii="Calibri" w:hAnsi="Calibri"/>
          <w:b/>
          <w:szCs w:val="24"/>
          <w:lang w:val="es-ES"/>
        </w:rPr>
        <w:pPrChange w:id="545" w:author="Alvarez, Veronica" w:date="2020-04-06T18:49:00Z">
          <w:pPr>
            <w:widowControl w:val="0"/>
            <w:autoSpaceDE w:val="0"/>
            <w:autoSpaceDN w:val="0"/>
            <w:adjustRightInd w:val="0"/>
            <w:jc w:val="both"/>
          </w:pPr>
        </w:pPrChange>
      </w:pPr>
    </w:p>
    <w:p w14:paraId="5B191C2C" w14:textId="77777777" w:rsidR="00BE06D1" w:rsidRPr="00073A6A" w:rsidDel="00750DF1" w:rsidRDefault="00BE06D1">
      <w:pPr>
        <w:rPr>
          <w:del w:id="546" w:author="Alvarez, Veronica" w:date="2020-04-06T18:49:00Z"/>
          <w:rFonts w:ascii="Calibri" w:hAnsi="Calibri"/>
          <w:szCs w:val="24"/>
          <w:lang w:val="es-MX"/>
        </w:rPr>
        <w:pPrChange w:id="547" w:author="Alvarez, Veronica" w:date="2020-04-06T18:49:00Z">
          <w:pPr>
            <w:jc w:val="both"/>
          </w:pPr>
        </w:pPrChange>
      </w:pPr>
      <w:del w:id="548" w:author="Alvarez, Veronica" w:date="2020-04-06T18:49:00Z">
        <w:r w:rsidRPr="00073A6A" w:rsidDel="00750DF1">
          <w:rPr>
            <w:rFonts w:ascii="Calibri" w:hAnsi="Calibri"/>
            <w:szCs w:val="24"/>
            <w:lang w:val="es-MX"/>
          </w:rPr>
          <w:delText xml:space="preserve">Los respaldos de </w:delText>
        </w:r>
        <w:r w:rsidDel="00750DF1">
          <w:rPr>
            <w:rFonts w:ascii="Calibri" w:hAnsi="Calibri"/>
            <w:szCs w:val="24"/>
            <w:lang w:val="es-MX"/>
          </w:rPr>
          <w:delText xml:space="preserve">WMS BD </w:delText>
        </w:r>
        <w:r w:rsidRPr="00073A6A" w:rsidDel="00750DF1">
          <w:rPr>
            <w:rFonts w:ascii="Calibri" w:hAnsi="Calibri"/>
            <w:szCs w:val="24"/>
            <w:lang w:val="es-MX"/>
          </w:rPr>
          <w:delText xml:space="preserve"> 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6D5AAF81" w14:textId="77777777" w:rsidR="00BE06D1" w:rsidDel="00750DF1" w:rsidRDefault="00BE06D1">
      <w:pPr>
        <w:rPr>
          <w:del w:id="549" w:author="Alvarez, Veronica" w:date="2020-04-06T18:49:00Z"/>
          <w:rFonts w:ascii="Calibri" w:hAnsi="Calibri"/>
          <w:b/>
          <w:szCs w:val="24"/>
          <w:lang w:val="es-MX"/>
        </w:rPr>
        <w:pPrChange w:id="550" w:author="Alvarez, Veronica" w:date="2020-04-06T18:49:00Z">
          <w:pPr>
            <w:numPr>
              <w:numId w:val="1"/>
            </w:numPr>
            <w:ind w:left="426" w:hanging="284"/>
            <w:jc w:val="both"/>
          </w:pPr>
        </w:pPrChange>
      </w:pPr>
      <w:del w:id="551" w:author="Alvarez, Veronica" w:date="2020-04-06T18:49:00Z">
        <w:r w:rsidRPr="00073A6A" w:rsidDel="00750DF1">
          <w:rPr>
            <w:rFonts w:ascii="Calibri" w:hAnsi="Calibri"/>
            <w:b/>
            <w:szCs w:val="24"/>
            <w:lang w:val="es-MX"/>
          </w:rPr>
          <w:delText>Snapshot de equipo completo por medio de UDP</w:delText>
        </w:r>
      </w:del>
    </w:p>
    <w:p w14:paraId="4B0BDACE" w14:textId="77777777" w:rsidR="00BE06D1" w:rsidDel="00750DF1" w:rsidRDefault="00BE06D1">
      <w:pPr>
        <w:rPr>
          <w:del w:id="552" w:author="Alvarez, Veronica" w:date="2020-04-06T18:49:00Z"/>
          <w:rFonts w:ascii="Calibri" w:hAnsi="Calibri"/>
          <w:szCs w:val="24"/>
          <w:lang w:val="es-MX"/>
        </w:rPr>
        <w:pPrChange w:id="553" w:author="Alvarez, Veronica" w:date="2020-04-06T18:49:00Z">
          <w:pPr>
            <w:ind w:left="426"/>
            <w:jc w:val="both"/>
          </w:pPr>
        </w:pPrChange>
      </w:pPr>
      <w:del w:id="554" w:author="Alvarez, Veronica" w:date="2020-04-06T18:49:00Z">
        <w:r w:rsidRPr="00AB5428" w:rsidDel="00750DF1">
          <w:rPr>
            <w:rFonts w:ascii="Calibri" w:hAnsi="Calibri"/>
            <w:szCs w:val="24"/>
            <w:lang w:val="es-MX"/>
          </w:rPr>
          <w:delText xml:space="preserve">Se </w:delText>
        </w:r>
        <w:r w:rsidDel="00750DF1">
          <w:rPr>
            <w:rFonts w:ascii="Calibri" w:hAnsi="Calibri"/>
            <w:szCs w:val="24"/>
            <w:lang w:val="es-MX"/>
          </w:rPr>
          <w:delText>realiza a través de la ejecución del plan de respaldo “</w:delText>
        </w:r>
        <w:r w:rsidRPr="005F48DE" w:rsidDel="00750DF1">
          <w:rPr>
            <w:rFonts w:ascii="Calibri" w:hAnsi="Calibri"/>
            <w:szCs w:val="24"/>
            <w:lang w:val="es-MX"/>
          </w:rPr>
          <w:delText xml:space="preserve">Respaldo </w:delText>
        </w:r>
        <w:r w:rsidDel="00750DF1">
          <w:rPr>
            <w:rFonts w:ascii="Calibri" w:hAnsi="Calibri"/>
            <w:szCs w:val="24"/>
            <w:lang w:val="es-MX"/>
          </w:rPr>
          <w:delText>Evolution”  configurado en el UDP</w:delText>
        </w:r>
      </w:del>
    </w:p>
    <w:p w14:paraId="20D5DCE4" w14:textId="0273787B" w:rsidR="00BE06D1" w:rsidDel="00750DF1" w:rsidRDefault="00871D6B">
      <w:pPr>
        <w:rPr>
          <w:del w:id="555" w:author="Alvarez, Veronica" w:date="2020-04-06T18:49:00Z"/>
          <w:noProof/>
          <w:lang w:val="es-EC" w:eastAsia="es-EC"/>
        </w:rPr>
        <w:pPrChange w:id="556" w:author="Alvarez, Veronica" w:date="2020-04-06T18:49:00Z">
          <w:pPr>
            <w:ind w:left="426"/>
            <w:jc w:val="center"/>
          </w:pPr>
        </w:pPrChange>
      </w:pPr>
      <w:del w:id="557" w:author="Alvarez, Veronica" w:date="2020-04-06T18:49:00Z">
        <w:r w:rsidRPr="00BE06D1" w:rsidDel="00750DF1">
          <w:rPr>
            <w:noProof/>
            <w:lang w:val="es-EC" w:eastAsia="es-EC"/>
          </w:rPr>
          <w:drawing>
            <wp:inline distT="0" distB="0" distL="0" distR="0" wp14:anchorId="21850B03" wp14:editId="42C7B4E4">
              <wp:extent cx="4410710" cy="260477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10710" cy="2604770"/>
                      </a:xfrm>
                      <a:prstGeom prst="rect">
                        <a:avLst/>
                      </a:prstGeom>
                      <a:noFill/>
                      <a:ln>
                        <a:noFill/>
                      </a:ln>
                    </pic:spPr>
                  </pic:pic>
                </a:graphicData>
              </a:graphic>
            </wp:inline>
          </w:drawing>
        </w:r>
      </w:del>
    </w:p>
    <w:p w14:paraId="4787D851" w14:textId="77777777" w:rsidR="00BE06D1" w:rsidDel="00750DF1" w:rsidRDefault="00BE06D1">
      <w:pPr>
        <w:rPr>
          <w:del w:id="558" w:author="Alvarez, Veronica" w:date="2020-04-06T18:49:00Z"/>
          <w:rFonts w:ascii="Calibri" w:hAnsi="Calibri"/>
          <w:szCs w:val="24"/>
          <w:lang w:val="es-MX"/>
        </w:rPr>
        <w:pPrChange w:id="559" w:author="Alvarez, Veronica" w:date="2020-04-06T18:49:00Z">
          <w:pPr>
            <w:ind w:left="426"/>
            <w:jc w:val="both"/>
          </w:pPr>
        </w:pPrChange>
      </w:pPr>
    </w:p>
    <w:p w14:paraId="41826BD3" w14:textId="77777777" w:rsidR="00BE06D1" w:rsidDel="00750DF1" w:rsidRDefault="00BE06D1">
      <w:pPr>
        <w:rPr>
          <w:del w:id="560" w:author="Alvarez, Veronica" w:date="2020-04-06T18:49:00Z"/>
          <w:rFonts w:ascii="Calibri" w:hAnsi="Calibri"/>
          <w:szCs w:val="24"/>
          <w:lang w:val="es-MX"/>
        </w:rPr>
        <w:pPrChange w:id="561" w:author="Alvarez, Veronica" w:date="2020-04-06T18:49:00Z">
          <w:pPr>
            <w:ind w:left="426"/>
            <w:jc w:val="both"/>
          </w:pPr>
        </w:pPrChange>
      </w:pPr>
      <w:del w:id="562" w:author="Alvarez, Veronica" w:date="2020-04-06T18:49:00Z">
        <w:r w:rsidDel="00750DF1">
          <w:rPr>
            <w:rFonts w:ascii="Calibri" w:hAnsi="Calibri"/>
            <w:szCs w:val="24"/>
            <w:lang w:val="es-MX"/>
          </w:rPr>
          <w:delText>El snapshot se almacena en el servidor srvbackup</w:delText>
        </w:r>
      </w:del>
    </w:p>
    <w:p w14:paraId="436F53AC" w14:textId="55C7A12C" w:rsidR="00BE06D1" w:rsidDel="00750DF1" w:rsidRDefault="00871D6B">
      <w:pPr>
        <w:rPr>
          <w:del w:id="563" w:author="Alvarez, Veronica" w:date="2020-04-06T18:49:00Z"/>
          <w:noProof/>
          <w:lang w:val="es-EC" w:eastAsia="es-EC"/>
        </w:rPr>
        <w:pPrChange w:id="564" w:author="Alvarez, Veronica" w:date="2020-04-06T18:49:00Z">
          <w:pPr>
            <w:ind w:left="426"/>
            <w:jc w:val="center"/>
          </w:pPr>
        </w:pPrChange>
      </w:pPr>
      <w:del w:id="565" w:author="Alvarez, Veronica" w:date="2020-04-06T18:49:00Z">
        <w:r w:rsidRPr="007112F2" w:rsidDel="00750DF1">
          <w:rPr>
            <w:noProof/>
            <w:lang w:val="es-EC" w:eastAsia="es-EC"/>
          </w:rPr>
          <w:drawing>
            <wp:inline distT="0" distB="0" distL="0" distR="0" wp14:anchorId="080433E1" wp14:editId="62E712C3">
              <wp:extent cx="4772025" cy="2820035"/>
              <wp:effectExtent l="0" t="0" r="0" b="0"/>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025" cy="2820035"/>
                      </a:xfrm>
                      <a:prstGeom prst="rect">
                        <a:avLst/>
                      </a:prstGeom>
                      <a:noFill/>
                      <a:ln>
                        <a:noFill/>
                      </a:ln>
                    </pic:spPr>
                  </pic:pic>
                </a:graphicData>
              </a:graphic>
            </wp:inline>
          </w:drawing>
        </w:r>
      </w:del>
    </w:p>
    <w:p w14:paraId="20E9B50B" w14:textId="77777777" w:rsidR="00BE06D1" w:rsidDel="00750DF1" w:rsidRDefault="00BE06D1">
      <w:pPr>
        <w:rPr>
          <w:del w:id="566" w:author="Alvarez, Veronica" w:date="2020-04-06T18:49:00Z"/>
          <w:noProof/>
          <w:lang w:val="es-EC" w:eastAsia="es-EC"/>
        </w:rPr>
        <w:pPrChange w:id="567" w:author="Alvarez, Veronica" w:date="2020-04-06T18:49:00Z">
          <w:pPr>
            <w:ind w:left="426"/>
            <w:jc w:val="both"/>
          </w:pPr>
        </w:pPrChange>
      </w:pPr>
      <w:del w:id="568" w:author="Alvarez, Veronica" w:date="2020-04-06T18:49:00Z">
        <w:r w:rsidRPr="002F6616" w:rsidDel="00750DF1">
          <w:rPr>
            <w:rFonts w:ascii="Calibri" w:hAnsi="Calibri"/>
            <w:szCs w:val="24"/>
            <w:lang w:val="es-MX"/>
          </w:rPr>
          <w:delText xml:space="preserve">La ejecución </w:delText>
        </w:r>
        <w:r w:rsidDel="00750DF1">
          <w:rPr>
            <w:rFonts w:ascii="Calibri" w:hAnsi="Calibri"/>
            <w:szCs w:val="24"/>
            <w:lang w:val="es-MX"/>
          </w:rPr>
          <w:delText>se hace diariamente 1 vez al día, y 1 vez a la semana, permitiéndonos manejar una retención de 7 respaldos diarios y 3 semanales, es decir, la última semana y los últimos 3 fines de semana</w:delText>
        </w:r>
      </w:del>
    </w:p>
    <w:p w14:paraId="40D32C61" w14:textId="614CAD69" w:rsidR="00BE06D1" w:rsidDel="00750DF1" w:rsidRDefault="00871D6B">
      <w:pPr>
        <w:rPr>
          <w:del w:id="569" w:author="Alvarez, Veronica" w:date="2020-04-06T18:49:00Z"/>
          <w:noProof/>
          <w:lang w:val="es-EC" w:eastAsia="es-EC"/>
        </w:rPr>
        <w:pPrChange w:id="570" w:author="Alvarez, Veronica" w:date="2020-04-06T18:49:00Z">
          <w:pPr>
            <w:ind w:left="426"/>
            <w:jc w:val="center"/>
          </w:pPr>
        </w:pPrChange>
      </w:pPr>
      <w:del w:id="571" w:author="Alvarez, Veronica" w:date="2020-04-06T18:49:00Z">
        <w:r w:rsidRPr="007112F2" w:rsidDel="00750DF1">
          <w:rPr>
            <w:noProof/>
            <w:lang w:val="es-EC" w:eastAsia="es-EC"/>
          </w:rPr>
          <w:drawing>
            <wp:inline distT="0" distB="0" distL="0" distR="0" wp14:anchorId="244704A6" wp14:editId="762E179C">
              <wp:extent cx="4756150" cy="2812415"/>
              <wp:effectExtent l="0" t="0" r="0" b="0"/>
              <wp:docPr id="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6150" cy="2812415"/>
                      </a:xfrm>
                      <a:prstGeom prst="rect">
                        <a:avLst/>
                      </a:prstGeom>
                      <a:noFill/>
                      <a:ln>
                        <a:noFill/>
                      </a:ln>
                    </pic:spPr>
                  </pic:pic>
                </a:graphicData>
              </a:graphic>
            </wp:inline>
          </w:drawing>
        </w:r>
      </w:del>
    </w:p>
    <w:p w14:paraId="005A66B9" w14:textId="77777777" w:rsidR="00BE06D1" w:rsidDel="00750DF1" w:rsidRDefault="00BE06D1">
      <w:pPr>
        <w:rPr>
          <w:del w:id="572" w:author="Alvarez, Veronica" w:date="2020-04-06T18:49:00Z"/>
          <w:rFonts w:ascii="Calibri" w:hAnsi="Calibri"/>
          <w:szCs w:val="24"/>
          <w:lang w:val="es-MX"/>
        </w:rPr>
        <w:pPrChange w:id="573" w:author="Alvarez, Veronica" w:date="2020-04-06T18:49:00Z">
          <w:pPr>
            <w:ind w:left="426"/>
            <w:jc w:val="both"/>
          </w:pPr>
        </w:pPrChange>
      </w:pPr>
    </w:p>
    <w:p w14:paraId="272386C0" w14:textId="77777777" w:rsidR="00BE06D1" w:rsidRPr="002F6616" w:rsidDel="00750DF1" w:rsidRDefault="00BE06D1">
      <w:pPr>
        <w:rPr>
          <w:del w:id="574" w:author="Alvarez, Veronica" w:date="2020-04-06T18:49:00Z"/>
          <w:rFonts w:ascii="Calibri" w:hAnsi="Calibri"/>
          <w:szCs w:val="24"/>
          <w:lang w:val="es-MX"/>
        </w:rPr>
        <w:pPrChange w:id="575" w:author="Alvarez, Veronica" w:date="2020-04-06T18:49:00Z">
          <w:pPr>
            <w:ind w:left="426"/>
            <w:jc w:val="both"/>
          </w:pPr>
        </w:pPrChange>
      </w:pPr>
      <w:del w:id="576" w:author="Alvarez, Veronica" w:date="2020-04-06T18:49:00Z">
        <w:r w:rsidRPr="002F6616" w:rsidDel="00750DF1">
          <w:rPr>
            <w:rFonts w:ascii="Calibri" w:hAnsi="Calibri"/>
            <w:szCs w:val="24"/>
            <w:lang w:val="es-MX"/>
          </w:rPr>
          <w:delText>En caso de darse algún error en los backups, llega un mail a los responsables</w:delText>
        </w:r>
      </w:del>
    </w:p>
    <w:p w14:paraId="18F5286E" w14:textId="75CB4DE2" w:rsidR="00BE06D1" w:rsidDel="00750DF1" w:rsidRDefault="00871D6B">
      <w:pPr>
        <w:rPr>
          <w:del w:id="577" w:author="Alvarez, Veronica" w:date="2020-04-06T18:49:00Z"/>
          <w:noProof/>
          <w:lang w:val="es-EC" w:eastAsia="es-EC"/>
        </w:rPr>
        <w:pPrChange w:id="578" w:author="Alvarez, Veronica" w:date="2020-04-06T18:49:00Z">
          <w:pPr>
            <w:ind w:left="426"/>
            <w:jc w:val="center"/>
          </w:pPr>
        </w:pPrChange>
      </w:pPr>
      <w:del w:id="579" w:author="Alvarez, Veronica" w:date="2020-04-06T18:49:00Z">
        <w:r w:rsidRPr="007112F2" w:rsidDel="00750DF1">
          <w:rPr>
            <w:noProof/>
            <w:lang w:val="es-EC" w:eastAsia="es-EC"/>
          </w:rPr>
          <w:drawing>
            <wp:inline distT="0" distB="0" distL="0" distR="0" wp14:anchorId="538A19D6" wp14:editId="5517314E">
              <wp:extent cx="5140325" cy="3042920"/>
              <wp:effectExtent l="0" t="0" r="0" b="0"/>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0325" cy="3042920"/>
                      </a:xfrm>
                      <a:prstGeom prst="rect">
                        <a:avLst/>
                      </a:prstGeom>
                      <a:noFill/>
                      <a:ln>
                        <a:noFill/>
                      </a:ln>
                    </pic:spPr>
                  </pic:pic>
                </a:graphicData>
              </a:graphic>
            </wp:inline>
          </w:drawing>
        </w:r>
      </w:del>
    </w:p>
    <w:p w14:paraId="101CBA10" w14:textId="77777777" w:rsidR="00BE06D1" w:rsidDel="00750DF1" w:rsidRDefault="00BE06D1">
      <w:pPr>
        <w:rPr>
          <w:del w:id="580" w:author="Alvarez, Veronica" w:date="2020-04-06T18:49:00Z"/>
          <w:noProof/>
          <w:lang w:val="es-EC" w:eastAsia="es-EC"/>
        </w:rPr>
        <w:pPrChange w:id="581" w:author="Alvarez, Veronica" w:date="2020-04-06T18:49:00Z">
          <w:pPr>
            <w:ind w:left="426"/>
            <w:jc w:val="both"/>
          </w:pPr>
        </w:pPrChange>
      </w:pPr>
    </w:p>
    <w:p w14:paraId="391AB0D5" w14:textId="77777777" w:rsidR="00BE06D1" w:rsidRPr="00073A6A" w:rsidDel="00750DF1" w:rsidRDefault="00BE06D1">
      <w:pPr>
        <w:rPr>
          <w:del w:id="582" w:author="Alvarez, Veronica" w:date="2020-04-06T18:49:00Z"/>
          <w:rFonts w:ascii="Calibri" w:hAnsi="Calibri"/>
          <w:szCs w:val="24"/>
          <w:lang w:val="es-MX"/>
        </w:rPr>
        <w:pPrChange w:id="583" w:author="Alvarez, Veronica" w:date="2020-04-06T18:49:00Z">
          <w:pPr>
            <w:ind w:left="720"/>
            <w:jc w:val="both"/>
          </w:pPr>
        </w:pPrChange>
      </w:pPr>
    </w:p>
    <w:p w14:paraId="4FFEBDFC" w14:textId="77777777" w:rsidR="00BE06D1" w:rsidRPr="00073A6A" w:rsidDel="00750DF1" w:rsidRDefault="00BE06D1">
      <w:pPr>
        <w:rPr>
          <w:del w:id="584" w:author="Alvarez, Veronica" w:date="2020-04-06T18:49:00Z"/>
          <w:rFonts w:ascii="Calibri" w:hAnsi="Calibri"/>
          <w:szCs w:val="24"/>
          <w:lang w:val="es-MX"/>
        </w:rPr>
        <w:pPrChange w:id="585" w:author="Alvarez, Veronica" w:date="2020-04-06T18:49:00Z">
          <w:pPr>
            <w:ind w:left="720"/>
            <w:jc w:val="both"/>
          </w:pPr>
        </w:pPrChange>
      </w:pPr>
    </w:p>
    <w:p w14:paraId="7ACB47E2" w14:textId="77777777" w:rsidR="00BE06D1" w:rsidDel="00750DF1" w:rsidRDefault="00BE06D1">
      <w:pPr>
        <w:rPr>
          <w:del w:id="586" w:author="Alvarez, Veronica" w:date="2020-04-06T18:49:00Z"/>
          <w:rFonts w:ascii="Calibri" w:hAnsi="Calibri"/>
          <w:b/>
          <w:szCs w:val="24"/>
          <w:lang w:val="es-MX"/>
        </w:rPr>
      </w:pPr>
      <w:del w:id="587" w:author="Alvarez, Veronica" w:date="2020-04-06T18:49:00Z">
        <w:r w:rsidDel="00750DF1">
          <w:rPr>
            <w:rFonts w:ascii="Calibri" w:hAnsi="Calibri"/>
            <w:b/>
            <w:szCs w:val="24"/>
            <w:lang w:val="es-MX"/>
          </w:rPr>
          <w:delText xml:space="preserve">Nota: </w:delText>
        </w:r>
        <w:r w:rsidRPr="00822C3A" w:rsidDel="00750DF1">
          <w:rPr>
            <w:rFonts w:ascii="Calibri" w:hAnsi="Calibri"/>
            <w:szCs w:val="24"/>
            <w:lang w:val="es-MX"/>
          </w:rPr>
          <w:delText>Ver Anexo A para implantar un plan de respaldo en el UDP</w:delText>
        </w:r>
        <w:r w:rsidDel="00750DF1">
          <w:rPr>
            <w:rFonts w:ascii="Calibri" w:hAnsi="Calibri"/>
            <w:b/>
            <w:szCs w:val="24"/>
            <w:lang w:val="es-MX"/>
          </w:rPr>
          <w:delText>.</w:delText>
        </w:r>
      </w:del>
    </w:p>
    <w:p w14:paraId="6391930C" w14:textId="77777777" w:rsidR="00BE06D1" w:rsidDel="00750DF1" w:rsidRDefault="00BE06D1">
      <w:pPr>
        <w:rPr>
          <w:del w:id="588" w:author="Alvarez, Veronica" w:date="2020-04-06T18:49:00Z"/>
          <w:rFonts w:ascii="Calibri" w:hAnsi="Calibri"/>
          <w:b/>
          <w:szCs w:val="24"/>
          <w:lang w:val="es-MX"/>
        </w:rPr>
        <w:pPrChange w:id="589" w:author="Alvarez, Veronica" w:date="2020-04-06T18:49:00Z">
          <w:pPr>
            <w:numPr>
              <w:numId w:val="1"/>
            </w:numPr>
            <w:ind w:left="426" w:hanging="360"/>
          </w:pPr>
        </w:pPrChange>
      </w:pPr>
      <w:del w:id="590" w:author="Alvarez, Veronica" w:date="2020-04-06T18:49:00Z">
        <w:r w:rsidDel="00750DF1">
          <w:rPr>
            <w:rFonts w:ascii="Calibri" w:hAnsi="Calibri"/>
            <w:b/>
            <w:szCs w:val="24"/>
            <w:lang w:val="es-MX"/>
          </w:rPr>
          <w:br w:type="page"/>
        </w:r>
        <w:r w:rsidRPr="00073A6A" w:rsidDel="00750DF1">
          <w:rPr>
            <w:rFonts w:ascii="Calibri" w:hAnsi="Calibri"/>
            <w:b/>
            <w:szCs w:val="24"/>
            <w:lang w:val="es-MX"/>
          </w:rPr>
          <w:delText>Respaldo completo de la Base de datos (SQL SERVER)</w:delText>
        </w:r>
      </w:del>
    </w:p>
    <w:p w14:paraId="62C32D91" w14:textId="77777777" w:rsidR="00BE06D1" w:rsidRPr="00073A6A" w:rsidDel="00750DF1" w:rsidRDefault="00BE06D1">
      <w:pPr>
        <w:rPr>
          <w:del w:id="591" w:author="Alvarez, Veronica" w:date="2020-04-06T18:49:00Z"/>
          <w:rFonts w:ascii="Calibri" w:hAnsi="Calibri"/>
          <w:szCs w:val="24"/>
          <w:lang w:val="es-MX"/>
        </w:rPr>
        <w:pPrChange w:id="592" w:author="Alvarez, Veronica" w:date="2020-04-06T18:49:00Z">
          <w:pPr>
            <w:ind w:left="426"/>
            <w:jc w:val="both"/>
          </w:pPr>
        </w:pPrChange>
      </w:pPr>
      <w:del w:id="593" w:author="Alvarez, Veronica" w:date="2020-04-06T18:49: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en las bases de datos que llevan por nombre</w:delText>
        </w:r>
        <w:r w:rsidDel="00750DF1">
          <w:rPr>
            <w:rFonts w:ascii="Calibri" w:hAnsi="Calibri"/>
            <w:szCs w:val="24"/>
            <w:lang w:val="es-MX"/>
          </w:rPr>
          <w:delText xml:space="preserve"> </w:delText>
        </w:r>
        <w:r w:rsidR="00C96CEA" w:rsidRPr="00C96CEA" w:rsidDel="00750DF1">
          <w:rPr>
            <w:rFonts w:ascii="Calibri" w:hAnsi="Calibri"/>
            <w:szCs w:val="24"/>
            <w:lang w:val="es-MX"/>
          </w:rPr>
          <w:delText>SCPRD, SCPRDARC, SC</w:delText>
        </w:r>
        <w:r w:rsidR="00C96CEA" w:rsidDel="00750DF1">
          <w:rPr>
            <w:rFonts w:ascii="Calibri" w:hAnsi="Calibri"/>
            <w:szCs w:val="24"/>
            <w:lang w:val="es-MX"/>
          </w:rPr>
          <w:delText>PRDD1, SCPRDI1, SCPRDM1, INTSCE y</w:delText>
        </w:r>
        <w:r w:rsidR="00C96CEA" w:rsidRPr="00C96CEA" w:rsidDel="00750DF1">
          <w:rPr>
            <w:rFonts w:ascii="Calibri" w:hAnsi="Calibri"/>
            <w:szCs w:val="24"/>
            <w:lang w:val="es-MX"/>
          </w:rPr>
          <w:delText xml:space="preserve"> msdb</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74B7F754" w14:textId="77777777" w:rsidR="00BE06D1" w:rsidDel="00750DF1" w:rsidRDefault="00BE06D1">
      <w:pPr>
        <w:rPr>
          <w:del w:id="594" w:author="Alvarez, Veronica" w:date="2020-04-06T18:49:00Z"/>
          <w:rFonts w:ascii="Calibri" w:hAnsi="Calibri" w:cs="Calibri"/>
          <w:szCs w:val="24"/>
          <w:lang w:val="es-EC"/>
        </w:rPr>
        <w:pPrChange w:id="595" w:author="Alvarez, Veronica" w:date="2020-04-06T18:49:00Z">
          <w:pPr>
            <w:numPr>
              <w:numId w:val="15"/>
            </w:numPr>
            <w:ind w:left="786" w:hanging="360"/>
            <w:jc w:val="both"/>
          </w:pPr>
        </w:pPrChange>
      </w:pPr>
      <w:del w:id="596" w:author="Alvarez, Veronica" w:date="2020-04-06T18:49:00Z">
        <w:r w:rsidDel="00750DF1">
          <w:rPr>
            <w:rFonts w:ascii="Calibri" w:hAnsi="Calibri" w:cs="Calibri"/>
            <w:szCs w:val="24"/>
            <w:lang w:val="es-EC"/>
          </w:rPr>
          <w:delText xml:space="preserve">Respaldo de </w:delText>
        </w:r>
        <w:r w:rsidR="00C96CEA" w:rsidRPr="00C96CEA" w:rsidDel="00750DF1">
          <w:rPr>
            <w:rFonts w:ascii="Calibri" w:hAnsi="Calibri"/>
            <w:szCs w:val="24"/>
            <w:lang w:val="es-MX"/>
          </w:rPr>
          <w:delText>SCPRD, SCPRDARC, SC</w:delText>
        </w:r>
        <w:r w:rsidR="00C96CEA" w:rsidDel="00750DF1">
          <w:rPr>
            <w:rFonts w:ascii="Calibri" w:hAnsi="Calibri"/>
            <w:szCs w:val="24"/>
            <w:lang w:val="es-MX"/>
          </w:rPr>
          <w:delText>PRDD1, SCPRDI1, SCPRDM1, INTSCE y</w:delText>
        </w:r>
        <w:r w:rsidR="00C96CEA" w:rsidRPr="00C96CEA" w:rsidDel="00750DF1">
          <w:rPr>
            <w:rFonts w:ascii="Calibri" w:hAnsi="Calibri"/>
            <w:szCs w:val="24"/>
            <w:lang w:val="es-MX"/>
          </w:rPr>
          <w:delText xml:space="preserve"> msdb</w:delText>
        </w:r>
      </w:del>
    </w:p>
    <w:p w14:paraId="509841AF" w14:textId="77777777" w:rsidR="00BE06D1" w:rsidDel="00750DF1" w:rsidRDefault="00BE06D1">
      <w:pPr>
        <w:rPr>
          <w:del w:id="597" w:author="Alvarez, Veronica" w:date="2020-04-06T18:49:00Z"/>
          <w:rFonts w:ascii="Calibri" w:hAnsi="Calibri" w:cs="Calibri"/>
          <w:szCs w:val="24"/>
          <w:lang w:val="es-EC"/>
        </w:rPr>
        <w:pPrChange w:id="598" w:author="Alvarez, Veronica" w:date="2020-04-06T18:49:00Z">
          <w:pPr>
            <w:ind w:left="786"/>
            <w:jc w:val="both"/>
          </w:pPr>
        </w:pPrChange>
      </w:pPr>
      <w:del w:id="599" w:author="Alvarez, Veronica" w:date="2020-04-06T18:49:00Z">
        <w:r w:rsidRPr="00073A6A" w:rsidDel="00750DF1">
          <w:rPr>
            <w:rFonts w:ascii="Calibri" w:hAnsi="Calibri" w:cs="Calibri"/>
            <w:szCs w:val="24"/>
            <w:lang w:val="es-EC"/>
          </w:rPr>
          <w:delText xml:space="preserve">Diariamente dentro del servidor </w:delText>
        </w:r>
        <w:r w:rsidR="00C96CEA" w:rsidDel="00750DF1">
          <w:rPr>
            <w:rFonts w:ascii="Calibri" w:hAnsi="Calibri" w:cs="Calibri"/>
            <w:szCs w:val="24"/>
            <w:lang w:val="es-EC"/>
          </w:rPr>
          <w:delText>srvwmsbd</w:delText>
        </w:r>
        <w:r w:rsidRPr="00073A6A" w:rsidDel="00750DF1">
          <w:rPr>
            <w:rFonts w:ascii="Calibri" w:hAnsi="Calibri" w:cs="Calibri"/>
            <w:szCs w:val="24"/>
            <w:lang w:val="es-EC"/>
          </w:rPr>
          <w:delText xml:space="preserve"> se ejecuta la tarea de respaldo automática de la</w:delText>
        </w:r>
        <w:r w:rsidR="00C96CEA" w:rsidDel="00750DF1">
          <w:rPr>
            <w:rFonts w:ascii="Calibri" w:hAnsi="Calibri" w:cs="Calibri"/>
            <w:szCs w:val="24"/>
            <w:lang w:val="es-EC"/>
          </w:rPr>
          <w:delText>s</w:delText>
        </w:r>
        <w:r w:rsidRPr="00073A6A" w:rsidDel="00750DF1">
          <w:rPr>
            <w:rFonts w:ascii="Calibri" w:hAnsi="Calibri" w:cs="Calibri"/>
            <w:szCs w:val="24"/>
            <w:lang w:val="es-EC"/>
          </w:rPr>
          <w:delText xml:space="preserve"> base</w:delText>
        </w:r>
        <w:r w:rsidR="00C96CEA" w:rsidDel="00750DF1">
          <w:rPr>
            <w:rFonts w:ascii="Calibri" w:hAnsi="Calibri" w:cs="Calibri"/>
            <w:szCs w:val="24"/>
            <w:lang w:val="es-EC"/>
          </w:rPr>
          <w:delText>s en mención</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w:delText>
        </w:r>
        <w:r w:rsidR="00C96CEA" w:rsidDel="00750DF1">
          <w:rPr>
            <w:rFonts w:ascii="Calibri" w:hAnsi="Calibri" w:cs="Calibri"/>
            <w:szCs w:val="24"/>
            <w:lang w:val="es-EC"/>
          </w:rPr>
          <w:delText>Backup</w:delText>
        </w:r>
        <w:r w:rsidDel="00750DF1">
          <w:rPr>
            <w:rFonts w:ascii="Calibri" w:hAnsi="Calibri" w:cs="Calibri"/>
            <w:szCs w:val="24"/>
            <w:lang w:val="es-EC"/>
          </w:rPr>
          <w:delText>”</w:delText>
        </w:r>
      </w:del>
    </w:p>
    <w:p w14:paraId="7C1CAD43" w14:textId="60704FD7" w:rsidR="00BE06D1" w:rsidDel="00750DF1" w:rsidRDefault="00871D6B">
      <w:pPr>
        <w:rPr>
          <w:del w:id="600" w:author="Alvarez, Veronica" w:date="2020-04-06T18:49:00Z"/>
          <w:noProof/>
          <w:lang w:val="es-EC" w:eastAsia="es-EC"/>
        </w:rPr>
        <w:pPrChange w:id="601" w:author="Alvarez, Veronica" w:date="2020-04-06T18:49:00Z">
          <w:pPr>
            <w:ind w:left="786"/>
            <w:jc w:val="center"/>
          </w:pPr>
        </w:pPrChange>
      </w:pPr>
      <w:del w:id="602" w:author="Alvarez, Veronica" w:date="2020-04-06T18:49:00Z">
        <w:r w:rsidRPr="00C96CEA" w:rsidDel="00750DF1">
          <w:rPr>
            <w:noProof/>
            <w:lang w:val="es-EC" w:eastAsia="es-EC"/>
          </w:rPr>
          <w:drawing>
            <wp:inline distT="0" distB="0" distL="0" distR="0" wp14:anchorId="740E1628" wp14:editId="3E65BF7F">
              <wp:extent cx="4425950" cy="4011295"/>
              <wp:effectExtent l="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5950" cy="4011295"/>
                      </a:xfrm>
                      <a:prstGeom prst="rect">
                        <a:avLst/>
                      </a:prstGeom>
                      <a:noFill/>
                      <a:ln>
                        <a:noFill/>
                      </a:ln>
                    </pic:spPr>
                  </pic:pic>
                </a:graphicData>
              </a:graphic>
            </wp:inline>
          </w:drawing>
        </w:r>
      </w:del>
    </w:p>
    <w:p w14:paraId="732FE99C" w14:textId="77777777" w:rsidR="00BE06D1" w:rsidDel="00750DF1" w:rsidRDefault="00BE06D1">
      <w:pPr>
        <w:rPr>
          <w:del w:id="603" w:author="Alvarez, Veronica" w:date="2020-04-06T18:49:00Z"/>
          <w:noProof/>
          <w:lang w:val="es-EC" w:eastAsia="es-EC"/>
        </w:rPr>
        <w:pPrChange w:id="604" w:author="Alvarez, Veronica" w:date="2020-04-06T18:49:00Z">
          <w:pPr>
            <w:ind w:left="786"/>
            <w:jc w:val="center"/>
          </w:pPr>
        </w:pPrChange>
      </w:pPr>
    </w:p>
    <w:p w14:paraId="1021F2B2" w14:textId="77777777" w:rsidR="00BE06D1" w:rsidDel="00750DF1" w:rsidRDefault="00BE06D1">
      <w:pPr>
        <w:rPr>
          <w:del w:id="605" w:author="Alvarez, Veronica" w:date="2020-04-06T18:49:00Z"/>
          <w:rFonts w:ascii="Calibri" w:hAnsi="Calibri" w:cs="Calibri"/>
          <w:szCs w:val="24"/>
          <w:lang w:val="es-EC"/>
        </w:rPr>
        <w:pPrChange w:id="606" w:author="Alvarez, Veronica" w:date="2020-04-06T18:49:00Z">
          <w:pPr>
            <w:widowControl w:val="0"/>
            <w:autoSpaceDE w:val="0"/>
            <w:autoSpaceDN w:val="0"/>
            <w:adjustRightInd w:val="0"/>
            <w:ind w:left="851"/>
            <w:jc w:val="both"/>
          </w:pPr>
        </w:pPrChange>
      </w:pPr>
      <w:del w:id="607" w:author="Alvarez, Veronica" w:date="2020-04-06T18:49:00Z">
        <w:r w:rsidDel="00750DF1">
          <w:rPr>
            <w:rFonts w:ascii="Calibri" w:hAnsi="Calibri"/>
            <w:szCs w:val="24"/>
            <w:lang w:val="es-ES"/>
          </w:rPr>
          <w:delText xml:space="preserve">El mismo </w:delText>
        </w:r>
        <w:r w:rsidR="00C96CEA" w:rsidDel="00750DF1">
          <w:rPr>
            <w:rFonts w:ascii="Calibri" w:hAnsi="Calibri"/>
            <w:szCs w:val="24"/>
            <w:lang w:val="es-ES"/>
          </w:rPr>
          <w:delText>se encarga de generar los</w:delText>
        </w:r>
        <w:r w:rsidRPr="00073A6A" w:rsidDel="00750DF1">
          <w:rPr>
            <w:rFonts w:ascii="Calibri" w:hAnsi="Calibri"/>
            <w:szCs w:val="24"/>
            <w:lang w:val="es-ES"/>
          </w:rPr>
          <w:delText xml:space="preserve"> archivo</w:delText>
        </w:r>
        <w:r w:rsidR="00C96CEA" w:rsidDel="00750DF1">
          <w:rPr>
            <w:rFonts w:ascii="Calibri" w:hAnsi="Calibri"/>
            <w:szCs w:val="24"/>
            <w:lang w:val="es-ES"/>
          </w:rPr>
          <w:delText>s</w:delText>
        </w:r>
        <w:r w:rsidRPr="00073A6A" w:rsidDel="00750DF1">
          <w:rPr>
            <w:rFonts w:ascii="Calibri" w:hAnsi="Calibri"/>
            <w:szCs w:val="24"/>
            <w:lang w:val="es-ES"/>
          </w:rPr>
          <w:delText xml:space="preserve"> de respaldo que lleva</w:delText>
        </w:r>
        <w:r w:rsidR="00C96CEA" w:rsidDel="00750DF1">
          <w:rPr>
            <w:rFonts w:ascii="Calibri" w:hAnsi="Calibri"/>
            <w:szCs w:val="24"/>
            <w:lang w:val="es-ES"/>
          </w:rPr>
          <w:delText>n</w:delText>
        </w:r>
        <w:r w:rsidRPr="00073A6A" w:rsidDel="00750DF1">
          <w:rPr>
            <w:rFonts w:ascii="Calibri" w:hAnsi="Calibri"/>
            <w:szCs w:val="24"/>
            <w:lang w:val="es-ES"/>
          </w:rPr>
          <w:delText xml:space="preserve"> por nombr</w:delText>
        </w:r>
        <w:r w:rsidDel="00750DF1">
          <w:rPr>
            <w:rFonts w:ascii="Calibri" w:hAnsi="Calibri"/>
            <w:szCs w:val="24"/>
            <w:lang w:val="es-ES"/>
          </w:rPr>
          <w:delText>e</w:delText>
        </w:r>
        <w:r w:rsidR="00C96CEA" w:rsidDel="00750DF1">
          <w:rPr>
            <w:rFonts w:ascii="Calibri" w:hAnsi="Calibri"/>
            <w:szCs w:val="24"/>
            <w:lang w:val="es-ES"/>
          </w:rPr>
          <w:delText xml:space="preserve">: </w:delText>
        </w:r>
        <w:r w:rsidDel="00750DF1">
          <w:rPr>
            <w:rFonts w:ascii="Calibri" w:hAnsi="Calibri"/>
            <w:szCs w:val="24"/>
            <w:lang w:val="es-ES"/>
          </w:rPr>
          <w:delText xml:space="preserve"> “</w:delText>
        </w:r>
        <w:r w:rsidR="00C96CEA" w:rsidRPr="00C96CEA" w:rsidDel="00750DF1">
          <w:rPr>
            <w:rFonts w:ascii="Calibri" w:hAnsi="Calibri"/>
            <w:szCs w:val="24"/>
            <w:lang w:val="es-ES"/>
          </w:rPr>
          <w:delText>WMSSCPRD</w:delText>
        </w:r>
        <w:r w:rsidDel="00750DF1">
          <w:rPr>
            <w:rFonts w:ascii="Calibri" w:hAnsi="Calibri"/>
            <w:szCs w:val="24"/>
            <w:lang w:val="es-ES"/>
          </w:rPr>
          <w:delText>.bak”</w:delText>
        </w:r>
        <w:r w:rsidRPr="00073A6A" w:rsidDel="00750DF1">
          <w:rPr>
            <w:rFonts w:ascii="Calibri" w:hAnsi="Calibri"/>
            <w:szCs w:val="24"/>
            <w:lang w:val="es-ES"/>
          </w:rPr>
          <w:delText xml:space="preserve">, </w:delText>
        </w:r>
        <w:r w:rsidR="00C96CEA" w:rsidDel="00750DF1">
          <w:rPr>
            <w:rFonts w:ascii="Calibri" w:hAnsi="Calibri"/>
            <w:szCs w:val="24"/>
            <w:lang w:val="es-ES"/>
          </w:rPr>
          <w:delText>“</w:delText>
        </w:r>
        <w:r w:rsidR="00C96CEA" w:rsidRPr="00C96CEA" w:rsidDel="00750DF1">
          <w:rPr>
            <w:rFonts w:ascii="Calibri" w:hAnsi="Calibri"/>
            <w:szCs w:val="24"/>
            <w:lang w:val="es-ES"/>
          </w:rPr>
          <w:delText>WMSSCPRDARC</w:delText>
        </w:r>
        <w:r w:rsidR="00C96CEA" w:rsidDel="00750DF1">
          <w:rPr>
            <w:rFonts w:ascii="Calibri" w:hAnsi="Calibri"/>
            <w:szCs w:val="24"/>
            <w:lang w:val="es-ES"/>
          </w:rPr>
          <w:delText>.bak”, “</w:delText>
        </w:r>
        <w:r w:rsidR="00C96CEA" w:rsidRPr="00C96CEA" w:rsidDel="00750DF1">
          <w:rPr>
            <w:rFonts w:ascii="Calibri" w:hAnsi="Calibri"/>
            <w:szCs w:val="24"/>
            <w:lang w:val="es-ES"/>
          </w:rPr>
          <w:delText>WMSSCPRDD1</w:delText>
        </w:r>
        <w:r w:rsidR="00C96CEA" w:rsidDel="00750DF1">
          <w:rPr>
            <w:rFonts w:ascii="Calibri" w:hAnsi="Calibri"/>
            <w:szCs w:val="24"/>
            <w:lang w:val="es-ES"/>
          </w:rPr>
          <w:delText>.bak”, “</w:delText>
        </w:r>
        <w:r w:rsidR="00C96CEA" w:rsidRPr="00C96CEA" w:rsidDel="00750DF1">
          <w:rPr>
            <w:rFonts w:ascii="Calibri" w:hAnsi="Calibri"/>
            <w:szCs w:val="24"/>
            <w:lang w:val="es-ES"/>
          </w:rPr>
          <w:delText>WMSSCPRDI1</w:delText>
        </w:r>
        <w:r w:rsidR="00C96CEA" w:rsidDel="00750DF1">
          <w:rPr>
            <w:rFonts w:ascii="Calibri" w:hAnsi="Calibri"/>
            <w:szCs w:val="24"/>
            <w:lang w:val="es-ES"/>
          </w:rPr>
          <w:delText>.bak”, “</w:delText>
        </w:r>
        <w:r w:rsidR="00C96CEA" w:rsidRPr="00C96CEA" w:rsidDel="00750DF1">
          <w:rPr>
            <w:rFonts w:ascii="Calibri" w:hAnsi="Calibri"/>
            <w:szCs w:val="24"/>
            <w:lang w:val="es-ES"/>
          </w:rPr>
          <w:delText>WMSSCPRDM1</w:delText>
        </w:r>
        <w:r w:rsidR="00C96CEA" w:rsidDel="00750DF1">
          <w:rPr>
            <w:rFonts w:ascii="Calibri" w:hAnsi="Calibri"/>
            <w:szCs w:val="24"/>
            <w:lang w:val="es-ES"/>
          </w:rPr>
          <w:delText>.bak”, “</w:delText>
        </w:r>
        <w:r w:rsidR="00C96CEA" w:rsidRPr="00C96CEA" w:rsidDel="00750DF1">
          <w:rPr>
            <w:rFonts w:ascii="Calibri" w:hAnsi="Calibri"/>
            <w:szCs w:val="24"/>
            <w:lang w:val="es-ES"/>
          </w:rPr>
          <w:delText>INTSCE</w:delText>
        </w:r>
        <w:r w:rsidR="00C96CEA" w:rsidDel="00750DF1">
          <w:rPr>
            <w:rFonts w:ascii="Calibri" w:hAnsi="Calibri"/>
            <w:szCs w:val="24"/>
            <w:lang w:val="es-ES"/>
          </w:rPr>
          <w:delText>.bak” y “</w:delText>
        </w:r>
        <w:r w:rsidR="00C96CEA" w:rsidRPr="00C96CEA" w:rsidDel="00750DF1">
          <w:rPr>
            <w:rFonts w:ascii="Calibri" w:hAnsi="Calibri"/>
            <w:szCs w:val="24"/>
            <w:lang w:val="es-ES"/>
          </w:rPr>
          <w:delText>MSDB</w:delText>
        </w:r>
        <w:r w:rsidR="00C96CEA" w:rsidDel="00750DF1">
          <w:rPr>
            <w:rFonts w:ascii="Calibri" w:hAnsi="Calibri"/>
            <w:szCs w:val="24"/>
            <w:lang w:val="es-ES"/>
          </w:rPr>
          <w:delText xml:space="preserve">.bak” </w:delText>
        </w:r>
        <w:r w:rsidRPr="00073A6A" w:rsidDel="00750DF1">
          <w:rPr>
            <w:rFonts w:ascii="Calibri" w:hAnsi="Calibri" w:cs="Calibri"/>
            <w:szCs w:val="24"/>
            <w:lang w:val="es-EC"/>
          </w:rPr>
          <w:delText>est</w:delText>
        </w:r>
        <w:r w:rsidR="00C96CEA" w:rsidDel="00750DF1">
          <w:rPr>
            <w:rFonts w:ascii="Calibri" w:hAnsi="Calibri" w:cs="Calibri"/>
            <w:szCs w:val="24"/>
            <w:lang w:val="es-EC"/>
          </w:rPr>
          <w:delText>os</w:delText>
        </w:r>
        <w:r w:rsidRPr="00073A6A" w:rsidDel="00750DF1">
          <w:rPr>
            <w:rFonts w:ascii="Calibri" w:hAnsi="Calibri" w:cs="Calibri"/>
            <w:szCs w:val="24"/>
            <w:lang w:val="es-EC"/>
          </w:rPr>
          <w:delText xml:space="preserve"> respaldo</w:delText>
        </w:r>
        <w:r w:rsidR="00C96CEA" w:rsidDel="00750DF1">
          <w:rPr>
            <w:rFonts w:ascii="Calibri" w:hAnsi="Calibri" w:cs="Calibri"/>
            <w:szCs w:val="24"/>
            <w:lang w:val="es-EC"/>
          </w:rPr>
          <w:delText>s</w:delText>
        </w:r>
        <w:r w:rsidRPr="00073A6A" w:rsidDel="00750DF1">
          <w:rPr>
            <w:rFonts w:ascii="Calibri" w:hAnsi="Calibri" w:cs="Calibri"/>
            <w:szCs w:val="24"/>
            <w:lang w:val="es-EC"/>
          </w:rPr>
          <w:delText xml:space="preserve"> se genera</w:delText>
        </w:r>
        <w:r w:rsidR="00C96CEA" w:rsidDel="00750DF1">
          <w:rPr>
            <w:rFonts w:ascii="Calibri" w:hAnsi="Calibri" w:cs="Calibri"/>
            <w:szCs w:val="24"/>
            <w:lang w:val="es-EC"/>
          </w:rPr>
          <w:delText>n</w:delText>
        </w:r>
        <w:r w:rsidRPr="00073A6A" w:rsidDel="00750DF1">
          <w:rPr>
            <w:rFonts w:ascii="Calibri" w:hAnsi="Calibri" w:cs="Calibri"/>
            <w:szCs w:val="24"/>
            <w:lang w:val="es-EC"/>
          </w:rPr>
          <w:delText xml:space="preserve"> en el direc</w:delText>
        </w:r>
        <w:r w:rsidDel="00750DF1">
          <w:rPr>
            <w:rFonts w:ascii="Calibri" w:hAnsi="Calibri" w:cs="Calibri"/>
            <w:szCs w:val="24"/>
            <w:lang w:val="es-EC"/>
          </w:rPr>
          <w:delText>torio “</w:delText>
        </w:r>
        <w:r w:rsidR="00C96CEA" w:rsidRPr="00C96CEA" w:rsidDel="00750DF1">
          <w:rPr>
            <w:rFonts w:ascii="Calibri" w:hAnsi="Calibri" w:cs="Calibri"/>
            <w:szCs w:val="24"/>
            <w:lang w:val="es-EC"/>
          </w:rPr>
          <w:delText>E:\WMS\Backup</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0168553C" w14:textId="02AFA197" w:rsidR="00BE06D1" w:rsidDel="00750DF1" w:rsidRDefault="00871D6B">
      <w:pPr>
        <w:rPr>
          <w:del w:id="608" w:author="Alvarez, Veronica" w:date="2020-04-06T18:49:00Z"/>
          <w:noProof/>
          <w:lang w:val="es-EC" w:eastAsia="es-EC"/>
        </w:rPr>
        <w:pPrChange w:id="609" w:author="Alvarez, Veronica" w:date="2020-04-06T18:49:00Z">
          <w:pPr>
            <w:widowControl w:val="0"/>
            <w:autoSpaceDE w:val="0"/>
            <w:autoSpaceDN w:val="0"/>
            <w:adjustRightInd w:val="0"/>
            <w:ind w:left="851"/>
            <w:jc w:val="center"/>
          </w:pPr>
        </w:pPrChange>
      </w:pPr>
      <w:del w:id="610" w:author="Alvarez, Veronica" w:date="2020-04-06T18:49:00Z">
        <w:r w:rsidRPr="00C96CEA" w:rsidDel="00750DF1">
          <w:rPr>
            <w:noProof/>
            <w:lang w:val="es-EC" w:eastAsia="es-EC"/>
          </w:rPr>
          <w:drawing>
            <wp:inline distT="0" distB="0" distL="0" distR="0" wp14:anchorId="5B75008E" wp14:editId="408D2ACC">
              <wp:extent cx="4602480" cy="4172585"/>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4172585"/>
                      </a:xfrm>
                      <a:prstGeom prst="rect">
                        <a:avLst/>
                      </a:prstGeom>
                      <a:noFill/>
                      <a:ln>
                        <a:noFill/>
                      </a:ln>
                    </pic:spPr>
                  </pic:pic>
                </a:graphicData>
              </a:graphic>
            </wp:inline>
          </w:drawing>
        </w:r>
      </w:del>
    </w:p>
    <w:p w14:paraId="1A9A859D" w14:textId="77777777" w:rsidR="00C96CEA" w:rsidDel="00750DF1" w:rsidRDefault="00C96CEA">
      <w:pPr>
        <w:rPr>
          <w:del w:id="611" w:author="Alvarez, Veronica" w:date="2020-04-06T18:49:00Z"/>
          <w:noProof/>
          <w:lang w:val="es-EC" w:eastAsia="es-EC"/>
        </w:rPr>
        <w:pPrChange w:id="612" w:author="Alvarez, Veronica" w:date="2020-04-06T18:49:00Z">
          <w:pPr>
            <w:widowControl w:val="0"/>
            <w:autoSpaceDE w:val="0"/>
            <w:autoSpaceDN w:val="0"/>
            <w:adjustRightInd w:val="0"/>
            <w:ind w:left="851"/>
            <w:jc w:val="center"/>
          </w:pPr>
        </w:pPrChange>
      </w:pPr>
    </w:p>
    <w:p w14:paraId="35048EF6" w14:textId="77777777" w:rsidR="00C0366B" w:rsidDel="00750DF1" w:rsidRDefault="00BE06D1">
      <w:pPr>
        <w:rPr>
          <w:del w:id="613" w:author="Alvarez, Veronica" w:date="2020-04-06T18:49:00Z"/>
          <w:rFonts w:ascii="Calibri" w:hAnsi="Calibri" w:cs="Calibri"/>
          <w:szCs w:val="24"/>
          <w:lang w:val="es-EC"/>
        </w:rPr>
        <w:pPrChange w:id="614" w:author="Alvarez, Veronica" w:date="2020-04-06T18:49:00Z">
          <w:pPr>
            <w:widowControl w:val="0"/>
            <w:autoSpaceDE w:val="0"/>
            <w:autoSpaceDN w:val="0"/>
            <w:adjustRightInd w:val="0"/>
            <w:ind w:left="851"/>
            <w:jc w:val="both"/>
          </w:pPr>
        </w:pPrChange>
      </w:pPr>
      <w:del w:id="615" w:author="Alvarez, Veronica" w:date="2020-04-06T18:49:00Z">
        <w:r w:rsidDel="00750DF1">
          <w:rPr>
            <w:rFonts w:ascii="Calibri" w:hAnsi="Calibri" w:cs="Calibri"/>
            <w:szCs w:val="24"/>
            <w:lang w:val="es-EC"/>
          </w:rPr>
          <w:delText>En caso de existir algún error dentro de la ejecución del job, se enviará un mail de alerta a los responsables</w:delText>
        </w:r>
      </w:del>
    </w:p>
    <w:p w14:paraId="0AED37D1" w14:textId="4FDB2AF5" w:rsidR="00BE06D1" w:rsidRPr="00073A6A" w:rsidDel="00750DF1" w:rsidRDefault="00871D6B">
      <w:pPr>
        <w:rPr>
          <w:del w:id="616" w:author="Alvarez, Veronica" w:date="2020-04-06T18:49:00Z"/>
          <w:rFonts w:ascii="Calibri" w:hAnsi="Calibri" w:cs="Calibri"/>
          <w:szCs w:val="24"/>
          <w:lang w:val="es-EC"/>
        </w:rPr>
        <w:pPrChange w:id="617" w:author="Alvarez, Veronica" w:date="2020-04-06T18:49:00Z">
          <w:pPr>
            <w:widowControl w:val="0"/>
            <w:autoSpaceDE w:val="0"/>
            <w:autoSpaceDN w:val="0"/>
            <w:adjustRightInd w:val="0"/>
            <w:ind w:left="851"/>
            <w:jc w:val="center"/>
          </w:pPr>
        </w:pPrChange>
      </w:pPr>
      <w:del w:id="618" w:author="Alvarez, Veronica" w:date="2020-04-06T18:49:00Z">
        <w:r w:rsidRPr="00C96CEA" w:rsidDel="00750DF1">
          <w:rPr>
            <w:noProof/>
            <w:lang w:val="es-EC" w:eastAsia="es-EC"/>
          </w:rPr>
          <w:drawing>
            <wp:inline distT="0" distB="0" distL="0" distR="0" wp14:anchorId="32A32386" wp14:editId="1FA31EA4">
              <wp:extent cx="3465195" cy="3150235"/>
              <wp:effectExtent l="0" t="0"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65195" cy="3150235"/>
                      </a:xfrm>
                      <a:prstGeom prst="rect">
                        <a:avLst/>
                      </a:prstGeom>
                      <a:noFill/>
                      <a:ln>
                        <a:noFill/>
                      </a:ln>
                    </pic:spPr>
                  </pic:pic>
                </a:graphicData>
              </a:graphic>
            </wp:inline>
          </w:drawing>
        </w:r>
      </w:del>
    </w:p>
    <w:p w14:paraId="498310D9" w14:textId="77777777" w:rsidR="00BE06D1" w:rsidDel="00750DF1" w:rsidRDefault="00BE06D1">
      <w:pPr>
        <w:rPr>
          <w:del w:id="619" w:author="Alvarez, Veronica" w:date="2020-04-06T18:49:00Z"/>
          <w:rFonts w:ascii="Calibri" w:hAnsi="Calibri" w:cs="Calibri"/>
          <w:szCs w:val="24"/>
          <w:lang w:val="es-EC"/>
        </w:rPr>
        <w:pPrChange w:id="620" w:author="Alvarez, Veronica" w:date="2020-04-06T18:49:00Z">
          <w:pPr>
            <w:widowControl w:val="0"/>
            <w:autoSpaceDE w:val="0"/>
            <w:autoSpaceDN w:val="0"/>
            <w:adjustRightInd w:val="0"/>
            <w:ind w:left="426"/>
            <w:jc w:val="both"/>
          </w:pPr>
        </w:pPrChange>
      </w:pPr>
      <w:del w:id="621" w:author="Alvarez, Veronica" w:date="2020-04-06T18:49:00Z">
        <w:r w:rsidRPr="00073A6A" w:rsidDel="00750DF1">
          <w:rPr>
            <w:rFonts w:ascii="Calibri" w:hAnsi="Calibri" w:cs="Calibri"/>
            <w:szCs w:val="24"/>
            <w:lang w:val="es-EC"/>
          </w:rPr>
          <w:delText>Además del proces</w:delText>
        </w:r>
        <w:r w:rsidR="009E3207" w:rsidDel="00750DF1">
          <w:rPr>
            <w:rFonts w:ascii="Calibri" w:hAnsi="Calibri" w:cs="Calibri"/>
            <w:szCs w:val="24"/>
            <w:lang w:val="es-EC"/>
          </w:rPr>
          <w:delText>o de generación de backup</w:delText>
        </w:r>
        <w:r w:rsidR="005512CE" w:rsidDel="00750DF1">
          <w:rPr>
            <w:rFonts w:ascii="Calibri" w:hAnsi="Calibri" w:cs="Calibri"/>
            <w:szCs w:val="24"/>
            <w:lang w:val="es-EC"/>
          </w:rPr>
          <w:delText>s</w:delText>
        </w:r>
        <w:r w:rsidRPr="00073A6A" w:rsidDel="00750DF1">
          <w:rPr>
            <w:rFonts w:ascii="Calibri" w:hAnsi="Calibri" w:cs="Calibri"/>
            <w:szCs w:val="24"/>
            <w:lang w:val="es-EC"/>
          </w:rPr>
          <w:delText>, existe una tarea programada de Windows que comprime es</w:delText>
        </w:r>
        <w:r w:rsidDel="00750DF1">
          <w:rPr>
            <w:rFonts w:ascii="Calibri" w:hAnsi="Calibri" w:cs="Calibri"/>
            <w:szCs w:val="24"/>
            <w:lang w:val="es-EC"/>
          </w:rPr>
          <w:delText>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diariamente </w:delText>
        </w:r>
        <w:r w:rsidDel="00750DF1">
          <w:rPr>
            <w:rFonts w:ascii="Calibri" w:hAnsi="Calibri" w:cs="Calibri"/>
            <w:szCs w:val="24"/>
            <w:lang w:val="es-EC"/>
          </w:rPr>
          <w:delText>con la ayuda del archivo “</w:delText>
        </w:r>
        <w:r w:rsidR="009E3207" w:rsidRPr="009E3207" w:rsidDel="00750DF1">
          <w:rPr>
            <w:rFonts w:ascii="Calibri" w:hAnsi="Calibri" w:cs="Calibri"/>
            <w:szCs w:val="24"/>
            <w:lang w:val="es-EC"/>
          </w:rPr>
          <w:delText>CreaRARBackup</w:delText>
        </w:r>
        <w:r w:rsidRPr="00073A6A" w:rsidDel="00750DF1">
          <w:rPr>
            <w:rFonts w:ascii="Calibri" w:hAnsi="Calibri" w:cs="Calibri"/>
            <w:szCs w:val="24"/>
            <w:lang w:val="es-EC"/>
          </w:rPr>
          <w:delText>.bat</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 que se encuentra en el directorio “</w:delText>
        </w:r>
        <w:r w:rsidR="009E3207" w:rsidRPr="009E3207" w:rsidDel="00750DF1">
          <w:rPr>
            <w:rFonts w:ascii="Calibri" w:hAnsi="Calibri" w:cs="Calibri"/>
            <w:szCs w:val="24"/>
            <w:lang w:val="es-EC"/>
          </w:rPr>
          <w:delText>C:\bats</w:delText>
        </w:r>
        <w:r w:rsidRPr="00073A6A" w:rsidDel="00750DF1">
          <w:rPr>
            <w:rFonts w:ascii="Calibri" w:hAnsi="Calibri" w:cs="Calibri"/>
            <w:szCs w:val="24"/>
            <w:lang w:val="es-EC"/>
          </w:rPr>
          <w:delText>”</w:delText>
        </w:r>
      </w:del>
    </w:p>
    <w:p w14:paraId="442A34B4" w14:textId="77777777" w:rsidR="00BE06D1" w:rsidDel="00750DF1" w:rsidRDefault="00BE06D1">
      <w:pPr>
        <w:rPr>
          <w:del w:id="622" w:author="Alvarez, Veronica" w:date="2020-04-06T18:49:00Z"/>
          <w:noProof/>
          <w:lang w:val="es-EC" w:eastAsia="es-EC"/>
        </w:rPr>
        <w:pPrChange w:id="623" w:author="Alvarez, Veronica" w:date="2020-04-06T18:49:00Z">
          <w:pPr>
            <w:ind w:left="786"/>
            <w:jc w:val="center"/>
          </w:pPr>
        </w:pPrChange>
      </w:pPr>
    </w:p>
    <w:p w14:paraId="2234B3B6" w14:textId="77777777" w:rsidR="00BE06D1" w:rsidRPr="00073A6A" w:rsidDel="00750DF1" w:rsidRDefault="00BE06D1">
      <w:pPr>
        <w:rPr>
          <w:del w:id="624" w:author="Alvarez, Veronica" w:date="2020-04-06T18:49:00Z"/>
          <w:rFonts w:ascii="Calibri" w:hAnsi="Calibri" w:cs="Calibri"/>
          <w:szCs w:val="24"/>
          <w:lang w:val="es-EC"/>
        </w:rPr>
        <w:pPrChange w:id="625" w:author="Alvarez, Veronica" w:date="2020-04-06T18:49:00Z">
          <w:pPr>
            <w:tabs>
              <w:tab w:val="left" w:pos="426"/>
            </w:tabs>
            <w:ind w:left="426"/>
            <w:jc w:val="both"/>
          </w:pPr>
        </w:pPrChange>
      </w:pPr>
      <w:del w:id="626" w:author="Alvarez, Veronica" w:date="2020-04-06T18:49:00Z">
        <w:r w:rsidRPr="00073A6A" w:rsidDel="00750DF1">
          <w:rPr>
            <w:rFonts w:ascii="Calibri" w:hAnsi="Calibri" w:cs="Calibri"/>
            <w:szCs w:val="24"/>
            <w:lang w:val="es-ES"/>
          </w:rPr>
          <w:delText>El directorio donde se guarda la compresión de la</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base</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es </w:delText>
        </w:r>
        <w:r w:rsidR="009E3207" w:rsidRPr="009E3207" w:rsidDel="00750DF1">
          <w:rPr>
            <w:rFonts w:ascii="Calibri" w:hAnsi="Calibri" w:cs="Calibri"/>
            <w:szCs w:val="24"/>
            <w:lang w:val="es-EC"/>
          </w:rPr>
          <w:delText>\\192.168.1.109\Respaldos WMS\srvwmsbd\Base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5ADF0A2F" w14:textId="77777777" w:rsidR="00BE06D1" w:rsidDel="00750DF1" w:rsidRDefault="00BE06D1">
      <w:pPr>
        <w:rPr>
          <w:del w:id="627" w:author="Alvarez, Veronica" w:date="2020-04-06T18:49:00Z"/>
          <w:rFonts w:ascii="Calibri" w:hAnsi="Calibri" w:cs="Calibri"/>
          <w:szCs w:val="24"/>
          <w:lang w:val="es-EC"/>
        </w:rPr>
        <w:pPrChange w:id="628" w:author="Alvarez, Veronica" w:date="2020-04-06T18:49:00Z">
          <w:pPr>
            <w:tabs>
              <w:tab w:val="left" w:pos="426"/>
            </w:tabs>
            <w:ind w:left="426"/>
            <w:jc w:val="both"/>
          </w:pPr>
        </w:pPrChange>
      </w:pPr>
      <w:del w:id="629" w:author="Alvarez, Veronica" w:date="2020-04-06T18:49: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39968856" w14:textId="77777777" w:rsidR="00C0366B" w:rsidDel="00750DF1" w:rsidRDefault="00C0366B">
      <w:pPr>
        <w:rPr>
          <w:del w:id="630" w:author="Alvarez, Veronica" w:date="2020-04-06T18:49:00Z"/>
          <w:rFonts w:ascii="Calibri" w:hAnsi="Calibri" w:cs="Calibri"/>
          <w:szCs w:val="24"/>
          <w:lang w:val="es-EC"/>
        </w:rPr>
        <w:pPrChange w:id="631" w:author="Alvarez, Veronica" w:date="2020-04-06T18:49:00Z">
          <w:pPr>
            <w:tabs>
              <w:tab w:val="left" w:pos="426"/>
            </w:tabs>
            <w:ind w:left="426"/>
            <w:jc w:val="both"/>
          </w:pPr>
        </w:pPrChange>
      </w:pPr>
    </w:p>
    <w:p w14:paraId="5EF92E39" w14:textId="77777777" w:rsidR="00C0366B" w:rsidDel="00750DF1" w:rsidRDefault="00C0366B">
      <w:pPr>
        <w:rPr>
          <w:del w:id="632" w:author="Alvarez, Veronica" w:date="2020-04-06T18:49:00Z"/>
          <w:rFonts w:ascii="Calibri" w:hAnsi="Calibri" w:cs="Calibri"/>
          <w:szCs w:val="24"/>
          <w:lang w:val="es-EC"/>
        </w:rPr>
        <w:pPrChange w:id="633" w:author="Alvarez, Veronica" w:date="2020-04-06T18:49:00Z">
          <w:pPr>
            <w:tabs>
              <w:tab w:val="left" w:pos="426"/>
            </w:tabs>
            <w:ind w:left="426"/>
            <w:jc w:val="both"/>
          </w:pPr>
        </w:pPrChange>
      </w:pPr>
    </w:p>
    <w:p w14:paraId="186F1887" w14:textId="38804156" w:rsidR="00BE06D1" w:rsidRPr="00073A6A" w:rsidDel="00750DF1" w:rsidRDefault="00871D6B">
      <w:pPr>
        <w:rPr>
          <w:del w:id="634" w:author="Alvarez, Veronica" w:date="2020-04-06T18:49:00Z"/>
          <w:rFonts w:ascii="Calibri" w:hAnsi="Calibri" w:cs="Calibri"/>
          <w:szCs w:val="24"/>
          <w:lang w:val="es-ES"/>
        </w:rPr>
        <w:pPrChange w:id="635" w:author="Alvarez, Veronica" w:date="2020-04-06T18:49:00Z">
          <w:pPr>
            <w:jc w:val="center"/>
          </w:pPr>
        </w:pPrChange>
      </w:pPr>
      <w:del w:id="636" w:author="Alvarez, Veronica" w:date="2020-04-06T18:49:00Z">
        <w:r w:rsidRPr="009E3207" w:rsidDel="00750DF1">
          <w:rPr>
            <w:noProof/>
            <w:lang w:val="es-EC" w:eastAsia="es-EC"/>
          </w:rPr>
          <w:drawing>
            <wp:inline distT="0" distB="0" distL="0" distR="0" wp14:anchorId="3796A0A6" wp14:editId="1299FCB4">
              <wp:extent cx="5617210" cy="3311525"/>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790CA205" w14:textId="77777777" w:rsidR="00BE06D1" w:rsidDel="00750DF1" w:rsidRDefault="00BE06D1">
      <w:pPr>
        <w:rPr>
          <w:del w:id="637" w:author="Alvarez, Veronica" w:date="2020-04-06T18:49:00Z"/>
          <w:noProof/>
          <w:lang w:val="es-EC" w:eastAsia="es-EC"/>
        </w:rPr>
        <w:pPrChange w:id="638" w:author="Alvarez, Veronica" w:date="2020-04-06T18:49:00Z">
          <w:pPr>
            <w:ind w:left="786"/>
            <w:jc w:val="center"/>
          </w:pPr>
        </w:pPrChange>
      </w:pPr>
    </w:p>
    <w:p w14:paraId="74B095BF" w14:textId="77777777" w:rsidR="00BE06D1" w:rsidDel="00750DF1" w:rsidRDefault="00BE06D1">
      <w:pPr>
        <w:rPr>
          <w:del w:id="639" w:author="Alvarez, Veronica" w:date="2020-04-06T18:49:00Z"/>
          <w:noProof/>
          <w:lang w:val="es-EC" w:eastAsia="es-EC"/>
        </w:rPr>
        <w:pPrChange w:id="640" w:author="Alvarez, Veronica" w:date="2020-04-06T18:49:00Z">
          <w:pPr>
            <w:ind w:left="786"/>
            <w:jc w:val="center"/>
          </w:pPr>
        </w:pPrChange>
      </w:pPr>
    </w:p>
    <w:p w14:paraId="356DAB03" w14:textId="77777777" w:rsidR="00BE06D1" w:rsidDel="00750DF1" w:rsidRDefault="00BE06D1">
      <w:pPr>
        <w:rPr>
          <w:del w:id="641" w:author="Alvarez, Veronica" w:date="2020-04-06T18:49:00Z"/>
          <w:noProof/>
          <w:lang w:val="es-EC" w:eastAsia="es-EC"/>
        </w:rPr>
        <w:pPrChange w:id="642" w:author="Alvarez, Veronica" w:date="2020-04-06T18:49:00Z">
          <w:pPr>
            <w:ind w:left="786"/>
            <w:jc w:val="center"/>
          </w:pPr>
        </w:pPrChange>
      </w:pPr>
    </w:p>
    <w:p w14:paraId="4B4657D9" w14:textId="77777777" w:rsidR="00BE06D1" w:rsidDel="00750DF1" w:rsidRDefault="00BE06D1">
      <w:pPr>
        <w:rPr>
          <w:del w:id="643" w:author="Alvarez, Veronica" w:date="2020-04-06T18:49:00Z"/>
          <w:rFonts w:ascii="Calibri" w:hAnsi="Calibri"/>
          <w:szCs w:val="24"/>
          <w:lang w:val="es-MX"/>
        </w:rPr>
        <w:pPrChange w:id="644" w:author="Alvarez, Veronica" w:date="2020-04-06T18:49:00Z">
          <w:pPr>
            <w:ind w:left="426"/>
            <w:jc w:val="both"/>
          </w:pPr>
        </w:pPrChange>
      </w:pPr>
    </w:p>
    <w:p w14:paraId="64A4FDCA" w14:textId="77777777" w:rsidR="00BE06D1" w:rsidDel="00750DF1" w:rsidRDefault="00BE06D1">
      <w:pPr>
        <w:rPr>
          <w:del w:id="645" w:author="Alvarez, Veronica" w:date="2020-04-06T18:49:00Z"/>
          <w:rFonts w:ascii="Calibri" w:hAnsi="Calibri"/>
          <w:szCs w:val="24"/>
          <w:lang w:val="es-MX"/>
        </w:rPr>
        <w:pPrChange w:id="646" w:author="Alvarez, Veronica" w:date="2020-04-06T18:49:00Z">
          <w:pPr>
            <w:ind w:left="426"/>
            <w:jc w:val="both"/>
          </w:pPr>
        </w:pPrChange>
      </w:pPr>
    </w:p>
    <w:p w14:paraId="28A9260C" w14:textId="77777777" w:rsidR="00BE06D1" w:rsidDel="00750DF1" w:rsidRDefault="00BE06D1">
      <w:pPr>
        <w:rPr>
          <w:del w:id="647" w:author="Alvarez, Veronica" w:date="2020-04-06T18:49:00Z"/>
          <w:rFonts w:ascii="Calibri" w:hAnsi="Calibri"/>
          <w:szCs w:val="24"/>
          <w:lang w:val="es-MX"/>
        </w:rPr>
        <w:pPrChange w:id="648" w:author="Alvarez, Veronica" w:date="2020-04-06T18:49:00Z">
          <w:pPr>
            <w:jc w:val="both"/>
          </w:pPr>
        </w:pPrChange>
      </w:pPr>
      <w:del w:id="649" w:author="Alvarez, Veronica" w:date="2020-04-06T18:49:00Z">
        <w:r w:rsidDel="00750DF1">
          <w:rPr>
            <w:rFonts w:ascii="Calibri" w:hAnsi="Calibri"/>
            <w:b/>
            <w:szCs w:val="24"/>
            <w:lang w:val="es-MX"/>
          </w:rPr>
          <w:delText xml:space="preserve">Nota: </w:delText>
        </w:r>
        <w:r w:rsidDel="00750DF1">
          <w:rPr>
            <w:rFonts w:ascii="Calibri" w:hAnsi="Calibri"/>
            <w:szCs w:val="24"/>
            <w:lang w:val="es-MX"/>
          </w:rPr>
          <w:delText>Ver Anexo B</w:delText>
        </w:r>
        <w:r w:rsidRPr="00822C3A" w:rsidDel="00750DF1">
          <w:rPr>
            <w:rFonts w:ascii="Calibri" w:hAnsi="Calibri"/>
            <w:szCs w:val="24"/>
            <w:lang w:val="es-MX"/>
          </w:rPr>
          <w:delText xml:space="preserve"> para implantar un </w:delText>
        </w:r>
        <w:r w:rsidDel="00750DF1">
          <w:rPr>
            <w:rFonts w:ascii="Calibri" w:hAnsi="Calibri"/>
            <w:szCs w:val="24"/>
            <w:lang w:val="es-MX"/>
          </w:rPr>
          <w:delText>job dentro del Agente de Sql Server</w:delText>
        </w:r>
      </w:del>
    </w:p>
    <w:p w14:paraId="7C2550E7" w14:textId="77777777" w:rsidR="00BE06D1" w:rsidDel="00750DF1" w:rsidRDefault="00BE06D1">
      <w:pPr>
        <w:rPr>
          <w:del w:id="650" w:author="Alvarez, Veronica" w:date="2020-04-06T18:49:00Z"/>
          <w:rFonts w:ascii="Calibri" w:hAnsi="Calibri"/>
          <w:szCs w:val="24"/>
          <w:lang w:val="es-MX"/>
        </w:rPr>
        <w:pPrChange w:id="651" w:author="Alvarez, Veronica" w:date="2020-04-06T18:49:00Z">
          <w:pPr>
            <w:jc w:val="both"/>
          </w:pPr>
        </w:pPrChange>
      </w:pPr>
    </w:p>
    <w:p w14:paraId="3E9DB71D" w14:textId="77777777" w:rsidR="00BE06D1" w:rsidRPr="00073A6A" w:rsidDel="00750DF1" w:rsidRDefault="00BE06D1">
      <w:pPr>
        <w:rPr>
          <w:del w:id="652" w:author="Alvarez, Veronica" w:date="2020-04-06T18:49:00Z"/>
          <w:rFonts w:ascii="Calibri" w:hAnsi="Calibri"/>
          <w:b/>
          <w:szCs w:val="24"/>
          <w:lang w:val="es-MX"/>
        </w:rPr>
        <w:pPrChange w:id="653" w:author="Alvarez, Veronica" w:date="2020-04-06T18:49:00Z">
          <w:pPr>
            <w:numPr>
              <w:numId w:val="1"/>
            </w:numPr>
            <w:ind w:left="426" w:hanging="284"/>
            <w:jc w:val="both"/>
          </w:pPr>
        </w:pPrChange>
      </w:pPr>
      <w:del w:id="654" w:author="Alvarez, Veronica" w:date="2020-04-06T18:49: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43869D7D" w14:textId="77777777" w:rsidR="00BE06D1" w:rsidDel="00750DF1" w:rsidRDefault="00BE06D1">
      <w:pPr>
        <w:rPr>
          <w:del w:id="655" w:author="Alvarez, Veronica" w:date="2020-04-06T18:49:00Z"/>
          <w:rFonts w:ascii="Calibri" w:hAnsi="Calibri"/>
          <w:szCs w:val="24"/>
          <w:lang w:val="es-MX"/>
        </w:rPr>
        <w:pPrChange w:id="656" w:author="Alvarez, Veronica" w:date="2020-04-06T18:49:00Z">
          <w:pPr>
            <w:ind w:left="426"/>
            <w:jc w:val="both"/>
          </w:pPr>
        </w:pPrChange>
      </w:pPr>
      <w:del w:id="657" w:author="Alvarez, Veronica" w:date="2020-04-06T18:49:00Z">
        <w:r w:rsidDel="00750DF1">
          <w:rPr>
            <w:rFonts w:ascii="Calibri" w:hAnsi="Calibri"/>
            <w:szCs w:val="24"/>
            <w:lang w:val="es-MX"/>
          </w:rPr>
          <w:delText xml:space="preserve">Adicional a tener el respaldo a nivel de base de datos, es necesario contar con el respaldo de los binarios para levantar una instancia de </w:delText>
        </w:r>
        <w:r w:rsidR="009E3207" w:rsidDel="00750DF1">
          <w:rPr>
            <w:rFonts w:ascii="Calibri" w:hAnsi="Calibri"/>
            <w:szCs w:val="24"/>
            <w:lang w:val="es-MX"/>
          </w:rPr>
          <w:delText>WMS</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1E54A8F7" w14:textId="77777777" w:rsidR="00BE06D1" w:rsidDel="00750DF1" w:rsidRDefault="00BE06D1">
      <w:pPr>
        <w:rPr>
          <w:del w:id="658" w:author="Alvarez, Veronica" w:date="2020-04-06T18:49:00Z"/>
          <w:rFonts w:ascii="Calibri" w:hAnsi="Calibri"/>
          <w:szCs w:val="24"/>
          <w:lang w:val="es-MX"/>
        </w:rPr>
        <w:pPrChange w:id="659" w:author="Alvarez, Veronica" w:date="2020-04-06T18:49:00Z">
          <w:pPr>
            <w:ind w:left="426"/>
            <w:jc w:val="both"/>
          </w:pPr>
        </w:pPrChange>
      </w:pPr>
      <w:del w:id="660" w:author="Alvarez, Veronica" w:date="2020-04-06T18:49:00Z">
        <w:r w:rsidDel="00750DF1">
          <w:rPr>
            <w:rFonts w:ascii="Calibri" w:hAnsi="Calibri"/>
            <w:szCs w:val="24"/>
            <w:lang w:val="es-MX"/>
          </w:rPr>
          <w:delText>Los binarios que se respaldan del servidor son los siguientes:</w:delText>
        </w:r>
      </w:del>
    </w:p>
    <w:p w14:paraId="30E2DC6E" w14:textId="77777777" w:rsidR="009E3207" w:rsidRPr="009E3207" w:rsidDel="00750DF1" w:rsidRDefault="009E3207">
      <w:pPr>
        <w:rPr>
          <w:del w:id="661" w:author="Alvarez, Veronica" w:date="2020-04-06T18:49:00Z"/>
          <w:rFonts w:ascii="Calibri" w:hAnsi="Calibri"/>
          <w:szCs w:val="24"/>
          <w:lang w:val="es-MX"/>
        </w:rPr>
        <w:pPrChange w:id="662" w:author="Alvarez, Veronica" w:date="2020-04-06T18:49:00Z">
          <w:pPr>
            <w:numPr>
              <w:numId w:val="4"/>
            </w:numPr>
            <w:ind w:left="1146" w:hanging="360"/>
            <w:jc w:val="both"/>
          </w:pPr>
        </w:pPrChange>
      </w:pPr>
      <w:del w:id="663" w:author="Alvarez, Veronica" w:date="2020-04-06T18:49:00Z">
        <w:r w:rsidRPr="009E3207" w:rsidDel="00750DF1">
          <w:rPr>
            <w:rFonts w:ascii="Calibri" w:hAnsi="Calibri"/>
            <w:szCs w:val="24"/>
            <w:lang w:val="es-MX"/>
          </w:rPr>
          <w:delText>E:\Infor</w:delText>
        </w:r>
      </w:del>
    </w:p>
    <w:p w14:paraId="0A2F337E" w14:textId="77777777" w:rsidR="009E3207" w:rsidRPr="009E3207" w:rsidDel="00750DF1" w:rsidRDefault="009E3207">
      <w:pPr>
        <w:rPr>
          <w:del w:id="664" w:author="Alvarez, Veronica" w:date="2020-04-06T18:49:00Z"/>
          <w:rFonts w:ascii="Calibri" w:hAnsi="Calibri"/>
          <w:szCs w:val="24"/>
          <w:lang w:val="es-MX"/>
        </w:rPr>
        <w:pPrChange w:id="665" w:author="Alvarez, Veronica" w:date="2020-04-06T18:49:00Z">
          <w:pPr>
            <w:numPr>
              <w:numId w:val="4"/>
            </w:numPr>
            <w:ind w:left="1146" w:hanging="360"/>
            <w:jc w:val="both"/>
          </w:pPr>
        </w:pPrChange>
      </w:pPr>
      <w:del w:id="666" w:author="Alvarez, Veronica" w:date="2020-04-06T18:49:00Z">
        <w:r w:rsidRPr="009E3207" w:rsidDel="00750DF1">
          <w:rPr>
            <w:rFonts w:ascii="Calibri" w:hAnsi="Calibri"/>
            <w:szCs w:val="24"/>
            <w:lang w:val="es-MX"/>
          </w:rPr>
          <w:delText>E:\InterfaceBosch</w:delText>
        </w:r>
      </w:del>
    </w:p>
    <w:p w14:paraId="4FD71FD8" w14:textId="77777777" w:rsidR="009E3207" w:rsidDel="00750DF1" w:rsidRDefault="009E3207">
      <w:pPr>
        <w:rPr>
          <w:del w:id="667" w:author="Alvarez, Veronica" w:date="2020-04-06T18:49:00Z"/>
          <w:rFonts w:ascii="Calibri" w:hAnsi="Calibri"/>
          <w:szCs w:val="24"/>
          <w:lang w:val="es-MX"/>
        </w:rPr>
        <w:pPrChange w:id="668" w:author="Alvarez, Veronica" w:date="2020-04-06T18:49:00Z">
          <w:pPr>
            <w:numPr>
              <w:numId w:val="4"/>
            </w:numPr>
            <w:ind w:left="1146" w:hanging="360"/>
            <w:jc w:val="both"/>
          </w:pPr>
        </w:pPrChange>
      </w:pPr>
      <w:del w:id="669" w:author="Alvarez, Veronica" w:date="2020-04-06T18:49:00Z">
        <w:r w:rsidRPr="009E3207" w:rsidDel="00750DF1">
          <w:rPr>
            <w:rFonts w:ascii="Calibri" w:hAnsi="Calibri"/>
            <w:szCs w:val="24"/>
            <w:lang w:val="es-MX"/>
          </w:rPr>
          <w:delText xml:space="preserve">E:\RBEQ </w:delText>
        </w:r>
      </w:del>
    </w:p>
    <w:p w14:paraId="0AED8EB8" w14:textId="77777777" w:rsidR="00BE06D1" w:rsidRPr="004F78A5" w:rsidDel="00750DF1" w:rsidRDefault="00BE06D1">
      <w:pPr>
        <w:rPr>
          <w:del w:id="670" w:author="Alvarez, Veronica" w:date="2020-04-06T18:49:00Z"/>
          <w:rFonts w:ascii="Calibri" w:hAnsi="Calibri"/>
          <w:szCs w:val="24"/>
          <w:lang w:val="es-EC"/>
          <w:rPrChange w:id="671" w:author="Zambrano, Edwin" w:date="2020-05-06T13:30:00Z">
            <w:rPr>
              <w:del w:id="672" w:author="Alvarez, Veronica" w:date="2020-04-06T18:49:00Z"/>
              <w:rFonts w:ascii="Calibri" w:hAnsi="Calibri"/>
              <w:szCs w:val="24"/>
              <w:lang w:val="en-US"/>
            </w:rPr>
          </w:rPrChange>
        </w:rPr>
        <w:pPrChange w:id="673" w:author="Alvarez, Veronica" w:date="2020-04-06T18:49:00Z">
          <w:pPr>
            <w:numPr>
              <w:numId w:val="4"/>
            </w:numPr>
            <w:ind w:left="1146" w:hanging="360"/>
            <w:jc w:val="both"/>
          </w:pPr>
        </w:pPrChange>
      </w:pPr>
      <w:del w:id="674" w:author="Alvarez, Veronica" w:date="2020-04-06T18:49:00Z">
        <w:r w:rsidRPr="004F78A5" w:rsidDel="00750DF1">
          <w:rPr>
            <w:rFonts w:ascii="Calibri" w:hAnsi="Calibri"/>
            <w:szCs w:val="24"/>
            <w:lang w:val="es-EC"/>
            <w:rPrChange w:id="675" w:author="Zambrano, Edwin" w:date="2020-05-06T13:30:00Z">
              <w:rPr>
                <w:rFonts w:ascii="Calibri" w:hAnsi="Calibri"/>
                <w:szCs w:val="24"/>
                <w:lang w:val="en-US"/>
              </w:rPr>
            </w:rPrChange>
          </w:rPr>
          <w:delText>C:\Windows\System32\Tasks\Grupo Berlin</w:delText>
        </w:r>
      </w:del>
    </w:p>
    <w:p w14:paraId="5688D5E0" w14:textId="77777777" w:rsidR="00BE06D1" w:rsidDel="00750DF1" w:rsidRDefault="009E3207">
      <w:pPr>
        <w:rPr>
          <w:del w:id="676" w:author="Alvarez, Veronica" w:date="2020-04-06T18:49:00Z"/>
          <w:rFonts w:ascii="Calibri" w:hAnsi="Calibri"/>
          <w:szCs w:val="24"/>
          <w:lang w:val="es-MX"/>
        </w:rPr>
        <w:pPrChange w:id="677" w:author="Alvarez, Veronica" w:date="2020-04-06T18:49:00Z">
          <w:pPr>
            <w:numPr>
              <w:numId w:val="4"/>
            </w:numPr>
            <w:ind w:left="1146" w:hanging="360"/>
            <w:jc w:val="both"/>
          </w:pPr>
        </w:pPrChange>
      </w:pPr>
      <w:del w:id="678" w:author="Alvarez, Veronica" w:date="2020-04-06T18:49:00Z">
        <w:r w:rsidDel="00750DF1">
          <w:rPr>
            <w:rFonts w:ascii="Calibri" w:hAnsi="Calibri"/>
            <w:szCs w:val="24"/>
            <w:lang w:val="es-MX"/>
          </w:rPr>
          <w:delText>C</w:delText>
        </w:r>
        <w:r w:rsidR="00BE06D1" w:rsidRPr="0060340F" w:rsidDel="00750DF1">
          <w:rPr>
            <w:rFonts w:ascii="Calibri" w:hAnsi="Calibri"/>
            <w:szCs w:val="24"/>
            <w:lang w:val="es-MX"/>
          </w:rPr>
          <w:delText>:\bats</w:delText>
        </w:r>
      </w:del>
    </w:p>
    <w:p w14:paraId="5A81D295" w14:textId="77777777" w:rsidR="00BE06D1" w:rsidDel="00750DF1" w:rsidRDefault="00BE06D1">
      <w:pPr>
        <w:rPr>
          <w:del w:id="679" w:author="Alvarez, Veronica" w:date="2020-04-06T18:49:00Z"/>
          <w:lang w:val="es-MX"/>
        </w:rPr>
      </w:pPr>
    </w:p>
    <w:p w14:paraId="417880A9" w14:textId="77777777" w:rsidR="00BE06D1" w:rsidDel="00750DF1" w:rsidRDefault="00BE06D1">
      <w:pPr>
        <w:rPr>
          <w:del w:id="680" w:author="Alvarez, Veronica" w:date="2020-04-06T18:49:00Z"/>
          <w:rFonts w:ascii="Calibri" w:hAnsi="Calibri" w:cs="Calibri"/>
          <w:szCs w:val="24"/>
          <w:lang w:val="es-EC"/>
        </w:rPr>
        <w:pPrChange w:id="681" w:author="Alvarez, Veronica" w:date="2020-04-06T18:49:00Z">
          <w:pPr>
            <w:widowControl w:val="0"/>
            <w:autoSpaceDE w:val="0"/>
            <w:autoSpaceDN w:val="0"/>
            <w:adjustRightInd w:val="0"/>
            <w:ind w:left="426"/>
            <w:jc w:val="both"/>
          </w:pPr>
        </w:pPrChange>
      </w:pPr>
      <w:del w:id="682" w:author="Alvarez, Veronica" w:date="2020-04-06T18:49: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009E3207" w:rsidRPr="009E3207" w:rsidDel="00750DF1">
          <w:rPr>
            <w:rFonts w:ascii="Calibri" w:hAnsi="Calibri" w:cs="Calibri"/>
            <w:szCs w:val="24"/>
            <w:lang w:val="es-EC"/>
          </w:rPr>
          <w:delText>CreaRARBinario</w:delText>
        </w:r>
        <w:r w:rsidRPr="00073A6A" w:rsidDel="00750DF1">
          <w:rPr>
            <w:rFonts w:ascii="Calibri" w:hAnsi="Calibri" w:cs="Calibri"/>
            <w:szCs w:val="24"/>
            <w:lang w:val="es-EC"/>
          </w:rPr>
          <w:delText xml:space="preserve">.bat que </w:delText>
        </w:r>
        <w:r w:rsidR="009E3207"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Del="00750DF1">
          <w:rPr>
            <w:rFonts w:ascii="Calibri" w:hAnsi="Calibri" w:cs="Calibri"/>
            <w:szCs w:val="24"/>
            <w:lang w:val="es-EC"/>
          </w:rPr>
          <w:delText xml:space="preserve">, dentro del servidor </w:delText>
        </w:r>
        <w:r w:rsidR="009E3207" w:rsidDel="00750DF1">
          <w:rPr>
            <w:rFonts w:ascii="Calibri" w:hAnsi="Calibri" w:cs="Calibri"/>
            <w:szCs w:val="24"/>
            <w:lang w:val="es-EC"/>
          </w:rPr>
          <w:delText>srvwmsbd</w:delText>
        </w:r>
        <w:r w:rsidDel="00750DF1">
          <w:rPr>
            <w:rFonts w:ascii="Calibri" w:hAnsi="Calibri" w:cs="Calibri"/>
            <w:szCs w:val="24"/>
            <w:lang w:val="es-EC"/>
          </w:rPr>
          <w:delText xml:space="preserve">. Los archivos van al repositorio </w:delText>
        </w:r>
        <w:r w:rsidR="009E3207" w:rsidRPr="009E3207" w:rsidDel="00750DF1">
          <w:rPr>
            <w:rFonts w:ascii="Calibri" w:hAnsi="Calibri" w:cs="Calibri"/>
            <w:szCs w:val="24"/>
            <w:lang w:val="es-EC"/>
          </w:rPr>
          <w:delText>\\192.168.1.109\Respaldos WMS\srvwmsbd\Directorios</w:delText>
        </w:r>
      </w:del>
    </w:p>
    <w:p w14:paraId="46ECA7C4" w14:textId="77777777" w:rsidR="00BE06D1" w:rsidRPr="00CF033C" w:rsidDel="00750DF1" w:rsidRDefault="00BE06D1">
      <w:pPr>
        <w:rPr>
          <w:del w:id="683" w:author="Alvarez, Veronica" w:date="2020-04-06T18:49:00Z"/>
          <w:lang w:val="es-MX"/>
        </w:rPr>
      </w:pPr>
    </w:p>
    <w:p w14:paraId="7FECD1E8" w14:textId="77777777" w:rsidR="009E3207" w:rsidDel="00750DF1" w:rsidRDefault="00BE06D1">
      <w:pPr>
        <w:rPr>
          <w:del w:id="684" w:author="Alvarez, Veronica" w:date="2020-04-06T18:49:00Z"/>
          <w:rFonts w:ascii="Calibri" w:hAnsi="Calibri"/>
        </w:rPr>
        <w:pPrChange w:id="685" w:author="Alvarez, Veronica" w:date="2020-04-06T18:49:00Z">
          <w:pPr>
            <w:jc w:val="both"/>
          </w:pPr>
        </w:pPrChange>
      </w:pPr>
      <w:del w:id="686" w:author="Alvarez, Veronica" w:date="2020-04-06T18:49: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3B3DAAF7" w14:textId="77777777" w:rsidR="009E3207" w:rsidDel="00750DF1" w:rsidRDefault="009E3207">
      <w:pPr>
        <w:rPr>
          <w:del w:id="687" w:author="Alvarez, Veronica" w:date="2020-04-06T18:49:00Z"/>
          <w:rFonts w:ascii="Calibri" w:hAnsi="Calibri"/>
          <w:b/>
          <w:szCs w:val="24"/>
          <w:lang w:val="es-ES"/>
        </w:rPr>
      </w:pPr>
      <w:del w:id="688" w:author="Alvarez, Veronica" w:date="2020-04-06T18:49:00Z">
        <w:r w:rsidDel="00750DF1">
          <w:br w:type="page"/>
        </w:r>
        <w:r w:rsidRPr="00C229CE" w:rsidDel="00750DF1">
          <w:rPr>
            <w:rFonts w:ascii="Calibri" w:hAnsi="Calibri"/>
            <w:b/>
            <w:szCs w:val="24"/>
            <w:lang w:val="es-ES"/>
          </w:rPr>
          <w:delText xml:space="preserve">Respaldos </w:delText>
        </w:r>
        <w:r w:rsidDel="00750DF1">
          <w:rPr>
            <w:rFonts w:ascii="Calibri" w:hAnsi="Calibri"/>
            <w:b/>
            <w:szCs w:val="24"/>
            <w:lang w:val="es-ES"/>
          </w:rPr>
          <w:delText>WMS - IDX</w:delText>
        </w:r>
      </w:del>
    </w:p>
    <w:p w14:paraId="47D49EF8" w14:textId="77777777" w:rsidR="009E3207" w:rsidDel="00750DF1" w:rsidRDefault="009E3207">
      <w:pPr>
        <w:rPr>
          <w:del w:id="689" w:author="Alvarez, Veronica" w:date="2020-04-06T18:49: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9E3207" w:rsidRPr="00073A6A" w:rsidDel="00750DF1" w14:paraId="1CF1E7D5" w14:textId="77777777" w:rsidTr="009E3207">
        <w:trPr>
          <w:trHeight w:val="340"/>
          <w:jc w:val="center"/>
          <w:del w:id="690" w:author="Alvarez, Veronica" w:date="2020-04-06T18:49:00Z"/>
        </w:trPr>
        <w:tc>
          <w:tcPr>
            <w:tcW w:w="3578" w:type="dxa"/>
            <w:shd w:val="clear" w:color="auto" w:fill="auto"/>
          </w:tcPr>
          <w:p w14:paraId="42E376BF" w14:textId="77777777" w:rsidR="009E3207" w:rsidRPr="00073A6A" w:rsidDel="00750DF1" w:rsidRDefault="009E3207">
            <w:pPr>
              <w:rPr>
                <w:del w:id="691" w:author="Alvarez, Veronica" w:date="2020-04-06T18:49:00Z"/>
                <w:rFonts w:ascii="Calibri" w:hAnsi="Calibri"/>
                <w:b/>
                <w:szCs w:val="24"/>
              </w:rPr>
              <w:pPrChange w:id="692" w:author="Alvarez, Veronica" w:date="2020-04-06T18:49:00Z">
                <w:pPr>
                  <w:widowControl w:val="0"/>
                  <w:autoSpaceDE w:val="0"/>
                  <w:autoSpaceDN w:val="0"/>
                  <w:adjustRightInd w:val="0"/>
                  <w:jc w:val="both"/>
                </w:pPr>
              </w:pPrChange>
            </w:pPr>
            <w:del w:id="693" w:author="Alvarez, Veronica" w:date="2020-04-06T18:49: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2B4F5162" w14:textId="77777777" w:rsidR="009E3207" w:rsidRPr="00073A6A" w:rsidDel="00750DF1" w:rsidRDefault="009E3207">
            <w:pPr>
              <w:rPr>
                <w:del w:id="694" w:author="Alvarez, Veronica" w:date="2020-04-06T18:49:00Z"/>
                <w:rFonts w:ascii="Calibri" w:hAnsi="Calibri"/>
                <w:b/>
                <w:szCs w:val="24"/>
              </w:rPr>
              <w:pPrChange w:id="695" w:author="Alvarez, Veronica" w:date="2020-04-06T18:49:00Z">
                <w:pPr>
                  <w:widowControl w:val="0"/>
                  <w:autoSpaceDE w:val="0"/>
                  <w:autoSpaceDN w:val="0"/>
                  <w:adjustRightInd w:val="0"/>
                  <w:jc w:val="both"/>
                </w:pPr>
              </w:pPrChange>
            </w:pPr>
            <w:del w:id="696" w:author="Alvarez, Veronica" w:date="2020-04-06T18:49:00Z">
              <w:r w:rsidRPr="00073A6A" w:rsidDel="00750DF1">
                <w:rPr>
                  <w:rFonts w:ascii="Calibri" w:hAnsi="Calibri"/>
                  <w:b/>
                  <w:szCs w:val="24"/>
                  <w:lang w:val="es-ES"/>
                </w:rPr>
                <w:delText>Responsable</w:delText>
              </w:r>
            </w:del>
          </w:p>
        </w:tc>
      </w:tr>
      <w:tr w:rsidR="009E3207" w:rsidRPr="00073A6A" w:rsidDel="00750DF1" w14:paraId="57713C44" w14:textId="77777777" w:rsidTr="009E3207">
        <w:trPr>
          <w:trHeight w:val="340"/>
          <w:jc w:val="center"/>
          <w:del w:id="697" w:author="Alvarez, Veronica" w:date="2020-04-06T18:49:00Z"/>
        </w:trPr>
        <w:tc>
          <w:tcPr>
            <w:tcW w:w="3578" w:type="dxa"/>
            <w:shd w:val="clear" w:color="auto" w:fill="auto"/>
          </w:tcPr>
          <w:p w14:paraId="075797F2" w14:textId="77777777" w:rsidR="009E3207" w:rsidRPr="00073A6A" w:rsidDel="00750DF1" w:rsidRDefault="009E3207">
            <w:pPr>
              <w:rPr>
                <w:del w:id="698" w:author="Alvarez, Veronica" w:date="2020-04-06T18:49:00Z"/>
                <w:rFonts w:ascii="Calibri" w:hAnsi="Calibri"/>
                <w:szCs w:val="24"/>
              </w:rPr>
              <w:pPrChange w:id="699" w:author="Alvarez, Veronica" w:date="2020-04-06T18:49:00Z">
                <w:pPr>
                  <w:widowControl w:val="0"/>
                  <w:autoSpaceDE w:val="0"/>
                  <w:autoSpaceDN w:val="0"/>
                  <w:adjustRightInd w:val="0"/>
                  <w:jc w:val="both"/>
                </w:pPr>
              </w:pPrChange>
            </w:pPr>
            <w:del w:id="700" w:author="Alvarez, Veronica" w:date="2020-04-06T18:49:00Z">
              <w:r w:rsidRPr="00073A6A" w:rsidDel="00750DF1">
                <w:rPr>
                  <w:rFonts w:ascii="Calibri" w:hAnsi="Calibri"/>
                  <w:szCs w:val="24"/>
                  <w:lang w:val="es-ES"/>
                </w:rPr>
                <w:delText xml:space="preserve">Servidor </w:delText>
              </w:r>
              <w:r w:rsidDel="00750DF1">
                <w:rPr>
                  <w:rFonts w:ascii="Calibri" w:hAnsi="Calibri"/>
                  <w:szCs w:val="24"/>
                  <w:lang w:val="es-ES"/>
                </w:rPr>
                <w:delText>WMS IDX</w:delText>
              </w:r>
            </w:del>
          </w:p>
        </w:tc>
        <w:tc>
          <w:tcPr>
            <w:tcW w:w="4344" w:type="dxa"/>
            <w:shd w:val="clear" w:color="auto" w:fill="auto"/>
          </w:tcPr>
          <w:p w14:paraId="466CCFEB" w14:textId="77777777" w:rsidR="009E3207" w:rsidRPr="00073A6A" w:rsidDel="00750DF1" w:rsidRDefault="009E3207">
            <w:pPr>
              <w:rPr>
                <w:del w:id="701" w:author="Alvarez, Veronica" w:date="2020-04-06T18:49:00Z"/>
                <w:rFonts w:ascii="Calibri" w:hAnsi="Calibri"/>
                <w:szCs w:val="24"/>
              </w:rPr>
              <w:pPrChange w:id="702" w:author="Alvarez, Veronica" w:date="2020-04-06T18:49:00Z">
                <w:pPr>
                  <w:widowControl w:val="0"/>
                  <w:autoSpaceDE w:val="0"/>
                  <w:autoSpaceDN w:val="0"/>
                  <w:adjustRightInd w:val="0"/>
                  <w:jc w:val="both"/>
                </w:pPr>
              </w:pPrChange>
            </w:pPr>
            <w:del w:id="703" w:author="Alvarez, Veronica" w:date="2020-04-06T18:49:00Z">
              <w:r w:rsidRPr="00073A6A" w:rsidDel="00750DF1">
                <w:rPr>
                  <w:rFonts w:ascii="Calibri" w:hAnsi="Calibri"/>
                  <w:szCs w:val="24"/>
                </w:rPr>
                <w:delText>Especialista de la Aplicación</w:delText>
              </w:r>
            </w:del>
          </w:p>
        </w:tc>
      </w:tr>
      <w:tr w:rsidR="009E3207" w:rsidRPr="00073A6A" w:rsidDel="00750DF1" w14:paraId="6B968B29" w14:textId="77777777" w:rsidTr="009E3207">
        <w:trPr>
          <w:trHeight w:val="340"/>
          <w:jc w:val="center"/>
          <w:del w:id="704" w:author="Alvarez, Veronica" w:date="2020-04-06T18:49:00Z"/>
        </w:trPr>
        <w:tc>
          <w:tcPr>
            <w:tcW w:w="3578" w:type="dxa"/>
            <w:shd w:val="clear" w:color="auto" w:fill="auto"/>
          </w:tcPr>
          <w:p w14:paraId="2E21EB00" w14:textId="77777777" w:rsidR="009E3207" w:rsidRPr="00073A6A" w:rsidDel="00750DF1" w:rsidRDefault="009E3207">
            <w:pPr>
              <w:rPr>
                <w:del w:id="705" w:author="Alvarez, Veronica" w:date="2020-04-06T18:49:00Z"/>
                <w:rFonts w:ascii="Calibri" w:hAnsi="Calibri"/>
                <w:szCs w:val="24"/>
              </w:rPr>
              <w:pPrChange w:id="706" w:author="Alvarez, Veronica" w:date="2020-04-06T18:49:00Z">
                <w:pPr>
                  <w:widowControl w:val="0"/>
                  <w:autoSpaceDE w:val="0"/>
                  <w:autoSpaceDN w:val="0"/>
                  <w:adjustRightInd w:val="0"/>
                  <w:jc w:val="both"/>
                </w:pPr>
              </w:pPrChange>
            </w:pPr>
            <w:del w:id="707" w:author="Alvarez, Veronica" w:date="2020-04-06T18:49:00Z">
              <w:r w:rsidRPr="00073A6A" w:rsidDel="00750DF1">
                <w:rPr>
                  <w:rFonts w:ascii="Calibri" w:hAnsi="Calibri"/>
                  <w:szCs w:val="24"/>
                  <w:lang w:val="es-ES"/>
                </w:rPr>
                <w:delText>Servidor de Almacenamiento</w:delText>
              </w:r>
            </w:del>
          </w:p>
        </w:tc>
        <w:tc>
          <w:tcPr>
            <w:tcW w:w="4344" w:type="dxa"/>
            <w:shd w:val="clear" w:color="auto" w:fill="auto"/>
          </w:tcPr>
          <w:p w14:paraId="664120DC" w14:textId="77777777" w:rsidR="009E3207" w:rsidRPr="00073A6A" w:rsidDel="00750DF1" w:rsidRDefault="009E3207">
            <w:pPr>
              <w:rPr>
                <w:del w:id="708" w:author="Alvarez, Veronica" w:date="2020-04-06T18:49:00Z"/>
                <w:rFonts w:ascii="Calibri" w:hAnsi="Calibri"/>
                <w:szCs w:val="24"/>
              </w:rPr>
              <w:pPrChange w:id="709" w:author="Alvarez, Veronica" w:date="2020-04-06T18:49:00Z">
                <w:pPr>
                  <w:widowControl w:val="0"/>
                  <w:autoSpaceDE w:val="0"/>
                  <w:autoSpaceDN w:val="0"/>
                  <w:adjustRightInd w:val="0"/>
                  <w:jc w:val="both"/>
                </w:pPr>
              </w:pPrChange>
            </w:pPr>
            <w:del w:id="710" w:author="Alvarez, Veronica" w:date="2020-04-06T18:49:00Z">
              <w:r w:rsidRPr="00073A6A" w:rsidDel="00750DF1">
                <w:rPr>
                  <w:rFonts w:ascii="Calibri" w:hAnsi="Calibri"/>
                  <w:szCs w:val="24"/>
                </w:rPr>
                <w:delText>Administrador de Redes</w:delText>
              </w:r>
            </w:del>
          </w:p>
        </w:tc>
      </w:tr>
    </w:tbl>
    <w:p w14:paraId="09658BAD" w14:textId="77777777" w:rsidR="009E3207" w:rsidDel="00750DF1" w:rsidRDefault="009E3207">
      <w:pPr>
        <w:rPr>
          <w:del w:id="711" w:author="Alvarez, Veronica" w:date="2020-04-06T18:49:00Z"/>
          <w:rFonts w:ascii="Calibri" w:hAnsi="Calibri"/>
          <w:b/>
          <w:szCs w:val="24"/>
          <w:lang w:val="es-ES"/>
        </w:rPr>
        <w:pPrChange w:id="712" w:author="Alvarez, Veronica" w:date="2020-04-06T18:49:00Z">
          <w:pPr>
            <w:widowControl w:val="0"/>
            <w:autoSpaceDE w:val="0"/>
            <w:autoSpaceDN w:val="0"/>
            <w:adjustRightInd w:val="0"/>
            <w:jc w:val="both"/>
          </w:pPr>
        </w:pPrChange>
      </w:pPr>
    </w:p>
    <w:p w14:paraId="17AC0EFE" w14:textId="77777777" w:rsidR="009E3207" w:rsidRPr="00073A6A" w:rsidDel="00750DF1" w:rsidRDefault="009E3207">
      <w:pPr>
        <w:rPr>
          <w:del w:id="713" w:author="Alvarez, Veronica" w:date="2020-04-06T18:49:00Z"/>
          <w:rFonts w:ascii="Calibri" w:hAnsi="Calibri"/>
          <w:szCs w:val="24"/>
          <w:lang w:val="es-MX"/>
        </w:rPr>
        <w:pPrChange w:id="714" w:author="Alvarez, Veronica" w:date="2020-04-06T18:49:00Z">
          <w:pPr>
            <w:jc w:val="both"/>
          </w:pPr>
        </w:pPrChange>
      </w:pPr>
      <w:del w:id="715" w:author="Alvarez, Veronica" w:date="2020-04-06T18:49:00Z">
        <w:r w:rsidRPr="00073A6A" w:rsidDel="00750DF1">
          <w:rPr>
            <w:rFonts w:ascii="Calibri" w:hAnsi="Calibri"/>
            <w:szCs w:val="24"/>
            <w:lang w:val="es-MX"/>
          </w:rPr>
          <w:delText xml:space="preserve">Los respaldos de </w:delText>
        </w:r>
        <w:r w:rsidDel="00750DF1">
          <w:rPr>
            <w:rFonts w:ascii="Calibri" w:hAnsi="Calibri"/>
            <w:szCs w:val="24"/>
            <w:lang w:val="es-MX"/>
          </w:rPr>
          <w:delText xml:space="preserve">WMS IDX </w:delText>
        </w:r>
        <w:r w:rsidRPr="00073A6A" w:rsidDel="00750DF1">
          <w:rPr>
            <w:rFonts w:ascii="Calibri" w:hAnsi="Calibri"/>
            <w:szCs w:val="24"/>
            <w:lang w:val="es-MX"/>
          </w:rPr>
          <w:delText xml:space="preserve"> 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3EC7E105" w14:textId="77777777" w:rsidR="009E3207" w:rsidDel="00750DF1" w:rsidRDefault="009E3207">
      <w:pPr>
        <w:rPr>
          <w:del w:id="716" w:author="Alvarez, Veronica" w:date="2020-04-06T18:49:00Z"/>
          <w:rFonts w:ascii="Calibri" w:hAnsi="Calibri"/>
          <w:b/>
          <w:szCs w:val="24"/>
          <w:lang w:val="es-MX"/>
        </w:rPr>
        <w:pPrChange w:id="717" w:author="Alvarez, Veronica" w:date="2020-04-06T18:49:00Z">
          <w:pPr>
            <w:numPr>
              <w:numId w:val="1"/>
            </w:numPr>
            <w:ind w:left="426" w:hanging="284"/>
            <w:jc w:val="both"/>
          </w:pPr>
        </w:pPrChange>
      </w:pPr>
      <w:del w:id="718" w:author="Alvarez, Veronica" w:date="2020-04-06T18:49:00Z">
        <w:r w:rsidRPr="00073A6A" w:rsidDel="00750DF1">
          <w:rPr>
            <w:rFonts w:ascii="Calibri" w:hAnsi="Calibri"/>
            <w:b/>
            <w:szCs w:val="24"/>
            <w:lang w:val="es-MX"/>
          </w:rPr>
          <w:delText>Snapshot de equipo completo por medio de UDP</w:delText>
        </w:r>
      </w:del>
    </w:p>
    <w:p w14:paraId="15103FE1" w14:textId="77777777" w:rsidR="009E3207" w:rsidDel="00750DF1" w:rsidRDefault="009E3207">
      <w:pPr>
        <w:rPr>
          <w:del w:id="719" w:author="Alvarez, Veronica" w:date="2020-04-06T18:49:00Z"/>
          <w:rFonts w:ascii="Calibri" w:hAnsi="Calibri"/>
          <w:szCs w:val="24"/>
          <w:lang w:val="es-MX"/>
        </w:rPr>
        <w:pPrChange w:id="720" w:author="Alvarez, Veronica" w:date="2020-04-06T18:49:00Z">
          <w:pPr>
            <w:ind w:left="426"/>
            <w:jc w:val="both"/>
          </w:pPr>
        </w:pPrChange>
      </w:pPr>
      <w:del w:id="721" w:author="Alvarez, Veronica" w:date="2020-04-06T18:49:00Z">
        <w:r w:rsidRPr="00AB5428" w:rsidDel="00750DF1">
          <w:rPr>
            <w:rFonts w:ascii="Calibri" w:hAnsi="Calibri"/>
            <w:szCs w:val="24"/>
            <w:lang w:val="es-MX"/>
          </w:rPr>
          <w:delText xml:space="preserve">Se </w:delText>
        </w:r>
        <w:r w:rsidDel="00750DF1">
          <w:rPr>
            <w:rFonts w:ascii="Calibri" w:hAnsi="Calibri"/>
            <w:szCs w:val="24"/>
            <w:lang w:val="es-MX"/>
          </w:rPr>
          <w:delText>realiza a través de la ejecución del plan de respaldo “</w:delText>
        </w:r>
        <w:r w:rsidRPr="005F48DE" w:rsidDel="00750DF1">
          <w:rPr>
            <w:rFonts w:ascii="Calibri" w:hAnsi="Calibri"/>
            <w:szCs w:val="24"/>
            <w:lang w:val="es-MX"/>
          </w:rPr>
          <w:delText xml:space="preserve">Respaldo </w:delText>
        </w:r>
        <w:r w:rsidDel="00750DF1">
          <w:rPr>
            <w:rFonts w:ascii="Calibri" w:hAnsi="Calibri"/>
            <w:szCs w:val="24"/>
            <w:lang w:val="es-MX"/>
          </w:rPr>
          <w:delText>Evolution”  configurado en el UDP</w:delText>
        </w:r>
      </w:del>
    </w:p>
    <w:p w14:paraId="2B6F6405" w14:textId="42FB3C41" w:rsidR="009E3207" w:rsidDel="00750DF1" w:rsidRDefault="00871D6B">
      <w:pPr>
        <w:rPr>
          <w:del w:id="722" w:author="Alvarez, Veronica" w:date="2020-04-06T18:49:00Z"/>
          <w:noProof/>
          <w:lang w:val="es-EC" w:eastAsia="es-EC"/>
        </w:rPr>
        <w:pPrChange w:id="723" w:author="Alvarez, Veronica" w:date="2020-04-06T18:49:00Z">
          <w:pPr>
            <w:ind w:left="426"/>
            <w:jc w:val="center"/>
          </w:pPr>
        </w:pPrChange>
      </w:pPr>
      <w:del w:id="724" w:author="Alvarez, Veronica" w:date="2020-04-06T18:49:00Z">
        <w:r w:rsidRPr="009E3207" w:rsidDel="00750DF1">
          <w:rPr>
            <w:noProof/>
            <w:lang w:val="es-EC" w:eastAsia="es-EC"/>
          </w:rPr>
          <w:drawing>
            <wp:inline distT="0" distB="0" distL="0" distR="0" wp14:anchorId="289DD965" wp14:editId="68D809C2">
              <wp:extent cx="4333875" cy="2574290"/>
              <wp:effectExtent l="0" t="0" r="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33875" cy="2574290"/>
                      </a:xfrm>
                      <a:prstGeom prst="rect">
                        <a:avLst/>
                      </a:prstGeom>
                      <a:noFill/>
                      <a:ln>
                        <a:noFill/>
                      </a:ln>
                    </pic:spPr>
                  </pic:pic>
                </a:graphicData>
              </a:graphic>
            </wp:inline>
          </w:drawing>
        </w:r>
      </w:del>
    </w:p>
    <w:p w14:paraId="6B5CE004" w14:textId="77777777" w:rsidR="009E3207" w:rsidDel="00750DF1" w:rsidRDefault="009E3207">
      <w:pPr>
        <w:rPr>
          <w:del w:id="725" w:author="Alvarez, Veronica" w:date="2020-04-06T18:49:00Z"/>
          <w:rFonts w:ascii="Calibri" w:hAnsi="Calibri"/>
          <w:szCs w:val="24"/>
          <w:lang w:val="es-MX"/>
        </w:rPr>
        <w:pPrChange w:id="726" w:author="Alvarez, Veronica" w:date="2020-04-06T18:49:00Z">
          <w:pPr>
            <w:ind w:left="426"/>
            <w:jc w:val="both"/>
          </w:pPr>
        </w:pPrChange>
      </w:pPr>
    </w:p>
    <w:p w14:paraId="650AEF3D" w14:textId="77777777" w:rsidR="009E3207" w:rsidDel="00750DF1" w:rsidRDefault="009E3207">
      <w:pPr>
        <w:rPr>
          <w:del w:id="727" w:author="Alvarez, Veronica" w:date="2020-04-06T18:49:00Z"/>
          <w:rFonts w:ascii="Calibri" w:hAnsi="Calibri"/>
          <w:szCs w:val="24"/>
          <w:lang w:val="es-MX"/>
        </w:rPr>
        <w:pPrChange w:id="728" w:author="Alvarez, Veronica" w:date="2020-04-06T18:49:00Z">
          <w:pPr>
            <w:ind w:left="426"/>
            <w:jc w:val="both"/>
          </w:pPr>
        </w:pPrChange>
      </w:pPr>
      <w:del w:id="729" w:author="Alvarez, Veronica" w:date="2020-04-06T18:49:00Z">
        <w:r w:rsidDel="00750DF1">
          <w:rPr>
            <w:rFonts w:ascii="Calibri" w:hAnsi="Calibri"/>
            <w:szCs w:val="24"/>
            <w:lang w:val="es-MX"/>
          </w:rPr>
          <w:delText>El snapshot se almacena en el servidor srvbackup</w:delText>
        </w:r>
      </w:del>
    </w:p>
    <w:p w14:paraId="6F88E5AD" w14:textId="68F416EF" w:rsidR="009E3207" w:rsidDel="00750DF1" w:rsidRDefault="00871D6B">
      <w:pPr>
        <w:rPr>
          <w:del w:id="730" w:author="Alvarez, Veronica" w:date="2020-04-06T18:49:00Z"/>
          <w:noProof/>
          <w:lang w:val="es-EC" w:eastAsia="es-EC"/>
        </w:rPr>
        <w:pPrChange w:id="731" w:author="Alvarez, Veronica" w:date="2020-04-06T18:49:00Z">
          <w:pPr>
            <w:ind w:left="426"/>
            <w:jc w:val="center"/>
          </w:pPr>
        </w:pPrChange>
      </w:pPr>
      <w:del w:id="732" w:author="Alvarez, Veronica" w:date="2020-04-06T18:49:00Z">
        <w:r w:rsidRPr="007112F2" w:rsidDel="00750DF1">
          <w:rPr>
            <w:noProof/>
            <w:lang w:val="es-EC" w:eastAsia="es-EC"/>
          </w:rPr>
          <w:drawing>
            <wp:inline distT="0" distB="0" distL="0" distR="0" wp14:anchorId="4AA9D068" wp14:editId="77F40F18">
              <wp:extent cx="4772025" cy="2820035"/>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2025" cy="2820035"/>
                      </a:xfrm>
                      <a:prstGeom prst="rect">
                        <a:avLst/>
                      </a:prstGeom>
                      <a:noFill/>
                      <a:ln>
                        <a:noFill/>
                      </a:ln>
                    </pic:spPr>
                  </pic:pic>
                </a:graphicData>
              </a:graphic>
            </wp:inline>
          </w:drawing>
        </w:r>
      </w:del>
    </w:p>
    <w:p w14:paraId="71E01AFA" w14:textId="77777777" w:rsidR="009E3207" w:rsidDel="00750DF1" w:rsidRDefault="009E3207">
      <w:pPr>
        <w:rPr>
          <w:del w:id="733" w:author="Alvarez, Veronica" w:date="2020-04-06T18:49:00Z"/>
          <w:noProof/>
          <w:lang w:val="es-EC" w:eastAsia="es-EC"/>
        </w:rPr>
        <w:pPrChange w:id="734" w:author="Alvarez, Veronica" w:date="2020-04-06T18:49:00Z">
          <w:pPr>
            <w:ind w:left="426"/>
            <w:jc w:val="both"/>
          </w:pPr>
        </w:pPrChange>
      </w:pPr>
      <w:del w:id="735" w:author="Alvarez, Veronica" w:date="2020-04-06T18:49:00Z">
        <w:r w:rsidRPr="002F6616" w:rsidDel="00750DF1">
          <w:rPr>
            <w:rFonts w:ascii="Calibri" w:hAnsi="Calibri"/>
            <w:szCs w:val="24"/>
            <w:lang w:val="es-MX"/>
          </w:rPr>
          <w:delText xml:space="preserve">La ejecución </w:delText>
        </w:r>
        <w:r w:rsidDel="00750DF1">
          <w:rPr>
            <w:rFonts w:ascii="Calibri" w:hAnsi="Calibri"/>
            <w:szCs w:val="24"/>
            <w:lang w:val="es-MX"/>
          </w:rPr>
          <w:delText>se hace diariamente 1 vez al día, y 1 vez a la semana, permitiéndonos manejar una retención de 7 respaldos diarios y 3 semanales, es decir, la última semana y los últimos 3 fines de semana</w:delText>
        </w:r>
      </w:del>
    </w:p>
    <w:p w14:paraId="3D77CFD9" w14:textId="2F4E402C" w:rsidR="009E3207" w:rsidDel="00750DF1" w:rsidRDefault="00871D6B">
      <w:pPr>
        <w:rPr>
          <w:del w:id="736" w:author="Alvarez, Veronica" w:date="2020-04-06T18:49:00Z"/>
          <w:noProof/>
          <w:lang w:val="es-EC" w:eastAsia="es-EC"/>
        </w:rPr>
        <w:pPrChange w:id="737" w:author="Alvarez, Veronica" w:date="2020-04-06T18:49:00Z">
          <w:pPr>
            <w:ind w:left="426"/>
            <w:jc w:val="center"/>
          </w:pPr>
        </w:pPrChange>
      </w:pPr>
      <w:del w:id="738" w:author="Alvarez, Veronica" w:date="2020-04-06T18:49:00Z">
        <w:r w:rsidRPr="007112F2" w:rsidDel="00750DF1">
          <w:rPr>
            <w:noProof/>
            <w:lang w:val="es-EC" w:eastAsia="es-EC"/>
          </w:rPr>
          <w:drawing>
            <wp:inline distT="0" distB="0" distL="0" distR="0" wp14:anchorId="6FAD0204" wp14:editId="68A2240F">
              <wp:extent cx="4756150" cy="2812415"/>
              <wp:effectExtent l="0" t="0" r="0" b="0"/>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6150" cy="2812415"/>
                      </a:xfrm>
                      <a:prstGeom prst="rect">
                        <a:avLst/>
                      </a:prstGeom>
                      <a:noFill/>
                      <a:ln>
                        <a:noFill/>
                      </a:ln>
                    </pic:spPr>
                  </pic:pic>
                </a:graphicData>
              </a:graphic>
            </wp:inline>
          </w:drawing>
        </w:r>
      </w:del>
    </w:p>
    <w:p w14:paraId="386D8861" w14:textId="77777777" w:rsidR="009E3207" w:rsidDel="00750DF1" w:rsidRDefault="009E3207">
      <w:pPr>
        <w:rPr>
          <w:del w:id="739" w:author="Alvarez, Veronica" w:date="2020-04-06T18:49:00Z"/>
          <w:rFonts w:ascii="Calibri" w:hAnsi="Calibri"/>
          <w:szCs w:val="24"/>
          <w:lang w:val="es-MX"/>
        </w:rPr>
        <w:pPrChange w:id="740" w:author="Alvarez, Veronica" w:date="2020-04-06T18:49:00Z">
          <w:pPr>
            <w:ind w:left="426"/>
            <w:jc w:val="both"/>
          </w:pPr>
        </w:pPrChange>
      </w:pPr>
    </w:p>
    <w:p w14:paraId="5D15D531" w14:textId="77777777" w:rsidR="009E3207" w:rsidRPr="002F6616" w:rsidDel="00750DF1" w:rsidRDefault="009E3207">
      <w:pPr>
        <w:rPr>
          <w:del w:id="741" w:author="Alvarez, Veronica" w:date="2020-04-06T18:49:00Z"/>
          <w:rFonts w:ascii="Calibri" w:hAnsi="Calibri"/>
          <w:szCs w:val="24"/>
          <w:lang w:val="es-MX"/>
        </w:rPr>
        <w:pPrChange w:id="742" w:author="Alvarez, Veronica" w:date="2020-04-06T18:49:00Z">
          <w:pPr>
            <w:ind w:left="426"/>
            <w:jc w:val="both"/>
          </w:pPr>
        </w:pPrChange>
      </w:pPr>
      <w:del w:id="743" w:author="Alvarez, Veronica" w:date="2020-04-06T18:49:00Z">
        <w:r w:rsidRPr="002F6616" w:rsidDel="00750DF1">
          <w:rPr>
            <w:rFonts w:ascii="Calibri" w:hAnsi="Calibri"/>
            <w:szCs w:val="24"/>
            <w:lang w:val="es-MX"/>
          </w:rPr>
          <w:delText>En caso de darse algún error en los backups, llega un mail a los responsables</w:delText>
        </w:r>
      </w:del>
    </w:p>
    <w:p w14:paraId="29A09E7B" w14:textId="1E58C5C0" w:rsidR="009E3207" w:rsidDel="00750DF1" w:rsidRDefault="00871D6B">
      <w:pPr>
        <w:rPr>
          <w:del w:id="744" w:author="Alvarez, Veronica" w:date="2020-04-06T18:49:00Z"/>
          <w:noProof/>
          <w:lang w:val="es-EC" w:eastAsia="es-EC"/>
        </w:rPr>
        <w:pPrChange w:id="745" w:author="Alvarez, Veronica" w:date="2020-04-06T18:49:00Z">
          <w:pPr>
            <w:ind w:left="426"/>
            <w:jc w:val="center"/>
          </w:pPr>
        </w:pPrChange>
      </w:pPr>
      <w:del w:id="746" w:author="Alvarez, Veronica" w:date="2020-04-06T18:49:00Z">
        <w:r w:rsidRPr="007112F2" w:rsidDel="00750DF1">
          <w:rPr>
            <w:noProof/>
            <w:lang w:val="es-EC" w:eastAsia="es-EC"/>
          </w:rPr>
          <w:drawing>
            <wp:inline distT="0" distB="0" distL="0" distR="0" wp14:anchorId="5B33444B" wp14:editId="5A2A284C">
              <wp:extent cx="5140325" cy="304292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0325" cy="3042920"/>
                      </a:xfrm>
                      <a:prstGeom prst="rect">
                        <a:avLst/>
                      </a:prstGeom>
                      <a:noFill/>
                      <a:ln>
                        <a:noFill/>
                      </a:ln>
                    </pic:spPr>
                  </pic:pic>
                </a:graphicData>
              </a:graphic>
            </wp:inline>
          </w:drawing>
        </w:r>
      </w:del>
    </w:p>
    <w:p w14:paraId="11EC9AD2" w14:textId="77777777" w:rsidR="009E3207" w:rsidDel="00750DF1" w:rsidRDefault="009E3207">
      <w:pPr>
        <w:rPr>
          <w:del w:id="747" w:author="Alvarez, Veronica" w:date="2020-04-06T18:49:00Z"/>
          <w:noProof/>
          <w:lang w:val="es-EC" w:eastAsia="es-EC"/>
        </w:rPr>
        <w:pPrChange w:id="748" w:author="Alvarez, Veronica" w:date="2020-04-06T18:49:00Z">
          <w:pPr>
            <w:ind w:left="426"/>
            <w:jc w:val="both"/>
          </w:pPr>
        </w:pPrChange>
      </w:pPr>
    </w:p>
    <w:p w14:paraId="3CFC1E5D" w14:textId="77777777" w:rsidR="009E3207" w:rsidRPr="00073A6A" w:rsidDel="00750DF1" w:rsidRDefault="009E3207">
      <w:pPr>
        <w:rPr>
          <w:del w:id="749" w:author="Alvarez, Veronica" w:date="2020-04-06T18:49:00Z"/>
          <w:rFonts w:ascii="Calibri" w:hAnsi="Calibri"/>
          <w:szCs w:val="24"/>
          <w:lang w:val="es-MX"/>
        </w:rPr>
        <w:pPrChange w:id="750" w:author="Alvarez, Veronica" w:date="2020-04-06T18:49:00Z">
          <w:pPr>
            <w:ind w:left="720"/>
            <w:jc w:val="both"/>
          </w:pPr>
        </w:pPrChange>
      </w:pPr>
    </w:p>
    <w:p w14:paraId="2F25B8D7" w14:textId="77777777" w:rsidR="009E3207" w:rsidRPr="00073A6A" w:rsidDel="00750DF1" w:rsidRDefault="009E3207">
      <w:pPr>
        <w:rPr>
          <w:del w:id="751" w:author="Alvarez, Veronica" w:date="2020-04-06T18:49:00Z"/>
          <w:rFonts w:ascii="Calibri" w:hAnsi="Calibri"/>
          <w:szCs w:val="24"/>
          <w:lang w:val="es-MX"/>
        </w:rPr>
        <w:pPrChange w:id="752" w:author="Alvarez, Veronica" w:date="2020-04-06T18:49:00Z">
          <w:pPr>
            <w:ind w:left="720"/>
            <w:jc w:val="both"/>
          </w:pPr>
        </w:pPrChange>
      </w:pPr>
    </w:p>
    <w:p w14:paraId="5530EEE4" w14:textId="77777777" w:rsidR="009E3207" w:rsidDel="00750DF1" w:rsidRDefault="009E3207">
      <w:pPr>
        <w:rPr>
          <w:del w:id="753" w:author="Alvarez, Veronica" w:date="2020-04-06T18:49:00Z"/>
          <w:rFonts w:ascii="Calibri" w:hAnsi="Calibri"/>
          <w:b/>
          <w:szCs w:val="24"/>
          <w:lang w:val="es-MX"/>
        </w:rPr>
      </w:pPr>
      <w:del w:id="754" w:author="Alvarez, Veronica" w:date="2020-04-06T18:49:00Z">
        <w:r w:rsidDel="00750DF1">
          <w:rPr>
            <w:rFonts w:ascii="Calibri" w:hAnsi="Calibri"/>
            <w:b/>
            <w:szCs w:val="24"/>
            <w:lang w:val="es-MX"/>
          </w:rPr>
          <w:delText xml:space="preserve">Nota: </w:delText>
        </w:r>
        <w:r w:rsidRPr="00822C3A" w:rsidDel="00750DF1">
          <w:rPr>
            <w:rFonts w:ascii="Calibri" w:hAnsi="Calibri"/>
            <w:szCs w:val="24"/>
            <w:lang w:val="es-MX"/>
          </w:rPr>
          <w:delText>Ver Anexo A para implantar un plan de respaldo en el UDP</w:delText>
        </w:r>
        <w:r w:rsidDel="00750DF1">
          <w:rPr>
            <w:rFonts w:ascii="Calibri" w:hAnsi="Calibri"/>
            <w:b/>
            <w:szCs w:val="24"/>
            <w:lang w:val="es-MX"/>
          </w:rPr>
          <w:delText>.</w:delText>
        </w:r>
      </w:del>
    </w:p>
    <w:p w14:paraId="5149720D" w14:textId="77777777" w:rsidR="009E3207" w:rsidDel="00750DF1" w:rsidRDefault="009E3207">
      <w:pPr>
        <w:rPr>
          <w:del w:id="755" w:author="Alvarez, Veronica" w:date="2020-04-06T18:49:00Z"/>
          <w:rFonts w:ascii="Calibri" w:hAnsi="Calibri"/>
          <w:b/>
          <w:szCs w:val="24"/>
          <w:lang w:val="es-MX"/>
        </w:rPr>
        <w:pPrChange w:id="756" w:author="Alvarez, Veronica" w:date="2020-04-06T18:49:00Z">
          <w:pPr>
            <w:numPr>
              <w:numId w:val="1"/>
            </w:numPr>
            <w:ind w:left="426" w:hanging="360"/>
          </w:pPr>
        </w:pPrChange>
      </w:pPr>
      <w:del w:id="757" w:author="Alvarez, Veronica" w:date="2020-04-06T18:49:00Z">
        <w:r w:rsidDel="00750DF1">
          <w:rPr>
            <w:rFonts w:ascii="Calibri" w:hAnsi="Calibri"/>
            <w:b/>
            <w:szCs w:val="24"/>
            <w:lang w:val="es-MX"/>
          </w:rPr>
          <w:br w:type="page"/>
        </w:r>
        <w:r w:rsidRPr="00073A6A" w:rsidDel="00750DF1">
          <w:rPr>
            <w:rFonts w:ascii="Calibri" w:hAnsi="Calibri"/>
            <w:b/>
            <w:szCs w:val="24"/>
            <w:lang w:val="es-MX"/>
          </w:rPr>
          <w:delText>Respaldo completo de la Base de datos (SQL SERVER)</w:delText>
        </w:r>
      </w:del>
    </w:p>
    <w:p w14:paraId="09A932AB" w14:textId="77777777" w:rsidR="009E3207" w:rsidRPr="00073A6A" w:rsidDel="00750DF1" w:rsidRDefault="009E3207">
      <w:pPr>
        <w:rPr>
          <w:del w:id="758" w:author="Alvarez, Veronica" w:date="2020-04-06T18:49:00Z"/>
          <w:rFonts w:ascii="Calibri" w:hAnsi="Calibri"/>
          <w:szCs w:val="24"/>
          <w:lang w:val="es-MX"/>
        </w:rPr>
        <w:pPrChange w:id="759" w:author="Alvarez, Veronica" w:date="2020-04-06T18:49:00Z">
          <w:pPr>
            <w:ind w:left="426"/>
            <w:jc w:val="both"/>
          </w:pPr>
        </w:pPrChange>
      </w:pPr>
      <w:del w:id="760" w:author="Alvarez, Veronica" w:date="2020-04-06T18:49: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w:delText>
        </w:r>
        <w:r w:rsidDel="00750DF1">
          <w:rPr>
            <w:rFonts w:ascii="Calibri" w:hAnsi="Calibri"/>
            <w:szCs w:val="24"/>
            <w:lang w:val="es-MX"/>
          </w:rPr>
          <w:delText>por medio de tareas de Windows, ya que la versión de SQL en el srvwmsidx es SQL SERVER EXPRESS, la base de datos a respaldar es la</w:delText>
        </w:r>
        <w:r w:rsidRPr="00073A6A" w:rsidDel="00750DF1">
          <w:rPr>
            <w:rFonts w:ascii="Calibri" w:hAnsi="Calibri"/>
            <w:szCs w:val="24"/>
            <w:lang w:val="es-MX"/>
          </w:rPr>
          <w:delText xml:space="preserve"> que lleva</w:delText>
        </w:r>
        <w:r w:rsidDel="00750DF1">
          <w:rPr>
            <w:rFonts w:ascii="Calibri" w:hAnsi="Calibri"/>
            <w:szCs w:val="24"/>
            <w:lang w:val="es-MX"/>
          </w:rPr>
          <w:delText xml:space="preserve"> </w:delText>
        </w:r>
        <w:r w:rsidRPr="00073A6A" w:rsidDel="00750DF1">
          <w:rPr>
            <w:rFonts w:ascii="Calibri" w:hAnsi="Calibri"/>
            <w:szCs w:val="24"/>
            <w:lang w:val="es-MX"/>
          </w:rPr>
          <w:delText>por nombre</w:delText>
        </w:r>
        <w:r w:rsidDel="00750DF1">
          <w:rPr>
            <w:rFonts w:ascii="Calibri" w:hAnsi="Calibri"/>
            <w:szCs w:val="24"/>
            <w:lang w:val="es-MX"/>
          </w:rPr>
          <w:delText xml:space="preserve"> </w:delText>
        </w:r>
        <w:r w:rsidRPr="009E3207" w:rsidDel="00750DF1">
          <w:rPr>
            <w:rFonts w:ascii="Calibri" w:hAnsi="Calibri"/>
            <w:szCs w:val="24"/>
            <w:lang w:val="es-MX"/>
          </w:rPr>
          <w:delText>IDX</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3B098AB6" w14:textId="77777777" w:rsidR="009E3207" w:rsidDel="00750DF1" w:rsidRDefault="009E3207">
      <w:pPr>
        <w:rPr>
          <w:del w:id="761" w:author="Alvarez, Veronica" w:date="2020-04-06T18:49:00Z"/>
          <w:rFonts w:ascii="Calibri" w:hAnsi="Calibri" w:cs="Calibri"/>
          <w:szCs w:val="24"/>
          <w:lang w:val="es-EC"/>
        </w:rPr>
        <w:pPrChange w:id="762" w:author="Alvarez, Veronica" w:date="2020-04-06T18:49:00Z">
          <w:pPr>
            <w:numPr>
              <w:numId w:val="16"/>
            </w:numPr>
            <w:ind w:left="786" w:hanging="360"/>
            <w:jc w:val="both"/>
          </w:pPr>
        </w:pPrChange>
      </w:pPr>
      <w:del w:id="763" w:author="Alvarez, Veronica" w:date="2020-04-06T18:49:00Z">
        <w:r w:rsidDel="00750DF1">
          <w:rPr>
            <w:rFonts w:ascii="Calibri" w:hAnsi="Calibri" w:cs="Calibri"/>
            <w:szCs w:val="24"/>
            <w:lang w:val="es-EC"/>
          </w:rPr>
          <w:delText xml:space="preserve">Respaldo de </w:delText>
        </w:r>
        <w:r w:rsidDel="00750DF1">
          <w:rPr>
            <w:rFonts w:ascii="Calibri" w:hAnsi="Calibri"/>
            <w:szCs w:val="24"/>
            <w:lang w:val="es-MX"/>
          </w:rPr>
          <w:delText>IDX</w:delText>
        </w:r>
      </w:del>
    </w:p>
    <w:p w14:paraId="781B319E" w14:textId="77777777" w:rsidR="009E3207" w:rsidDel="00750DF1" w:rsidRDefault="009E3207">
      <w:pPr>
        <w:rPr>
          <w:del w:id="764" w:author="Alvarez, Veronica" w:date="2020-04-06T18:49:00Z"/>
          <w:rFonts w:ascii="Calibri" w:hAnsi="Calibri" w:cs="Calibri"/>
          <w:szCs w:val="24"/>
          <w:lang w:val="es-EC"/>
        </w:rPr>
        <w:pPrChange w:id="765" w:author="Alvarez, Veronica" w:date="2020-04-06T18:49:00Z">
          <w:pPr>
            <w:ind w:left="786"/>
            <w:jc w:val="both"/>
          </w:pPr>
        </w:pPrChange>
      </w:pPr>
      <w:del w:id="766" w:author="Alvarez, Veronica" w:date="2020-04-06T18:49:00Z">
        <w:r w:rsidRPr="00073A6A" w:rsidDel="00750DF1">
          <w:rPr>
            <w:rFonts w:ascii="Calibri" w:hAnsi="Calibri" w:cs="Calibri"/>
            <w:szCs w:val="24"/>
            <w:lang w:val="es-EC"/>
          </w:rPr>
          <w:delText xml:space="preserve">Diariamente dentro del servidor </w:delText>
        </w:r>
        <w:r w:rsidDel="00750DF1">
          <w:rPr>
            <w:rFonts w:ascii="Calibri" w:hAnsi="Calibri" w:cs="Calibri"/>
            <w:szCs w:val="24"/>
            <w:lang w:val="es-EC"/>
          </w:rPr>
          <w:delText>srvwmsidx</w:delText>
        </w:r>
        <w:r w:rsidRPr="00073A6A" w:rsidDel="00750DF1">
          <w:rPr>
            <w:rFonts w:ascii="Calibri" w:hAnsi="Calibri" w:cs="Calibri"/>
            <w:szCs w:val="24"/>
            <w:lang w:val="es-EC"/>
          </w:rPr>
          <w:delText xml:space="preserve"> se ejecuta la </w:delText>
        </w:r>
        <w:r w:rsidDel="00750DF1">
          <w:rPr>
            <w:rFonts w:ascii="Calibri" w:hAnsi="Calibri" w:cs="Calibri"/>
            <w:szCs w:val="24"/>
            <w:lang w:val="es-EC"/>
          </w:rPr>
          <w:delText xml:space="preserve">tarea </w:delText>
        </w:r>
        <w:r w:rsidR="009370B7" w:rsidDel="00750DF1">
          <w:rPr>
            <w:rFonts w:ascii="Calibri" w:hAnsi="Calibri" w:cs="Calibri"/>
            <w:szCs w:val="24"/>
            <w:lang w:val="es-EC"/>
          </w:rPr>
          <w:delText>Backup</w:delText>
        </w:r>
      </w:del>
    </w:p>
    <w:p w14:paraId="464B81DE" w14:textId="0FF2471A" w:rsidR="009E3207" w:rsidDel="00750DF1" w:rsidRDefault="00871D6B">
      <w:pPr>
        <w:rPr>
          <w:del w:id="767" w:author="Alvarez, Veronica" w:date="2020-04-06T18:49:00Z"/>
          <w:noProof/>
          <w:lang w:val="es-EC" w:eastAsia="es-EC"/>
        </w:rPr>
        <w:pPrChange w:id="768" w:author="Alvarez, Veronica" w:date="2020-04-06T18:49:00Z">
          <w:pPr>
            <w:ind w:left="786"/>
            <w:jc w:val="center"/>
          </w:pPr>
        </w:pPrChange>
      </w:pPr>
      <w:del w:id="769" w:author="Alvarez, Veronica" w:date="2020-04-06T18:49:00Z">
        <w:r w:rsidRPr="009370B7" w:rsidDel="00750DF1">
          <w:rPr>
            <w:noProof/>
            <w:lang w:val="es-EC" w:eastAsia="es-EC"/>
          </w:rPr>
          <w:drawing>
            <wp:inline distT="0" distB="0" distL="0" distR="0" wp14:anchorId="58CFE05D" wp14:editId="4F3DC66E">
              <wp:extent cx="4710430" cy="3550285"/>
              <wp:effectExtent l="0" t="0" r="0" b="0"/>
              <wp:docPr id="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0430" cy="3550285"/>
                      </a:xfrm>
                      <a:prstGeom prst="rect">
                        <a:avLst/>
                      </a:prstGeom>
                      <a:noFill/>
                      <a:ln>
                        <a:noFill/>
                      </a:ln>
                    </pic:spPr>
                  </pic:pic>
                </a:graphicData>
              </a:graphic>
            </wp:inline>
          </w:drawing>
        </w:r>
      </w:del>
    </w:p>
    <w:p w14:paraId="59C20B12" w14:textId="77777777" w:rsidR="009370B7" w:rsidDel="00750DF1" w:rsidRDefault="009370B7">
      <w:pPr>
        <w:rPr>
          <w:del w:id="770" w:author="Alvarez, Veronica" w:date="2020-04-06T18:49:00Z"/>
          <w:noProof/>
          <w:lang w:val="es-EC" w:eastAsia="es-EC"/>
        </w:rPr>
        <w:pPrChange w:id="771" w:author="Alvarez, Veronica" w:date="2020-04-06T18:49:00Z">
          <w:pPr>
            <w:ind w:left="786"/>
            <w:jc w:val="center"/>
          </w:pPr>
        </w:pPrChange>
      </w:pPr>
    </w:p>
    <w:p w14:paraId="042FA130" w14:textId="1E368FF3" w:rsidR="009370B7" w:rsidDel="00750DF1" w:rsidRDefault="00871D6B">
      <w:pPr>
        <w:rPr>
          <w:del w:id="772" w:author="Alvarez, Veronica" w:date="2020-04-06T18:49:00Z"/>
          <w:noProof/>
          <w:lang w:val="es-EC" w:eastAsia="es-EC"/>
        </w:rPr>
        <w:pPrChange w:id="773" w:author="Alvarez, Veronica" w:date="2020-04-06T18:49:00Z">
          <w:pPr>
            <w:ind w:left="786"/>
            <w:jc w:val="center"/>
          </w:pPr>
        </w:pPrChange>
      </w:pPr>
      <w:del w:id="774" w:author="Alvarez, Veronica" w:date="2020-04-06T18:49:00Z">
        <w:r w:rsidRPr="009370B7" w:rsidDel="00750DF1">
          <w:rPr>
            <w:noProof/>
            <w:lang w:val="es-EC" w:eastAsia="es-EC"/>
          </w:rPr>
          <w:drawing>
            <wp:inline distT="0" distB="0" distL="0" distR="0" wp14:anchorId="39DF37F0" wp14:editId="08AADEEB">
              <wp:extent cx="4371975" cy="3296285"/>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3296285"/>
                      </a:xfrm>
                      <a:prstGeom prst="rect">
                        <a:avLst/>
                      </a:prstGeom>
                      <a:noFill/>
                      <a:ln>
                        <a:noFill/>
                      </a:ln>
                    </pic:spPr>
                  </pic:pic>
                </a:graphicData>
              </a:graphic>
            </wp:inline>
          </w:drawing>
        </w:r>
      </w:del>
    </w:p>
    <w:p w14:paraId="32475447" w14:textId="77777777" w:rsidR="009E3207" w:rsidDel="00750DF1" w:rsidRDefault="009E3207">
      <w:pPr>
        <w:rPr>
          <w:del w:id="775" w:author="Alvarez, Veronica" w:date="2020-04-06T18:49:00Z"/>
          <w:noProof/>
          <w:lang w:val="es-EC" w:eastAsia="es-EC"/>
        </w:rPr>
        <w:pPrChange w:id="776" w:author="Alvarez, Veronica" w:date="2020-04-06T18:49:00Z">
          <w:pPr>
            <w:ind w:left="786"/>
            <w:jc w:val="center"/>
          </w:pPr>
        </w:pPrChange>
      </w:pPr>
    </w:p>
    <w:p w14:paraId="7578F737" w14:textId="77777777" w:rsidR="005512CE" w:rsidDel="00750DF1" w:rsidRDefault="009370B7">
      <w:pPr>
        <w:rPr>
          <w:del w:id="777" w:author="Alvarez, Veronica" w:date="2020-04-06T18:49:00Z"/>
          <w:rFonts w:ascii="Calibri" w:hAnsi="Calibri"/>
          <w:szCs w:val="24"/>
          <w:lang w:val="es-ES"/>
        </w:rPr>
        <w:pPrChange w:id="778" w:author="Alvarez, Veronica" w:date="2020-04-06T18:49:00Z">
          <w:pPr>
            <w:widowControl w:val="0"/>
            <w:autoSpaceDE w:val="0"/>
            <w:autoSpaceDN w:val="0"/>
            <w:adjustRightInd w:val="0"/>
            <w:ind w:left="851"/>
            <w:jc w:val="both"/>
          </w:pPr>
        </w:pPrChange>
      </w:pPr>
      <w:del w:id="779" w:author="Alvarez, Veronica" w:date="2020-04-06T18:49:00Z">
        <w:r w:rsidDel="00750DF1">
          <w:rPr>
            <w:rFonts w:ascii="Calibri" w:hAnsi="Calibri"/>
            <w:szCs w:val="24"/>
            <w:lang w:val="es-ES"/>
          </w:rPr>
          <w:delText>La misma invoca al archivo “Backup.bat” que se encuentra en el directorio “C:\bats”</w:delText>
        </w:r>
        <w:r w:rsidR="005512CE" w:rsidDel="00750DF1">
          <w:rPr>
            <w:rFonts w:ascii="Calibri" w:hAnsi="Calibri"/>
            <w:szCs w:val="24"/>
            <w:lang w:val="es-ES"/>
          </w:rPr>
          <w:delText>, el que ejecuta las siguientes sentencias</w:delText>
        </w:r>
      </w:del>
    </w:p>
    <w:p w14:paraId="3CB0E780" w14:textId="3DAE9D25" w:rsidR="009E3207" w:rsidDel="00750DF1" w:rsidRDefault="00871D6B">
      <w:pPr>
        <w:rPr>
          <w:del w:id="780" w:author="Alvarez, Veronica" w:date="2020-04-06T18:49:00Z"/>
          <w:rFonts w:ascii="Calibri" w:hAnsi="Calibri"/>
          <w:szCs w:val="24"/>
          <w:lang w:val="es-ES"/>
        </w:rPr>
        <w:pPrChange w:id="781" w:author="Alvarez, Veronica" w:date="2020-04-06T18:49:00Z">
          <w:pPr>
            <w:widowControl w:val="0"/>
            <w:autoSpaceDE w:val="0"/>
            <w:autoSpaceDN w:val="0"/>
            <w:adjustRightInd w:val="0"/>
            <w:ind w:left="851"/>
            <w:jc w:val="both"/>
          </w:pPr>
        </w:pPrChange>
      </w:pPr>
      <w:del w:id="782" w:author="Alvarez, Veronica" w:date="2020-04-06T18:49:00Z">
        <w:r w:rsidRPr="005512CE" w:rsidDel="00750DF1">
          <w:rPr>
            <w:noProof/>
            <w:lang w:val="es-EC" w:eastAsia="es-EC"/>
          </w:rPr>
          <w:drawing>
            <wp:inline distT="0" distB="0" distL="0" distR="0" wp14:anchorId="4371B819" wp14:editId="41AA4F3D">
              <wp:extent cx="5617210" cy="1590675"/>
              <wp:effectExtent l="0" t="0" r="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7210" cy="1590675"/>
                      </a:xfrm>
                      <a:prstGeom prst="rect">
                        <a:avLst/>
                      </a:prstGeom>
                      <a:noFill/>
                      <a:ln>
                        <a:noFill/>
                      </a:ln>
                    </pic:spPr>
                  </pic:pic>
                </a:graphicData>
              </a:graphic>
            </wp:inline>
          </w:drawing>
        </w:r>
      </w:del>
    </w:p>
    <w:p w14:paraId="69ADF057" w14:textId="77777777" w:rsidR="005512CE" w:rsidDel="00750DF1" w:rsidRDefault="005512CE">
      <w:pPr>
        <w:rPr>
          <w:del w:id="783" w:author="Alvarez, Veronica" w:date="2020-04-06T18:49:00Z"/>
          <w:rFonts w:ascii="Calibri" w:hAnsi="Calibri"/>
          <w:szCs w:val="24"/>
          <w:lang w:val="es-ES"/>
        </w:rPr>
        <w:pPrChange w:id="784" w:author="Alvarez, Veronica" w:date="2020-04-06T18:49:00Z">
          <w:pPr>
            <w:widowControl w:val="0"/>
            <w:autoSpaceDE w:val="0"/>
            <w:autoSpaceDN w:val="0"/>
            <w:adjustRightInd w:val="0"/>
            <w:ind w:left="851"/>
            <w:jc w:val="both"/>
          </w:pPr>
        </w:pPrChange>
      </w:pPr>
    </w:p>
    <w:p w14:paraId="50EA2773" w14:textId="77777777" w:rsidR="005512CE" w:rsidDel="00750DF1" w:rsidRDefault="005512CE">
      <w:pPr>
        <w:rPr>
          <w:del w:id="785" w:author="Alvarez, Veronica" w:date="2020-04-06T18:49:00Z"/>
          <w:rFonts w:ascii="Calibri" w:hAnsi="Calibri"/>
          <w:szCs w:val="24"/>
          <w:lang w:val="es-ES"/>
        </w:rPr>
        <w:pPrChange w:id="786" w:author="Alvarez, Veronica" w:date="2020-04-06T18:49:00Z">
          <w:pPr>
            <w:widowControl w:val="0"/>
            <w:autoSpaceDE w:val="0"/>
            <w:autoSpaceDN w:val="0"/>
            <w:adjustRightInd w:val="0"/>
            <w:ind w:left="851"/>
            <w:jc w:val="both"/>
          </w:pPr>
        </w:pPrChange>
      </w:pPr>
      <w:del w:id="787" w:author="Alvarez, Veronica" w:date="2020-04-06T18:49:00Z">
        <w:r w:rsidDel="00750DF1">
          <w:rPr>
            <w:rFonts w:ascii="Calibri" w:hAnsi="Calibri"/>
            <w:szCs w:val="24"/>
            <w:lang w:val="es-ES"/>
          </w:rPr>
          <w:delText>El archivo bak.sql es el que contiene los comandos SQL que obtendrán el archivo respaldo IDX de la base de datos</w:delText>
        </w:r>
      </w:del>
    </w:p>
    <w:p w14:paraId="41F84B8E" w14:textId="3D291ED8" w:rsidR="009E3207" w:rsidDel="00750DF1" w:rsidRDefault="00871D6B">
      <w:pPr>
        <w:rPr>
          <w:del w:id="788" w:author="Alvarez, Veronica" w:date="2020-04-06T18:49:00Z"/>
          <w:noProof/>
          <w:lang w:val="es-EC" w:eastAsia="es-EC"/>
        </w:rPr>
        <w:pPrChange w:id="789" w:author="Alvarez, Veronica" w:date="2020-04-06T18:49:00Z">
          <w:pPr>
            <w:widowControl w:val="0"/>
            <w:autoSpaceDE w:val="0"/>
            <w:autoSpaceDN w:val="0"/>
            <w:adjustRightInd w:val="0"/>
            <w:ind w:left="851"/>
            <w:jc w:val="both"/>
          </w:pPr>
        </w:pPrChange>
      </w:pPr>
      <w:del w:id="790" w:author="Alvarez, Veronica" w:date="2020-04-06T18:49:00Z">
        <w:r w:rsidRPr="005512CE" w:rsidDel="00750DF1">
          <w:rPr>
            <w:noProof/>
            <w:lang w:val="es-EC" w:eastAsia="es-EC"/>
          </w:rPr>
          <w:drawing>
            <wp:inline distT="0" distB="0" distL="0" distR="0" wp14:anchorId="7CB05C9D" wp14:editId="09C09BE4">
              <wp:extent cx="5617210" cy="1590675"/>
              <wp:effectExtent l="0" t="0" r="0" b="0"/>
              <wp:docPr id="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7210" cy="1590675"/>
                      </a:xfrm>
                      <a:prstGeom prst="rect">
                        <a:avLst/>
                      </a:prstGeom>
                      <a:noFill/>
                      <a:ln>
                        <a:noFill/>
                      </a:ln>
                    </pic:spPr>
                  </pic:pic>
                </a:graphicData>
              </a:graphic>
            </wp:inline>
          </w:drawing>
        </w:r>
      </w:del>
    </w:p>
    <w:p w14:paraId="6D776C30" w14:textId="77777777" w:rsidR="005512CE" w:rsidDel="00750DF1" w:rsidRDefault="005512CE">
      <w:pPr>
        <w:rPr>
          <w:del w:id="791" w:author="Alvarez, Veronica" w:date="2020-04-06T18:49:00Z"/>
          <w:noProof/>
          <w:lang w:val="es-EC" w:eastAsia="es-EC"/>
        </w:rPr>
        <w:pPrChange w:id="792" w:author="Alvarez, Veronica" w:date="2020-04-06T18:49:00Z">
          <w:pPr>
            <w:widowControl w:val="0"/>
            <w:autoSpaceDE w:val="0"/>
            <w:autoSpaceDN w:val="0"/>
            <w:adjustRightInd w:val="0"/>
            <w:ind w:left="851"/>
            <w:jc w:val="both"/>
          </w:pPr>
        </w:pPrChange>
      </w:pPr>
    </w:p>
    <w:p w14:paraId="197E52F8" w14:textId="77777777" w:rsidR="005512CE" w:rsidRPr="00073A6A" w:rsidDel="00750DF1" w:rsidRDefault="005512CE">
      <w:pPr>
        <w:rPr>
          <w:del w:id="793" w:author="Alvarez, Veronica" w:date="2020-04-06T18:49:00Z"/>
          <w:rFonts w:ascii="Calibri" w:hAnsi="Calibri" w:cs="Calibri"/>
          <w:szCs w:val="24"/>
          <w:lang w:val="es-EC"/>
        </w:rPr>
        <w:pPrChange w:id="794" w:author="Alvarez, Veronica" w:date="2020-04-06T18:49:00Z">
          <w:pPr>
            <w:widowControl w:val="0"/>
            <w:autoSpaceDE w:val="0"/>
            <w:autoSpaceDN w:val="0"/>
            <w:adjustRightInd w:val="0"/>
            <w:ind w:left="851"/>
            <w:jc w:val="both"/>
          </w:pPr>
        </w:pPrChange>
      </w:pPr>
    </w:p>
    <w:p w14:paraId="1E41AC5E" w14:textId="77777777" w:rsidR="009E3207" w:rsidDel="00750DF1" w:rsidRDefault="009E3207">
      <w:pPr>
        <w:rPr>
          <w:del w:id="795" w:author="Alvarez, Veronica" w:date="2020-04-06T18:49:00Z"/>
          <w:rFonts w:ascii="Calibri" w:hAnsi="Calibri" w:cs="Calibri"/>
          <w:szCs w:val="24"/>
          <w:lang w:val="es-EC"/>
        </w:rPr>
        <w:pPrChange w:id="796" w:author="Alvarez, Veronica" w:date="2020-04-06T18:49:00Z">
          <w:pPr>
            <w:widowControl w:val="0"/>
            <w:autoSpaceDE w:val="0"/>
            <w:autoSpaceDN w:val="0"/>
            <w:adjustRightInd w:val="0"/>
            <w:ind w:left="426"/>
            <w:jc w:val="both"/>
          </w:pPr>
        </w:pPrChange>
      </w:pPr>
      <w:del w:id="797" w:author="Alvarez, Veronica" w:date="2020-04-06T18:49:00Z">
        <w:r w:rsidRPr="00073A6A" w:rsidDel="00750DF1">
          <w:rPr>
            <w:rFonts w:ascii="Calibri" w:hAnsi="Calibri" w:cs="Calibri"/>
            <w:szCs w:val="24"/>
            <w:lang w:val="es-EC"/>
          </w:rPr>
          <w:delText>Además del proces</w:delText>
        </w:r>
        <w:r w:rsidDel="00750DF1">
          <w:rPr>
            <w:rFonts w:ascii="Calibri" w:hAnsi="Calibri" w:cs="Calibri"/>
            <w:szCs w:val="24"/>
            <w:lang w:val="es-EC"/>
          </w:rPr>
          <w:delText>o de</w:delText>
        </w:r>
        <w:r w:rsidR="005512CE" w:rsidDel="00750DF1">
          <w:rPr>
            <w:rFonts w:ascii="Calibri" w:hAnsi="Calibri" w:cs="Calibri"/>
            <w:szCs w:val="24"/>
            <w:lang w:val="es-EC"/>
          </w:rPr>
          <w:delText xml:space="preserve"> generación de backup</w:delText>
        </w:r>
        <w:r w:rsidRPr="00073A6A" w:rsidDel="00750DF1">
          <w:rPr>
            <w:rFonts w:ascii="Calibri" w:hAnsi="Calibri" w:cs="Calibri"/>
            <w:szCs w:val="24"/>
            <w:lang w:val="es-EC"/>
          </w:rPr>
          <w:delText>, existe una tarea progr</w:delText>
        </w:r>
        <w:r w:rsidR="005512CE" w:rsidDel="00750DF1">
          <w:rPr>
            <w:rFonts w:ascii="Calibri" w:hAnsi="Calibri" w:cs="Calibri"/>
            <w:szCs w:val="24"/>
            <w:lang w:val="es-EC"/>
          </w:rPr>
          <w:delText>amada de Windows que comprime el</w:delText>
        </w:r>
        <w:r w:rsidRPr="00073A6A" w:rsidDel="00750DF1">
          <w:rPr>
            <w:rFonts w:ascii="Calibri" w:hAnsi="Calibri" w:cs="Calibri"/>
            <w:szCs w:val="24"/>
            <w:lang w:val="es-EC"/>
          </w:rPr>
          <w:delText xml:space="preserve"> archivo. Esta tarea se ejecuta diariamente </w:delText>
        </w:r>
        <w:r w:rsidDel="00750DF1">
          <w:rPr>
            <w:rFonts w:ascii="Calibri" w:hAnsi="Calibri" w:cs="Calibri"/>
            <w:szCs w:val="24"/>
            <w:lang w:val="es-EC"/>
          </w:rPr>
          <w:delText>con la ayuda del archivo “</w:delText>
        </w:r>
        <w:r w:rsidR="005512CE" w:rsidDel="00750DF1">
          <w:rPr>
            <w:rFonts w:ascii="Calibri" w:hAnsi="Calibri" w:cs="Calibri"/>
            <w:szCs w:val="24"/>
            <w:lang w:val="es-EC"/>
          </w:rPr>
          <w:delText>CopiaRAR</w:delText>
        </w:r>
        <w:r w:rsidRPr="00073A6A" w:rsidDel="00750DF1">
          <w:rPr>
            <w:rFonts w:ascii="Calibri" w:hAnsi="Calibri" w:cs="Calibri"/>
            <w:szCs w:val="24"/>
            <w:lang w:val="es-EC"/>
          </w:rPr>
          <w:delText>.bat</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 que se encuentra en el directorio “</w:delText>
        </w:r>
        <w:r w:rsidRPr="009E3207" w:rsidDel="00750DF1">
          <w:rPr>
            <w:rFonts w:ascii="Calibri" w:hAnsi="Calibri" w:cs="Calibri"/>
            <w:szCs w:val="24"/>
            <w:lang w:val="es-EC"/>
          </w:rPr>
          <w:delText>C:\bats</w:delText>
        </w:r>
        <w:r w:rsidRPr="00073A6A" w:rsidDel="00750DF1">
          <w:rPr>
            <w:rFonts w:ascii="Calibri" w:hAnsi="Calibri" w:cs="Calibri"/>
            <w:szCs w:val="24"/>
            <w:lang w:val="es-EC"/>
          </w:rPr>
          <w:delText>”</w:delText>
        </w:r>
      </w:del>
    </w:p>
    <w:p w14:paraId="587E556F" w14:textId="77777777" w:rsidR="009E3207" w:rsidDel="00750DF1" w:rsidRDefault="009E3207">
      <w:pPr>
        <w:rPr>
          <w:del w:id="798" w:author="Alvarez, Veronica" w:date="2020-04-06T18:49:00Z"/>
          <w:noProof/>
          <w:lang w:val="es-EC" w:eastAsia="es-EC"/>
        </w:rPr>
        <w:pPrChange w:id="799" w:author="Alvarez, Veronica" w:date="2020-04-06T18:49:00Z">
          <w:pPr>
            <w:ind w:left="786"/>
            <w:jc w:val="center"/>
          </w:pPr>
        </w:pPrChange>
      </w:pPr>
    </w:p>
    <w:p w14:paraId="01A06183" w14:textId="77777777" w:rsidR="009E3207" w:rsidRPr="00073A6A" w:rsidDel="00750DF1" w:rsidRDefault="009E3207">
      <w:pPr>
        <w:rPr>
          <w:del w:id="800" w:author="Alvarez, Veronica" w:date="2020-04-06T18:49:00Z"/>
          <w:rFonts w:ascii="Calibri" w:hAnsi="Calibri" w:cs="Calibri"/>
          <w:szCs w:val="24"/>
          <w:lang w:val="es-EC"/>
        </w:rPr>
        <w:pPrChange w:id="801" w:author="Alvarez, Veronica" w:date="2020-04-06T18:49:00Z">
          <w:pPr>
            <w:tabs>
              <w:tab w:val="left" w:pos="426"/>
            </w:tabs>
            <w:ind w:left="426"/>
            <w:jc w:val="both"/>
          </w:pPr>
        </w:pPrChange>
      </w:pPr>
      <w:del w:id="802" w:author="Alvarez, Veronica" w:date="2020-04-06T18:49:00Z">
        <w:r w:rsidRPr="00073A6A" w:rsidDel="00750DF1">
          <w:rPr>
            <w:rFonts w:ascii="Calibri" w:hAnsi="Calibri" w:cs="Calibri"/>
            <w:szCs w:val="24"/>
            <w:lang w:val="es-ES"/>
          </w:rPr>
          <w:delText xml:space="preserve">El directorio donde se guarda la compresión de la base es </w:delText>
        </w:r>
        <w:r w:rsidR="005512CE" w:rsidRPr="005512CE" w:rsidDel="00750DF1">
          <w:rPr>
            <w:rFonts w:ascii="Calibri" w:hAnsi="Calibri" w:cs="Calibri"/>
            <w:szCs w:val="24"/>
            <w:lang w:val="es-EC"/>
          </w:rPr>
          <w:delText>\\192.168.1.109\Respaldos WMS\srvwmsidx\Base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00C99E6F" w14:textId="77777777" w:rsidR="009E3207" w:rsidDel="00750DF1" w:rsidRDefault="009E3207">
      <w:pPr>
        <w:rPr>
          <w:del w:id="803" w:author="Alvarez, Veronica" w:date="2020-04-06T18:49:00Z"/>
          <w:rFonts w:ascii="Calibri" w:hAnsi="Calibri" w:cs="Calibri"/>
          <w:szCs w:val="24"/>
          <w:lang w:val="es-EC"/>
        </w:rPr>
        <w:pPrChange w:id="804" w:author="Alvarez, Veronica" w:date="2020-04-06T18:49:00Z">
          <w:pPr>
            <w:tabs>
              <w:tab w:val="left" w:pos="426"/>
            </w:tabs>
            <w:ind w:left="426"/>
            <w:jc w:val="both"/>
          </w:pPr>
        </w:pPrChange>
      </w:pPr>
      <w:del w:id="805" w:author="Alvarez, Veronica" w:date="2020-04-06T18:49: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51CFB282" w14:textId="25B2E8EC" w:rsidR="009E3207" w:rsidRPr="00073A6A" w:rsidDel="00750DF1" w:rsidRDefault="00871D6B">
      <w:pPr>
        <w:rPr>
          <w:del w:id="806" w:author="Alvarez, Veronica" w:date="2020-04-06T18:49:00Z"/>
          <w:rFonts w:ascii="Calibri" w:hAnsi="Calibri" w:cs="Calibri"/>
          <w:szCs w:val="24"/>
          <w:lang w:val="es-ES"/>
        </w:rPr>
        <w:pPrChange w:id="807" w:author="Alvarez, Veronica" w:date="2020-04-06T18:49:00Z">
          <w:pPr>
            <w:jc w:val="center"/>
          </w:pPr>
        </w:pPrChange>
      </w:pPr>
      <w:del w:id="808" w:author="Alvarez, Veronica" w:date="2020-04-06T18:49:00Z">
        <w:r w:rsidRPr="005512CE" w:rsidDel="00750DF1">
          <w:rPr>
            <w:noProof/>
            <w:lang w:val="es-EC" w:eastAsia="es-EC"/>
          </w:rPr>
          <w:drawing>
            <wp:inline distT="0" distB="0" distL="0" distR="0" wp14:anchorId="14DDE275" wp14:editId="442DA229">
              <wp:extent cx="5617210" cy="3311525"/>
              <wp:effectExtent l="0" t="0" r="0"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280014AF" w14:textId="77777777" w:rsidR="009E3207" w:rsidDel="00750DF1" w:rsidRDefault="009E3207">
      <w:pPr>
        <w:rPr>
          <w:del w:id="809" w:author="Alvarez, Veronica" w:date="2020-04-06T18:49:00Z"/>
          <w:noProof/>
          <w:lang w:val="es-EC" w:eastAsia="es-EC"/>
        </w:rPr>
        <w:pPrChange w:id="810" w:author="Alvarez, Veronica" w:date="2020-04-06T18:49:00Z">
          <w:pPr>
            <w:ind w:left="786"/>
            <w:jc w:val="center"/>
          </w:pPr>
        </w:pPrChange>
      </w:pPr>
    </w:p>
    <w:p w14:paraId="26263493" w14:textId="77777777" w:rsidR="009E3207" w:rsidDel="00750DF1" w:rsidRDefault="009E3207">
      <w:pPr>
        <w:rPr>
          <w:del w:id="811" w:author="Alvarez, Veronica" w:date="2020-04-06T18:49:00Z"/>
          <w:noProof/>
          <w:lang w:val="es-EC" w:eastAsia="es-EC"/>
        </w:rPr>
        <w:pPrChange w:id="812" w:author="Alvarez, Veronica" w:date="2020-04-06T18:49:00Z">
          <w:pPr>
            <w:ind w:left="786"/>
            <w:jc w:val="center"/>
          </w:pPr>
        </w:pPrChange>
      </w:pPr>
    </w:p>
    <w:p w14:paraId="22BBAB51" w14:textId="77777777" w:rsidR="009E3207" w:rsidDel="00750DF1" w:rsidRDefault="009E3207">
      <w:pPr>
        <w:rPr>
          <w:del w:id="813" w:author="Alvarez, Veronica" w:date="2020-04-06T18:49:00Z"/>
          <w:noProof/>
          <w:lang w:val="es-EC" w:eastAsia="es-EC"/>
        </w:rPr>
        <w:pPrChange w:id="814" w:author="Alvarez, Veronica" w:date="2020-04-06T18:49:00Z">
          <w:pPr>
            <w:ind w:left="786"/>
            <w:jc w:val="center"/>
          </w:pPr>
        </w:pPrChange>
      </w:pPr>
    </w:p>
    <w:p w14:paraId="14A819F2" w14:textId="77777777" w:rsidR="009E3207" w:rsidDel="00750DF1" w:rsidRDefault="009E3207">
      <w:pPr>
        <w:rPr>
          <w:del w:id="815" w:author="Alvarez, Veronica" w:date="2020-04-06T18:49:00Z"/>
          <w:rFonts w:ascii="Calibri" w:hAnsi="Calibri"/>
          <w:szCs w:val="24"/>
          <w:lang w:val="es-MX"/>
        </w:rPr>
        <w:pPrChange w:id="816" w:author="Alvarez, Veronica" w:date="2020-04-06T18:49:00Z">
          <w:pPr>
            <w:ind w:left="426"/>
            <w:jc w:val="both"/>
          </w:pPr>
        </w:pPrChange>
      </w:pPr>
    </w:p>
    <w:p w14:paraId="0FF81263" w14:textId="77777777" w:rsidR="009E3207" w:rsidRPr="00073A6A" w:rsidDel="00750DF1" w:rsidRDefault="009E3207">
      <w:pPr>
        <w:rPr>
          <w:del w:id="817" w:author="Alvarez, Veronica" w:date="2020-04-06T18:49:00Z"/>
          <w:rFonts w:ascii="Calibri" w:hAnsi="Calibri"/>
          <w:b/>
          <w:szCs w:val="24"/>
          <w:lang w:val="es-MX"/>
        </w:rPr>
        <w:pPrChange w:id="818" w:author="Alvarez, Veronica" w:date="2020-04-06T18:49:00Z">
          <w:pPr>
            <w:numPr>
              <w:numId w:val="1"/>
            </w:numPr>
            <w:ind w:left="426" w:hanging="284"/>
            <w:jc w:val="both"/>
          </w:pPr>
        </w:pPrChange>
      </w:pPr>
      <w:del w:id="819" w:author="Alvarez, Veronica" w:date="2020-04-06T18:49: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3AE61FA8" w14:textId="77777777" w:rsidR="009E3207" w:rsidDel="00750DF1" w:rsidRDefault="009E3207">
      <w:pPr>
        <w:rPr>
          <w:del w:id="820" w:author="Alvarez, Veronica" w:date="2020-04-06T18:49:00Z"/>
          <w:rFonts w:ascii="Calibri" w:hAnsi="Calibri"/>
          <w:szCs w:val="24"/>
          <w:lang w:val="es-MX"/>
        </w:rPr>
        <w:pPrChange w:id="821" w:author="Alvarez, Veronica" w:date="2020-04-06T18:49:00Z">
          <w:pPr>
            <w:ind w:left="426"/>
            <w:jc w:val="both"/>
          </w:pPr>
        </w:pPrChange>
      </w:pPr>
      <w:del w:id="822" w:author="Alvarez, Veronica" w:date="2020-04-06T18:49:00Z">
        <w:r w:rsidDel="00750DF1">
          <w:rPr>
            <w:rFonts w:ascii="Calibri" w:hAnsi="Calibri"/>
            <w:szCs w:val="24"/>
            <w:lang w:val="es-MX"/>
          </w:rPr>
          <w:delText>Adicional a tener el respaldo a nivel de base de datos, es necesario contar con el respaldo de los binarios para levantar una instancia de WMS</w:delText>
        </w:r>
        <w:r w:rsidR="005512CE" w:rsidDel="00750DF1">
          <w:rPr>
            <w:rFonts w:ascii="Calibri" w:hAnsi="Calibri"/>
            <w:szCs w:val="24"/>
            <w:lang w:val="es-MX"/>
          </w:rPr>
          <w:delText xml:space="preserve"> IDX</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295932A5" w14:textId="77777777" w:rsidR="009E3207" w:rsidDel="00750DF1" w:rsidRDefault="009E3207">
      <w:pPr>
        <w:rPr>
          <w:del w:id="823" w:author="Alvarez, Veronica" w:date="2020-04-06T18:49:00Z"/>
          <w:rFonts w:ascii="Calibri" w:hAnsi="Calibri"/>
          <w:szCs w:val="24"/>
          <w:lang w:val="es-MX"/>
        </w:rPr>
        <w:pPrChange w:id="824" w:author="Alvarez, Veronica" w:date="2020-04-06T18:49:00Z">
          <w:pPr>
            <w:ind w:left="426"/>
            <w:jc w:val="both"/>
          </w:pPr>
        </w:pPrChange>
      </w:pPr>
      <w:del w:id="825" w:author="Alvarez, Veronica" w:date="2020-04-06T18:49:00Z">
        <w:r w:rsidDel="00750DF1">
          <w:rPr>
            <w:rFonts w:ascii="Calibri" w:hAnsi="Calibri"/>
            <w:szCs w:val="24"/>
            <w:lang w:val="es-MX"/>
          </w:rPr>
          <w:delText>Los binarios que se respaldan del servidor son los siguientes:</w:delText>
        </w:r>
      </w:del>
    </w:p>
    <w:p w14:paraId="5DF8A9C6" w14:textId="77777777" w:rsidR="009E3207" w:rsidRPr="009E3207" w:rsidDel="00750DF1" w:rsidRDefault="005512CE">
      <w:pPr>
        <w:rPr>
          <w:del w:id="826" w:author="Alvarez, Veronica" w:date="2020-04-06T18:49:00Z"/>
          <w:rFonts w:ascii="Calibri" w:hAnsi="Calibri"/>
          <w:szCs w:val="24"/>
          <w:lang w:val="es-MX"/>
        </w:rPr>
        <w:pPrChange w:id="827" w:author="Alvarez, Veronica" w:date="2020-04-06T18:49:00Z">
          <w:pPr>
            <w:numPr>
              <w:numId w:val="4"/>
            </w:numPr>
            <w:ind w:left="1146" w:hanging="360"/>
            <w:jc w:val="both"/>
          </w:pPr>
        </w:pPrChange>
      </w:pPr>
      <w:del w:id="828" w:author="Alvarez, Veronica" w:date="2020-04-06T18:49:00Z">
        <w:r w:rsidRPr="005512CE" w:rsidDel="00750DF1">
          <w:rPr>
            <w:rFonts w:ascii="Calibri" w:hAnsi="Calibri"/>
            <w:szCs w:val="24"/>
            <w:lang w:val="es-MX"/>
          </w:rPr>
          <w:delText>E:\IDX4</w:delText>
        </w:r>
      </w:del>
    </w:p>
    <w:p w14:paraId="2795F5DC" w14:textId="77777777" w:rsidR="009E3207" w:rsidRPr="004F78A5" w:rsidDel="00750DF1" w:rsidRDefault="009E3207">
      <w:pPr>
        <w:rPr>
          <w:del w:id="829" w:author="Alvarez, Veronica" w:date="2020-04-06T18:49:00Z"/>
          <w:rFonts w:ascii="Calibri" w:hAnsi="Calibri"/>
          <w:szCs w:val="24"/>
          <w:lang w:val="es-EC"/>
          <w:rPrChange w:id="830" w:author="Zambrano, Edwin" w:date="2020-05-06T13:30:00Z">
            <w:rPr>
              <w:del w:id="831" w:author="Alvarez, Veronica" w:date="2020-04-06T18:49:00Z"/>
              <w:rFonts w:ascii="Calibri" w:hAnsi="Calibri"/>
              <w:szCs w:val="24"/>
              <w:lang w:val="en-US"/>
            </w:rPr>
          </w:rPrChange>
        </w:rPr>
        <w:pPrChange w:id="832" w:author="Alvarez, Veronica" w:date="2020-04-06T18:49:00Z">
          <w:pPr>
            <w:numPr>
              <w:numId w:val="4"/>
            </w:numPr>
            <w:ind w:left="1146" w:hanging="360"/>
            <w:jc w:val="both"/>
          </w:pPr>
        </w:pPrChange>
      </w:pPr>
      <w:del w:id="833" w:author="Alvarez, Veronica" w:date="2020-04-06T18:49:00Z">
        <w:r w:rsidRPr="004F78A5" w:rsidDel="00750DF1">
          <w:rPr>
            <w:rFonts w:ascii="Calibri" w:hAnsi="Calibri"/>
            <w:szCs w:val="24"/>
            <w:lang w:val="es-EC"/>
            <w:rPrChange w:id="834" w:author="Zambrano, Edwin" w:date="2020-05-06T13:30:00Z">
              <w:rPr>
                <w:rFonts w:ascii="Calibri" w:hAnsi="Calibri"/>
                <w:szCs w:val="24"/>
                <w:lang w:val="en-US"/>
              </w:rPr>
            </w:rPrChange>
          </w:rPr>
          <w:delText>C:\Windows\System32\Tasks\Grupo Berlin</w:delText>
        </w:r>
      </w:del>
    </w:p>
    <w:p w14:paraId="3F05C619" w14:textId="77777777" w:rsidR="009E3207" w:rsidDel="00750DF1" w:rsidRDefault="009E3207">
      <w:pPr>
        <w:rPr>
          <w:del w:id="835" w:author="Alvarez, Veronica" w:date="2020-04-06T18:49:00Z"/>
          <w:rFonts w:ascii="Calibri" w:hAnsi="Calibri"/>
          <w:szCs w:val="24"/>
          <w:lang w:val="es-MX"/>
        </w:rPr>
        <w:pPrChange w:id="836" w:author="Alvarez, Veronica" w:date="2020-04-06T18:49:00Z">
          <w:pPr>
            <w:numPr>
              <w:numId w:val="4"/>
            </w:numPr>
            <w:ind w:left="1146" w:hanging="360"/>
            <w:jc w:val="both"/>
          </w:pPr>
        </w:pPrChange>
      </w:pPr>
      <w:del w:id="837" w:author="Alvarez, Veronica" w:date="2020-04-06T18:49:00Z">
        <w:r w:rsidDel="00750DF1">
          <w:rPr>
            <w:rFonts w:ascii="Calibri" w:hAnsi="Calibri"/>
            <w:szCs w:val="24"/>
            <w:lang w:val="es-MX"/>
          </w:rPr>
          <w:delText>C</w:delText>
        </w:r>
        <w:r w:rsidRPr="0060340F" w:rsidDel="00750DF1">
          <w:rPr>
            <w:rFonts w:ascii="Calibri" w:hAnsi="Calibri"/>
            <w:szCs w:val="24"/>
            <w:lang w:val="es-MX"/>
          </w:rPr>
          <w:delText>:\bats</w:delText>
        </w:r>
      </w:del>
    </w:p>
    <w:p w14:paraId="5B8D8A5E" w14:textId="77777777" w:rsidR="009E3207" w:rsidDel="00750DF1" w:rsidRDefault="009E3207">
      <w:pPr>
        <w:rPr>
          <w:del w:id="838" w:author="Alvarez, Veronica" w:date="2020-04-06T18:49:00Z"/>
          <w:lang w:val="es-MX"/>
        </w:rPr>
      </w:pPr>
    </w:p>
    <w:p w14:paraId="60021775" w14:textId="77777777" w:rsidR="009E3207" w:rsidDel="00750DF1" w:rsidRDefault="009E3207">
      <w:pPr>
        <w:rPr>
          <w:del w:id="839" w:author="Alvarez, Veronica" w:date="2020-04-06T18:49:00Z"/>
          <w:rFonts w:ascii="Calibri" w:hAnsi="Calibri" w:cs="Calibri"/>
          <w:szCs w:val="24"/>
          <w:lang w:val="es-EC"/>
        </w:rPr>
        <w:pPrChange w:id="840" w:author="Alvarez, Veronica" w:date="2020-04-06T18:49:00Z">
          <w:pPr>
            <w:widowControl w:val="0"/>
            <w:autoSpaceDE w:val="0"/>
            <w:autoSpaceDN w:val="0"/>
            <w:adjustRightInd w:val="0"/>
            <w:ind w:left="426"/>
            <w:jc w:val="both"/>
          </w:pPr>
        </w:pPrChange>
      </w:pPr>
      <w:del w:id="841" w:author="Alvarez, Veronica" w:date="2020-04-06T18:49: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Pr="009E3207" w:rsidDel="00750DF1">
          <w:rPr>
            <w:rFonts w:ascii="Calibri" w:hAnsi="Calibri" w:cs="Calibri"/>
            <w:szCs w:val="24"/>
            <w:lang w:val="es-EC"/>
          </w:rPr>
          <w:delText>CreaRARBinario</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R="005512CE" w:rsidDel="00750DF1">
          <w:rPr>
            <w:rFonts w:ascii="Calibri" w:hAnsi="Calibri" w:cs="Calibri"/>
            <w:szCs w:val="24"/>
            <w:lang w:val="es-EC"/>
          </w:rPr>
          <w:delText>, dentro del servidor srvwmsidx</w:delText>
        </w:r>
        <w:r w:rsidDel="00750DF1">
          <w:rPr>
            <w:rFonts w:ascii="Calibri" w:hAnsi="Calibri" w:cs="Calibri"/>
            <w:szCs w:val="24"/>
            <w:lang w:val="es-EC"/>
          </w:rPr>
          <w:delText xml:space="preserve">. Los archivos van al repositorio </w:delText>
        </w:r>
        <w:r w:rsidRPr="009E3207" w:rsidDel="00750DF1">
          <w:rPr>
            <w:rFonts w:ascii="Calibri" w:hAnsi="Calibri" w:cs="Calibri"/>
            <w:szCs w:val="24"/>
            <w:lang w:val="es-EC"/>
          </w:rPr>
          <w:delText>\\192.</w:delText>
        </w:r>
        <w:r w:rsidR="005512CE" w:rsidDel="00750DF1">
          <w:rPr>
            <w:rFonts w:ascii="Calibri" w:hAnsi="Calibri" w:cs="Calibri"/>
            <w:szCs w:val="24"/>
            <w:lang w:val="es-EC"/>
          </w:rPr>
          <w:delText>168.1.109\Respaldos WMS\srvwmsidx</w:delText>
        </w:r>
        <w:r w:rsidRPr="009E3207" w:rsidDel="00750DF1">
          <w:rPr>
            <w:rFonts w:ascii="Calibri" w:hAnsi="Calibri" w:cs="Calibri"/>
            <w:szCs w:val="24"/>
            <w:lang w:val="es-EC"/>
          </w:rPr>
          <w:delText>\Directorios</w:delText>
        </w:r>
      </w:del>
    </w:p>
    <w:p w14:paraId="4B4ABF24" w14:textId="77777777" w:rsidR="009E3207" w:rsidRPr="00CF033C" w:rsidDel="00750DF1" w:rsidRDefault="009E3207">
      <w:pPr>
        <w:rPr>
          <w:del w:id="842" w:author="Alvarez, Veronica" w:date="2020-04-06T18:49:00Z"/>
          <w:lang w:val="es-MX"/>
        </w:rPr>
      </w:pPr>
    </w:p>
    <w:p w14:paraId="0D93A78A" w14:textId="77777777" w:rsidR="005512CE" w:rsidDel="00750DF1" w:rsidRDefault="009E3207">
      <w:pPr>
        <w:rPr>
          <w:del w:id="843" w:author="Alvarez, Veronica" w:date="2020-04-06T18:49:00Z"/>
          <w:rFonts w:ascii="Calibri" w:hAnsi="Calibri"/>
        </w:rPr>
        <w:pPrChange w:id="844" w:author="Alvarez, Veronica" w:date="2020-04-06T18:49:00Z">
          <w:pPr>
            <w:jc w:val="both"/>
          </w:pPr>
        </w:pPrChange>
      </w:pPr>
      <w:del w:id="845" w:author="Alvarez, Veronica" w:date="2020-04-06T18:49: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748F1C57" w14:textId="77777777" w:rsidR="005512CE" w:rsidDel="00750DF1" w:rsidRDefault="005512CE">
      <w:pPr>
        <w:rPr>
          <w:del w:id="846" w:author="Alvarez, Veronica" w:date="2020-04-06T18:49:00Z"/>
          <w:rFonts w:ascii="Calibri" w:hAnsi="Calibri"/>
          <w:b/>
          <w:szCs w:val="24"/>
          <w:lang w:val="es-ES"/>
        </w:rPr>
      </w:pPr>
      <w:del w:id="847" w:author="Alvarez, Veronica" w:date="2020-04-06T18:49:00Z">
        <w:r w:rsidDel="00750DF1">
          <w:br w:type="page"/>
        </w:r>
        <w:r w:rsidRPr="00C229CE" w:rsidDel="00750DF1">
          <w:rPr>
            <w:rFonts w:ascii="Calibri" w:hAnsi="Calibri"/>
            <w:b/>
            <w:szCs w:val="24"/>
            <w:lang w:val="es-ES"/>
          </w:rPr>
          <w:delText xml:space="preserve">Respaldos </w:delText>
        </w:r>
        <w:r w:rsidDel="00750DF1">
          <w:rPr>
            <w:rFonts w:ascii="Calibri" w:hAnsi="Calibri"/>
            <w:b/>
            <w:szCs w:val="24"/>
            <w:lang w:val="es-ES"/>
          </w:rPr>
          <w:delText>Intranet</w:delText>
        </w:r>
      </w:del>
    </w:p>
    <w:p w14:paraId="313F3330" w14:textId="77777777" w:rsidR="005512CE" w:rsidDel="00750DF1" w:rsidRDefault="005512CE" w:rsidP="005512CE">
      <w:pPr>
        <w:rPr>
          <w:del w:id="848" w:author="Alvarez, Veronica" w:date="2020-04-06T18:49: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5512CE" w:rsidRPr="00073A6A" w:rsidDel="00750DF1" w14:paraId="48A1098C" w14:textId="77777777" w:rsidTr="003F40E2">
        <w:trPr>
          <w:trHeight w:val="340"/>
          <w:jc w:val="center"/>
          <w:del w:id="849" w:author="Alvarez, Veronica" w:date="2020-04-06T18:49:00Z"/>
        </w:trPr>
        <w:tc>
          <w:tcPr>
            <w:tcW w:w="3578" w:type="dxa"/>
            <w:shd w:val="clear" w:color="auto" w:fill="auto"/>
          </w:tcPr>
          <w:p w14:paraId="609B7C65" w14:textId="77777777" w:rsidR="005512CE" w:rsidRPr="00073A6A" w:rsidDel="00750DF1" w:rsidRDefault="005512CE" w:rsidP="003F40E2">
            <w:pPr>
              <w:widowControl w:val="0"/>
              <w:autoSpaceDE w:val="0"/>
              <w:autoSpaceDN w:val="0"/>
              <w:adjustRightInd w:val="0"/>
              <w:jc w:val="both"/>
              <w:rPr>
                <w:del w:id="850" w:author="Alvarez, Veronica" w:date="2020-04-06T18:49:00Z"/>
                <w:rFonts w:ascii="Calibri" w:hAnsi="Calibri"/>
                <w:b/>
                <w:szCs w:val="24"/>
              </w:rPr>
            </w:pPr>
            <w:del w:id="851" w:author="Alvarez, Veronica" w:date="2020-04-06T18:49: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4800253A" w14:textId="77777777" w:rsidR="005512CE" w:rsidRPr="00073A6A" w:rsidDel="00750DF1" w:rsidRDefault="005512CE" w:rsidP="003F40E2">
            <w:pPr>
              <w:widowControl w:val="0"/>
              <w:autoSpaceDE w:val="0"/>
              <w:autoSpaceDN w:val="0"/>
              <w:adjustRightInd w:val="0"/>
              <w:jc w:val="both"/>
              <w:rPr>
                <w:del w:id="852" w:author="Alvarez, Veronica" w:date="2020-04-06T18:49:00Z"/>
                <w:rFonts w:ascii="Calibri" w:hAnsi="Calibri"/>
                <w:b/>
                <w:szCs w:val="24"/>
              </w:rPr>
            </w:pPr>
            <w:del w:id="853" w:author="Alvarez, Veronica" w:date="2020-04-06T18:49:00Z">
              <w:r w:rsidRPr="00073A6A" w:rsidDel="00750DF1">
                <w:rPr>
                  <w:rFonts w:ascii="Calibri" w:hAnsi="Calibri"/>
                  <w:b/>
                  <w:szCs w:val="24"/>
                  <w:lang w:val="es-ES"/>
                </w:rPr>
                <w:delText>Responsable</w:delText>
              </w:r>
            </w:del>
          </w:p>
        </w:tc>
      </w:tr>
      <w:tr w:rsidR="005512CE" w:rsidRPr="00073A6A" w:rsidDel="00750DF1" w14:paraId="6B6C340D" w14:textId="77777777" w:rsidTr="003F40E2">
        <w:trPr>
          <w:trHeight w:val="340"/>
          <w:jc w:val="center"/>
          <w:del w:id="854" w:author="Alvarez, Veronica" w:date="2020-04-06T18:49:00Z"/>
        </w:trPr>
        <w:tc>
          <w:tcPr>
            <w:tcW w:w="3578" w:type="dxa"/>
            <w:shd w:val="clear" w:color="auto" w:fill="auto"/>
          </w:tcPr>
          <w:p w14:paraId="64F813C7" w14:textId="77777777" w:rsidR="005512CE" w:rsidRPr="00073A6A" w:rsidDel="00750DF1" w:rsidRDefault="005512CE" w:rsidP="005512CE">
            <w:pPr>
              <w:widowControl w:val="0"/>
              <w:autoSpaceDE w:val="0"/>
              <w:autoSpaceDN w:val="0"/>
              <w:adjustRightInd w:val="0"/>
              <w:jc w:val="both"/>
              <w:rPr>
                <w:del w:id="855" w:author="Alvarez, Veronica" w:date="2020-04-06T18:49:00Z"/>
                <w:rFonts w:ascii="Calibri" w:hAnsi="Calibri"/>
                <w:szCs w:val="24"/>
              </w:rPr>
            </w:pPr>
            <w:del w:id="856" w:author="Alvarez, Veronica" w:date="2020-04-06T18:49:00Z">
              <w:r w:rsidRPr="00073A6A" w:rsidDel="00750DF1">
                <w:rPr>
                  <w:rFonts w:ascii="Calibri" w:hAnsi="Calibri"/>
                  <w:szCs w:val="24"/>
                  <w:lang w:val="es-ES"/>
                </w:rPr>
                <w:delText xml:space="preserve">Servidor </w:delText>
              </w:r>
              <w:r w:rsidDel="00750DF1">
                <w:rPr>
                  <w:rFonts w:ascii="Calibri" w:hAnsi="Calibri"/>
                  <w:szCs w:val="24"/>
                  <w:lang w:val="es-ES"/>
                </w:rPr>
                <w:delText>Intranet</w:delText>
              </w:r>
            </w:del>
          </w:p>
        </w:tc>
        <w:tc>
          <w:tcPr>
            <w:tcW w:w="4344" w:type="dxa"/>
            <w:shd w:val="clear" w:color="auto" w:fill="auto"/>
          </w:tcPr>
          <w:p w14:paraId="1C1BA3EB" w14:textId="77777777" w:rsidR="005512CE" w:rsidRPr="00073A6A" w:rsidDel="00750DF1" w:rsidRDefault="005512CE" w:rsidP="003F40E2">
            <w:pPr>
              <w:widowControl w:val="0"/>
              <w:autoSpaceDE w:val="0"/>
              <w:autoSpaceDN w:val="0"/>
              <w:adjustRightInd w:val="0"/>
              <w:jc w:val="both"/>
              <w:rPr>
                <w:del w:id="857" w:author="Alvarez, Veronica" w:date="2020-04-06T18:49:00Z"/>
                <w:rFonts w:ascii="Calibri" w:hAnsi="Calibri"/>
                <w:szCs w:val="24"/>
              </w:rPr>
            </w:pPr>
            <w:del w:id="858" w:author="Alvarez, Veronica" w:date="2020-04-06T18:49:00Z">
              <w:r w:rsidRPr="00073A6A" w:rsidDel="00750DF1">
                <w:rPr>
                  <w:rFonts w:ascii="Calibri" w:hAnsi="Calibri"/>
                  <w:szCs w:val="24"/>
                </w:rPr>
                <w:delText>Especialista de la Aplicación</w:delText>
              </w:r>
            </w:del>
          </w:p>
        </w:tc>
      </w:tr>
      <w:tr w:rsidR="005512CE" w:rsidRPr="00073A6A" w:rsidDel="00750DF1" w14:paraId="1D096DFC" w14:textId="77777777" w:rsidTr="003F40E2">
        <w:trPr>
          <w:trHeight w:val="340"/>
          <w:jc w:val="center"/>
          <w:del w:id="859" w:author="Alvarez, Veronica" w:date="2020-04-06T18:49:00Z"/>
        </w:trPr>
        <w:tc>
          <w:tcPr>
            <w:tcW w:w="3578" w:type="dxa"/>
            <w:shd w:val="clear" w:color="auto" w:fill="auto"/>
          </w:tcPr>
          <w:p w14:paraId="3115D414" w14:textId="77777777" w:rsidR="005512CE" w:rsidRPr="00073A6A" w:rsidDel="00750DF1" w:rsidRDefault="005512CE" w:rsidP="003F40E2">
            <w:pPr>
              <w:widowControl w:val="0"/>
              <w:autoSpaceDE w:val="0"/>
              <w:autoSpaceDN w:val="0"/>
              <w:adjustRightInd w:val="0"/>
              <w:jc w:val="both"/>
              <w:rPr>
                <w:del w:id="860" w:author="Alvarez, Veronica" w:date="2020-04-06T18:49:00Z"/>
                <w:rFonts w:ascii="Calibri" w:hAnsi="Calibri"/>
                <w:szCs w:val="24"/>
              </w:rPr>
            </w:pPr>
            <w:del w:id="861" w:author="Alvarez, Veronica" w:date="2020-04-06T18:49:00Z">
              <w:r w:rsidRPr="00073A6A" w:rsidDel="00750DF1">
                <w:rPr>
                  <w:rFonts w:ascii="Calibri" w:hAnsi="Calibri"/>
                  <w:szCs w:val="24"/>
                  <w:lang w:val="es-ES"/>
                </w:rPr>
                <w:delText>Servidor de Almacenamiento</w:delText>
              </w:r>
            </w:del>
          </w:p>
        </w:tc>
        <w:tc>
          <w:tcPr>
            <w:tcW w:w="4344" w:type="dxa"/>
            <w:shd w:val="clear" w:color="auto" w:fill="auto"/>
          </w:tcPr>
          <w:p w14:paraId="2D75D8C3" w14:textId="77777777" w:rsidR="005512CE" w:rsidRPr="00073A6A" w:rsidDel="00750DF1" w:rsidRDefault="005512CE" w:rsidP="003F40E2">
            <w:pPr>
              <w:widowControl w:val="0"/>
              <w:autoSpaceDE w:val="0"/>
              <w:autoSpaceDN w:val="0"/>
              <w:adjustRightInd w:val="0"/>
              <w:jc w:val="both"/>
              <w:rPr>
                <w:del w:id="862" w:author="Alvarez, Veronica" w:date="2020-04-06T18:49:00Z"/>
                <w:rFonts w:ascii="Calibri" w:hAnsi="Calibri"/>
                <w:szCs w:val="24"/>
              </w:rPr>
            </w:pPr>
            <w:del w:id="863" w:author="Alvarez, Veronica" w:date="2020-04-06T18:49:00Z">
              <w:r w:rsidRPr="00073A6A" w:rsidDel="00750DF1">
                <w:rPr>
                  <w:rFonts w:ascii="Calibri" w:hAnsi="Calibri"/>
                  <w:szCs w:val="24"/>
                </w:rPr>
                <w:delText>Administrador de Redes</w:delText>
              </w:r>
            </w:del>
          </w:p>
        </w:tc>
      </w:tr>
    </w:tbl>
    <w:p w14:paraId="0DCD186B" w14:textId="77777777" w:rsidR="005512CE" w:rsidDel="00750DF1" w:rsidRDefault="005512CE" w:rsidP="005512CE">
      <w:pPr>
        <w:widowControl w:val="0"/>
        <w:autoSpaceDE w:val="0"/>
        <w:autoSpaceDN w:val="0"/>
        <w:adjustRightInd w:val="0"/>
        <w:jc w:val="both"/>
        <w:rPr>
          <w:del w:id="864" w:author="Alvarez, Veronica" w:date="2020-04-06T18:49:00Z"/>
          <w:rFonts w:ascii="Calibri" w:hAnsi="Calibri"/>
          <w:b/>
          <w:szCs w:val="24"/>
          <w:lang w:val="es-ES"/>
        </w:rPr>
      </w:pPr>
    </w:p>
    <w:p w14:paraId="102E795F" w14:textId="77777777" w:rsidR="005512CE" w:rsidRPr="00073A6A" w:rsidDel="00750DF1" w:rsidRDefault="005512CE" w:rsidP="005512CE">
      <w:pPr>
        <w:jc w:val="both"/>
        <w:rPr>
          <w:del w:id="865" w:author="Alvarez, Veronica" w:date="2020-04-06T18:49:00Z"/>
          <w:rFonts w:ascii="Calibri" w:hAnsi="Calibri"/>
          <w:szCs w:val="24"/>
          <w:lang w:val="es-MX"/>
        </w:rPr>
      </w:pPr>
      <w:del w:id="866" w:author="Alvarez, Veronica" w:date="2020-04-06T18:49:00Z">
        <w:r w:rsidRPr="00073A6A" w:rsidDel="00750DF1">
          <w:rPr>
            <w:rFonts w:ascii="Calibri" w:hAnsi="Calibri"/>
            <w:szCs w:val="24"/>
            <w:lang w:val="es-MX"/>
          </w:rPr>
          <w:delText xml:space="preserve">Los respaldos de </w:delText>
        </w:r>
        <w:r w:rsidDel="00750DF1">
          <w:rPr>
            <w:rFonts w:ascii="Calibri" w:hAnsi="Calibri"/>
            <w:szCs w:val="24"/>
            <w:lang w:val="es-MX"/>
          </w:rPr>
          <w:delText xml:space="preserve">Intranet </w:delText>
        </w:r>
        <w:r w:rsidRPr="00073A6A" w:rsidDel="00750DF1">
          <w:rPr>
            <w:rFonts w:ascii="Calibri" w:hAnsi="Calibri"/>
            <w:szCs w:val="24"/>
            <w:lang w:val="es-MX"/>
          </w:rPr>
          <w:delText xml:space="preserve">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61F2E356" w14:textId="77777777" w:rsidR="005512CE" w:rsidDel="00750DF1" w:rsidRDefault="005512CE" w:rsidP="003F40E2">
      <w:pPr>
        <w:numPr>
          <w:ilvl w:val="0"/>
          <w:numId w:val="1"/>
        </w:numPr>
        <w:ind w:left="426"/>
        <w:rPr>
          <w:del w:id="867" w:author="Alvarez, Veronica" w:date="2020-04-06T18:49:00Z"/>
          <w:rFonts w:ascii="Calibri" w:hAnsi="Calibri"/>
          <w:b/>
          <w:szCs w:val="24"/>
          <w:lang w:val="es-MX"/>
        </w:rPr>
      </w:pPr>
      <w:del w:id="868" w:author="Alvarez, Veronica" w:date="2020-04-06T18:49:00Z">
        <w:r w:rsidRPr="00073A6A" w:rsidDel="00750DF1">
          <w:rPr>
            <w:rFonts w:ascii="Calibri" w:hAnsi="Calibri"/>
            <w:b/>
            <w:szCs w:val="24"/>
            <w:lang w:val="es-MX"/>
          </w:rPr>
          <w:delText>Respaldo completo de la Base de datos (SQL SERVER)</w:delText>
        </w:r>
      </w:del>
    </w:p>
    <w:p w14:paraId="3E08526D" w14:textId="77777777" w:rsidR="005512CE" w:rsidRPr="00073A6A" w:rsidDel="00750DF1" w:rsidRDefault="005512CE" w:rsidP="005512CE">
      <w:pPr>
        <w:ind w:left="426"/>
        <w:jc w:val="both"/>
        <w:rPr>
          <w:del w:id="869" w:author="Alvarez, Veronica" w:date="2020-04-06T18:49:00Z"/>
          <w:rFonts w:ascii="Calibri" w:hAnsi="Calibri"/>
          <w:szCs w:val="24"/>
          <w:lang w:val="es-MX"/>
        </w:rPr>
      </w:pPr>
      <w:del w:id="870" w:author="Alvarez, Veronica" w:date="2020-04-06T18:49: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w:delText>
        </w:r>
        <w:r w:rsidDel="00750DF1">
          <w:rPr>
            <w:rFonts w:ascii="Calibri" w:hAnsi="Calibri"/>
            <w:szCs w:val="24"/>
            <w:lang w:val="es-MX"/>
          </w:rPr>
          <w:delText xml:space="preserve">por medio de tareas de Windows, ya que la versión de </w:delText>
        </w:r>
        <w:r w:rsidR="00E356D2" w:rsidDel="00750DF1">
          <w:rPr>
            <w:rFonts w:ascii="Calibri" w:hAnsi="Calibri"/>
            <w:szCs w:val="24"/>
            <w:lang w:val="es-MX"/>
          </w:rPr>
          <w:delText xml:space="preserve">BD </w:delText>
        </w:r>
        <w:r w:rsidDel="00750DF1">
          <w:rPr>
            <w:rFonts w:ascii="Calibri" w:hAnsi="Calibri"/>
            <w:szCs w:val="24"/>
            <w:lang w:val="es-MX"/>
          </w:rPr>
          <w:delText xml:space="preserve">en el </w:delText>
        </w:r>
        <w:r w:rsidR="00E356D2" w:rsidDel="00750DF1">
          <w:rPr>
            <w:rFonts w:ascii="Calibri" w:hAnsi="Calibri"/>
            <w:szCs w:val="24"/>
            <w:lang w:val="es-MX"/>
          </w:rPr>
          <w:delText>servidor intranet</w:delText>
        </w:r>
        <w:r w:rsidDel="00750DF1">
          <w:rPr>
            <w:rFonts w:ascii="Calibri" w:hAnsi="Calibri"/>
            <w:szCs w:val="24"/>
            <w:lang w:val="es-MX"/>
          </w:rPr>
          <w:delText xml:space="preserve"> es </w:delText>
        </w:r>
        <w:r w:rsidR="00E356D2" w:rsidDel="00750DF1">
          <w:rPr>
            <w:rFonts w:ascii="Calibri" w:hAnsi="Calibri"/>
            <w:szCs w:val="24"/>
            <w:lang w:val="es-MX"/>
          </w:rPr>
          <w:delText>MY</w:delText>
        </w:r>
        <w:r w:rsidDel="00750DF1">
          <w:rPr>
            <w:rFonts w:ascii="Calibri" w:hAnsi="Calibri"/>
            <w:szCs w:val="24"/>
            <w:lang w:val="es-MX"/>
          </w:rPr>
          <w:delText>SQL, la</w:delText>
        </w:r>
        <w:r w:rsidR="00E356D2" w:rsidDel="00750DF1">
          <w:rPr>
            <w:rFonts w:ascii="Calibri" w:hAnsi="Calibri"/>
            <w:szCs w:val="24"/>
            <w:lang w:val="es-MX"/>
          </w:rPr>
          <w:delText>s</w:delText>
        </w:r>
        <w:r w:rsidDel="00750DF1">
          <w:rPr>
            <w:rFonts w:ascii="Calibri" w:hAnsi="Calibri"/>
            <w:szCs w:val="24"/>
            <w:lang w:val="es-MX"/>
          </w:rPr>
          <w:delText xml:space="preserve"> base</w:delText>
        </w:r>
        <w:r w:rsidR="00E356D2" w:rsidDel="00750DF1">
          <w:rPr>
            <w:rFonts w:ascii="Calibri" w:hAnsi="Calibri"/>
            <w:szCs w:val="24"/>
            <w:lang w:val="es-MX"/>
          </w:rPr>
          <w:delText>s de datos a respaldar son</w:delText>
        </w:r>
        <w:r w:rsidDel="00750DF1">
          <w:rPr>
            <w:rFonts w:ascii="Calibri" w:hAnsi="Calibri"/>
            <w:szCs w:val="24"/>
            <w:lang w:val="es-MX"/>
          </w:rPr>
          <w:delText xml:space="preserve"> la</w:delText>
        </w:r>
        <w:r w:rsidR="00E356D2" w:rsidDel="00750DF1">
          <w:rPr>
            <w:rFonts w:ascii="Calibri" w:hAnsi="Calibri"/>
            <w:szCs w:val="24"/>
            <w:lang w:val="es-MX"/>
          </w:rPr>
          <w:delText>s</w:delText>
        </w:r>
        <w:r w:rsidRPr="00073A6A" w:rsidDel="00750DF1">
          <w:rPr>
            <w:rFonts w:ascii="Calibri" w:hAnsi="Calibri"/>
            <w:szCs w:val="24"/>
            <w:lang w:val="es-MX"/>
          </w:rPr>
          <w:delText xml:space="preserve"> que lleva</w:delText>
        </w:r>
        <w:r w:rsidR="00E356D2" w:rsidDel="00750DF1">
          <w:rPr>
            <w:rFonts w:ascii="Calibri" w:hAnsi="Calibri"/>
            <w:szCs w:val="24"/>
            <w:lang w:val="es-MX"/>
          </w:rPr>
          <w:delText>n</w:delText>
        </w:r>
        <w:r w:rsidDel="00750DF1">
          <w:rPr>
            <w:rFonts w:ascii="Calibri" w:hAnsi="Calibri"/>
            <w:szCs w:val="24"/>
            <w:lang w:val="es-MX"/>
          </w:rPr>
          <w:delText xml:space="preserve"> </w:delText>
        </w:r>
        <w:r w:rsidRPr="00073A6A" w:rsidDel="00750DF1">
          <w:rPr>
            <w:rFonts w:ascii="Calibri" w:hAnsi="Calibri"/>
            <w:szCs w:val="24"/>
            <w:lang w:val="es-MX"/>
          </w:rPr>
          <w:delText>por nombre</w:delText>
        </w:r>
        <w:r w:rsidDel="00750DF1">
          <w:rPr>
            <w:rFonts w:ascii="Calibri" w:hAnsi="Calibri"/>
            <w:szCs w:val="24"/>
            <w:lang w:val="es-MX"/>
          </w:rPr>
          <w:delText xml:space="preserve"> </w:delText>
        </w:r>
        <w:r w:rsidR="00E356D2" w:rsidRPr="00E356D2" w:rsidDel="00750DF1">
          <w:rPr>
            <w:rFonts w:ascii="Calibri" w:hAnsi="Calibri"/>
            <w:szCs w:val="24"/>
            <w:lang w:val="es-MX"/>
          </w:rPr>
          <w:delText>soloportal_berlin</w:delText>
        </w:r>
        <w:r w:rsidR="00E356D2" w:rsidDel="00750DF1">
          <w:rPr>
            <w:rFonts w:ascii="Calibri" w:hAnsi="Calibri"/>
            <w:szCs w:val="24"/>
            <w:lang w:val="es-MX"/>
          </w:rPr>
          <w:delText xml:space="preserve"> y </w:delText>
        </w:r>
        <w:r w:rsidR="00E356D2" w:rsidRPr="00E356D2" w:rsidDel="00750DF1">
          <w:rPr>
            <w:rFonts w:ascii="Calibri" w:hAnsi="Calibri"/>
            <w:szCs w:val="24"/>
            <w:lang w:val="es-MX"/>
          </w:rPr>
          <w:delText>encuesta</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604F06EC" w14:textId="77777777" w:rsidR="005512CE" w:rsidDel="00750DF1" w:rsidRDefault="005512CE" w:rsidP="003F40E2">
      <w:pPr>
        <w:numPr>
          <w:ilvl w:val="0"/>
          <w:numId w:val="17"/>
        </w:numPr>
        <w:jc w:val="both"/>
        <w:rPr>
          <w:del w:id="871" w:author="Alvarez, Veronica" w:date="2020-04-06T18:49:00Z"/>
          <w:rFonts w:ascii="Calibri" w:hAnsi="Calibri" w:cs="Calibri"/>
          <w:szCs w:val="24"/>
          <w:lang w:val="es-EC"/>
        </w:rPr>
      </w:pPr>
      <w:del w:id="872" w:author="Alvarez, Veronica" w:date="2020-04-06T18:49:00Z">
        <w:r w:rsidDel="00750DF1">
          <w:rPr>
            <w:rFonts w:ascii="Calibri" w:hAnsi="Calibri" w:cs="Calibri"/>
            <w:szCs w:val="24"/>
            <w:lang w:val="es-EC"/>
          </w:rPr>
          <w:delText xml:space="preserve">Respaldo de </w:delText>
        </w:r>
        <w:r w:rsidR="00E356D2" w:rsidRPr="00E356D2" w:rsidDel="00750DF1">
          <w:rPr>
            <w:rFonts w:ascii="Calibri" w:hAnsi="Calibri"/>
            <w:szCs w:val="24"/>
            <w:lang w:val="es-MX"/>
          </w:rPr>
          <w:delText>soloportal_berlin</w:delText>
        </w:r>
        <w:r w:rsidR="00E356D2" w:rsidDel="00750DF1">
          <w:rPr>
            <w:rFonts w:ascii="Calibri" w:hAnsi="Calibri"/>
            <w:szCs w:val="24"/>
            <w:lang w:val="es-MX"/>
          </w:rPr>
          <w:delText xml:space="preserve"> y encuesta</w:delText>
        </w:r>
      </w:del>
    </w:p>
    <w:p w14:paraId="52C97814" w14:textId="77777777" w:rsidR="005512CE" w:rsidDel="00750DF1" w:rsidRDefault="005512CE" w:rsidP="005512CE">
      <w:pPr>
        <w:ind w:left="786"/>
        <w:jc w:val="both"/>
        <w:rPr>
          <w:del w:id="873" w:author="Alvarez, Veronica" w:date="2020-04-06T18:49:00Z"/>
          <w:rFonts w:ascii="Calibri" w:hAnsi="Calibri" w:cs="Calibri"/>
          <w:szCs w:val="24"/>
          <w:lang w:val="es-EC"/>
        </w:rPr>
      </w:pPr>
      <w:del w:id="874" w:author="Alvarez, Veronica" w:date="2020-04-06T18:49:00Z">
        <w:r w:rsidRPr="00073A6A" w:rsidDel="00750DF1">
          <w:rPr>
            <w:rFonts w:ascii="Calibri" w:hAnsi="Calibri" w:cs="Calibri"/>
            <w:szCs w:val="24"/>
            <w:lang w:val="es-EC"/>
          </w:rPr>
          <w:delText xml:space="preserve">Diariamente dentro del servidor </w:delText>
        </w:r>
        <w:r w:rsidR="00E356D2" w:rsidDel="00750DF1">
          <w:rPr>
            <w:rFonts w:ascii="Calibri" w:hAnsi="Calibri" w:cs="Calibri"/>
            <w:szCs w:val="24"/>
            <w:lang w:val="es-EC"/>
          </w:rPr>
          <w:delText>intranet</w:delText>
        </w:r>
        <w:r w:rsidRPr="00073A6A" w:rsidDel="00750DF1">
          <w:rPr>
            <w:rFonts w:ascii="Calibri" w:hAnsi="Calibri" w:cs="Calibri"/>
            <w:szCs w:val="24"/>
            <w:lang w:val="es-EC"/>
          </w:rPr>
          <w:delText xml:space="preserve"> se ejecuta la </w:delText>
        </w:r>
        <w:r w:rsidDel="00750DF1">
          <w:rPr>
            <w:rFonts w:ascii="Calibri" w:hAnsi="Calibri" w:cs="Calibri"/>
            <w:szCs w:val="24"/>
            <w:lang w:val="es-EC"/>
          </w:rPr>
          <w:delText>tarea Backup</w:delText>
        </w:r>
      </w:del>
    </w:p>
    <w:p w14:paraId="16108A22" w14:textId="05AE68AE" w:rsidR="005512CE" w:rsidDel="00750DF1" w:rsidRDefault="00871D6B" w:rsidP="005512CE">
      <w:pPr>
        <w:ind w:left="786"/>
        <w:jc w:val="center"/>
        <w:rPr>
          <w:del w:id="875" w:author="Alvarez, Veronica" w:date="2020-04-06T18:49:00Z"/>
          <w:noProof/>
          <w:lang w:val="es-EC" w:eastAsia="es-EC"/>
        </w:rPr>
      </w:pPr>
      <w:del w:id="876" w:author="Alvarez, Veronica" w:date="2020-04-06T18:49:00Z">
        <w:r w:rsidRPr="00E356D2" w:rsidDel="00750DF1">
          <w:rPr>
            <w:noProof/>
            <w:lang w:val="es-EC" w:eastAsia="es-EC"/>
          </w:rPr>
          <w:drawing>
            <wp:inline distT="0" distB="0" distL="0" distR="0" wp14:anchorId="1F4559E1" wp14:editId="49B025FE">
              <wp:extent cx="4302760" cy="3242945"/>
              <wp:effectExtent l="0" t="0" r="0" b="0"/>
              <wp:docPr id="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2760" cy="3242945"/>
                      </a:xfrm>
                      <a:prstGeom prst="rect">
                        <a:avLst/>
                      </a:prstGeom>
                      <a:noFill/>
                      <a:ln>
                        <a:noFill/>
                      </a:ln>
                    </pic:spPr>
                  </pic:pic>
                </a:graphicData>
              </a:graphic>
            </wp:inline>
          </w:drawing>
        </w:r>
      </w:del>
    </w:p>
    <w:p w14:paraId="138FFF4A" w14:textId="77777777" w:rsidR="005512CE" w:rsidDel="00750DF1" w:rsidRDefault="005512CE" w:rsidP="005512CE">
      <w:pPr>
        <w:ind w:left="786"/>
        <w:jc w:val="center"/>
        <w:rPr>
          <w:del w:id="877" w:author="Alvarez, Veronica" w:date="2020-04-06T18:49:00Z"/>
          <w:noProof/>
          <w:lang w:val="es-EC" w:eastAsia="es-EC"/>
        </w:rPr>
      </w:pPr>
    </w:p>
    <w:p w14:paraId="1641718F" w14:textId="53FBA10C" w:rsidR="005512CE" w:rsidDel="00750DF1" w:rsidRDefault="00871D6B" w:rsidP="005512CE">
      <w:pPr>
        <w:ind w:left="786"/>
        <w:jc w:val="center"/>
        <w:rPr>
          <w:del w:id="878" w:author="Alvarez, Veronica" w:date="2020-04-06T18:49:00Z"/>
          <w:noProof/>
          <w:lang w:val="es-EC" w:eastAsia="es-EC"/>
        </w:rPr>
      </w:pPr>
      <w:del w:id="879" w:author="Alvarez, Veronica" w:date="2020-04-06T18:49:00Z">
        <w:r w:rsidRPr="009370B7" w:rsidDel="00750DF1">
          <w:rPr>
            <w:noProof/>
            <w:lang w:val="es-EC" w:eastAsia="es-EC"/>
          </w:rPr>
          <w:drawing>
            <wp:inline distT="0" distB="0" distL="0" distR="0" wp14:anchorId="4295C921" wp14:editId="5BD6A16C">
              <wp:extent cx="4371975" cy="3296285"/>
              <wp:effectExtent l="0" t="0" r="0" b="0"/>
              <wp:docPr id="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3296285"/>
                      </a:xfrm>
                      <a:prstGeom prst="rect">
                        <a:avLst/>
                      </a:prstGeom>
                      <a:noFill/>
                      <a:ln>
                        <a:noFill/>
                      </a:ln>
                    </pic:spPr>
                  </pic:pic>
                </a:graphicData>
              </a:graphic>
            </wp:inline>
          </w:drawing>
        </w:r>
      </w:del>
    </w:p>
    <w:p w14:paraId="67AE2CD9" w14:textId="77777777" w:rsidR="005512CE" w:rsidDel="00750DF1" w:rsidRDefault="005512CE" w:rsidP="005512CE">
      <w:pPr>
        <w:ind w:left="786"/>
        <w:jc w:val="center"/>
        <w:rPr>
          <w:del w:id="880" w:author="Alvarez, Veronica" w:date="2020-04-06T18:49:00Z"/>
          <w:noProof/>
          <w:lang w:val="es-EC" w:eastAsia="es-EC"/>
        </w:rPr>
      </w:pPr>
    </w:p>
    <w:p w14:paraId="1FFB7FFD" w14:textId="77777777" w:rsidR="005512CE" w:rsidDel="00750DF1" w:rsidRDefault="005512CE" w:rsidP="005512CE">
      <w:pPr>
        <w:widowControl w:val="0"/>
        <w:autoSpaceDE w:val="0"/>
        <w:autoSpaceDN w:val="0"/>
        <w:adjustRightInd w:val="0"/>
        <w:ind w:left="851"/>
        <w:jc w:val="both"/>
        <w:rPr>
          <w:del w:id="881" w:author="Alvarez, Veronica" w:date="2020-04-06T18:49:00Z"/>
          <w:rFonts w:ascii="Calibri" w:hAnsi="Calibri"/>
          <w:szCs w:val="24"/>
          <w:lang w:val="es-ES"/>
        </w:rPr>
      </w:pPr>
      <w:del w:id="882" w:author="Alvarez, Veronica" w:date="2020-04-06T18:49:00Z">
        <w:r w:rsidDel="00750DF1">
          <w:rPr>
            <w:rFonts w:ascii="Calibri" w:hAnsi="Calibri"/>
            <w:szCs w:val="24"/>
            <w:lang w:val="es-ES"/>
          </w:rPr>
          <w:delText>La misma invoca al archivo “</w:delText>
        </w:r>
        <w:r w:rsidR="00E356D2" w:rsidDel="00750DF1">
          <w:rPr>
            <w:rFonts w:ascii="Calibri" w:hAnsi="Calibri"/>
            <w:szCs w:val="24"/>
            <w:lang w:val="es-ES"/>
          </w:rPr>
          <w:delText>backup_soloportalberlin</w:delText>
        </w:r>
        <w:r w:rsidDel="00750DF1">
          <w:rPr>
            <w:rFonts w:ascii="Calibri" w:hAnsi="Calibri"/>
            <w:szCs w:val="24"/>
            <w:lang w:val="es-ES"/>
          </w:rPr>
          <w:delText>.bat” que se encuentra en el directorio “</w:delText>
        </w:r>
        <w:r w:rsidR="00E356D2" w:rsidRPr="00E356D2" w:rsidDel="00750DF1">
          <w:rPr>
            <w:rFonts w:ascii="Calibri" w:hAnsi="Calibri"/>
            <w:szCs w:val="24"/>
            <w:lang w:val="es-ES"/>
          </w:rPr>
          <w:delText>C:\Solobiz\RespaldoBase\bat</w:delText>
        </w:r>
        <w:r w:rsidDel="00750DF1">
          <w:rPr>
            <w:rFonts w:ascii="Calibri" w:hAnsi="Calibri"/>
            <w:szCs w:val="24"/>
            <w:lang w:val="es-ES"/>
          </w:rPr>
          <w:delText>”, el que ejecuta las siguientes sentencias</w:delText>
        </w:r>
      </w:del>
    </w:p>
    <w:p w14:paraId="0E69C9C1" w14:textId="4EDD6655" w:rsidR="005512CE" w:rsidDel="00750DF1" w:rsidRDefault="00871D6B" w:rsidP="005512CE">
      <w:pPr>
        <w:widowControl w:val="0"/>
        <w:autoSpaceDE w:val="0"/>
        <w:autoSpaceDN w:val="0"/>
        <w:adjustRightInd w:val="0"/>
        <w:ind w:left="851"/>
        <w:jc w:val="both"/>
        <w:rPr>
          <w:del w:id="883" w:author="Alvarez, Veronica" w:date="2020-04-06T18:49:00Z"/>
          <w:rFonts w:ascii="Calibri" w:hAnsi="Calibri"/>
          <w:szCs w:val="24"/>
          <w:lang w:val="es-ES"/>
        </w:rPr>
      </w:pPr>
      <w:del w:id="884" w:author="Alvarez, Veronica" w:date="2020-04-06T18:49:00Z">
        <w:r w:rsidRPr="00E356D2" w:rsidDel="00750DF1">
          <w:rPr>
            <w:noProof/>
            <w:lang w:val="es-EC" w:eastAsia="es-EC"/>
          </w:rPr>
          <w:drawing>
            <wp:inline distT="0" distB="0" distL="0" distR="0" wp14:anchorId="0751E044" wp14:editId="3ED3652E">
              <wp:extent cx="5617210" cy="3012440"/>
              <wp:effectExtent l="0" t="0" r="0" b="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7210" cy="3012440"/>
                      </a:xfrm>
                      <a:prstGeom prst="rect">
                        <a:avLst/>
                      </a:prstGeom>
                      <a:noFill/>
                      <a:ln>
                        <a:noFill/>
                      </a:ln>
                    </pic:spPr>
                  </pic:pic>
                </a:graphicData>
              </a:graphic>
            </wp:inline>
          </w:drawing>
        </w:r>
      </w:del>
    </w:p>
    <w:p w14:paraId="0B6DB779" w14:textId="77777777" w:rsidR="005512CE" w:rsidDel="00750DF1" w:rsidRDefault="005512CE" w:rsidP="005512CE">
      <w:pPr>
        <w:widowControl w:val="0"/>
        <w:autoSpaceDE w:val="0"/>
        <w:autoSpaceDN w:val="0"/>
        <w:adjustRightInd w:val="0"/>
        <w:ind w:left="851"/>
        <w:jc w:val="both"/>
        <w:rPr>
          <w:del w:id="885" w:author="Alvarez, Veronica" w:date="2020-04-06T18:49:00Z"/>
          <w:rFonts w:ascii="Calibri" w:hAnsi="Calibri"/>
          <w:szCs w:val="24"/>
          <w:lang w:val="es-ES"/>
        </w:rPr>
      </w:pPr>
    </w:p>
    <w:p w14:paraId="0B2465F1" w14:textId="77777777" w:rsidR="005512CE" w:rsidRPr="00073A6A" w:rsidDel="00750DF1" w:rsidRDefault="005512CE" w:rsidP="005512CE">
      <w:pPr>
        <w:tabs>
          <w:tab w:val="left" w:pos="426"/>
        </w:tabs>
        <w:ind w:left="426"/>
        <w:jc w:val="both"/>
        <w:rPr>
          <w:del w:id="886" w:author="Alvarez, Veronica" w:date="2020-04-06T18:49:00Z"/>
          <w:rFonts w:ascii="Calibri" w:hAnsi="Calibri" w:cs="Calibri"/>
          <w:szCs w:val="24"/>
          <w:lang w:val="es-EC"/>
        </w:rPr>
      </w:pPr>
      <w:del w:id="887" w:author="Alvarez, Veronica" w:date="2020-04-06T18:49:00Z">
        <w:r w:rsidRPr="00073A6A" w:rsidDel="00750DF1">
          <w:rPr>
            <w:rFonts w:ascii="Calibri" w:hAnsi="Calibri" w:cs="Calibri"/>
            <w:szCs w:val="24"/>
            <w:lang w:val="es-ES"/>
          </w:rPr>
          <w:delText xml:space="preserve">El directorio donde se guarda la compresión de la base es </w:delText>
        </w:r>
        <w:r w:rsidR="000E35F0" w:rsidRPr="000E35F0" w:rsidDel="00750DF1">
          <w:rPr>
            <w:rFonts w:ascii="Calibri" w:hAnsi="Calibri" w:cs="Calibri"/>
            <w:szCs w:val="24"/>
            <w:lang w:val="es-EC"/>
          </w:rPr>
          <w:delText>\\192.168.1.109\Respaldos Intranet\Base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0E677EE2" w14:textId="77777777" w:rsidR="005512CE" w:rsidDel="00750DF1" w:rsidRDefault="005512CE" w:rsidP="005512CE">
      <w:pPr>
        <w:tabs>
          <w:tab w:val="left" w:pos="426"/>
        </w:tabs>
        <w:ind w:left="426"/>
        <w:jc w:val="both"/>
        <w:rPr>
          <w:del w:id="888" w:author="Alvarez, Veronica" w:date="2020-04-06T18:49:00Z"/>
          <w:rFonts w:ascii="Calibri" w:hAnsi="Calibri" w:cs="Calibri"/>
          <w:szCs w:val="24"/>
          <w:lang w:val="es-EC"/>
        </w:rPr>
      </w:pPr>
      <w:del w:id="889" w:author="Alvarez, Veronica" w:date="2020-04-06T18:49: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337B5DA6" w14:textId="12009F61" w:rsidR="005512CE" w:rsidRPr="00073A6A" w:rsidDel="00750DF1" w:rsidRDefault="00871D6B" w:rsidP="005512CE">
      <w:pPr>
        <w:jc w:val="center"/>
        <w:rPr>
          <w:del w:id="890" w:author="Alvarez, Veronica" w:date="2020-04-06T18:49:00Z"/>
          <w:rFonts w:ascii="Calibri" w:hAnsi="Calibri" w:cs="Calibri"/>
          <w:szCs w:val="24"/>
          <w:lang w:val="es-ES"/>
        </w:rPr>
      </w:pPr>
      <w:del w:id="891" w:author="Alvarez, Veronica" w:date="2020-04-06T18:49:00Z">
        <w:r w:rsidRPr="005512CE" w:rsidDel="00750DF1">
          <w:rPr>
            <w:noProof/>
            <w:lang w:val="es-EC" w:eastAsia="es-EC"/>
          </w:rPr>
          <w:drawing>
            <wp:inline distT="0" distB="0" distL="0" distR="0" wp14:anchorId="6B154C0B" wp14:editId="25AA5160">
              <wp:extent cx="5617210" cy="3311525"/>
              <wp:effectExtent l="0" t="0" r="0" b="0"/>
              <wp:docPr id="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1EC46FF7" w14:textId="77777777" w:rsidR="005512CE" w:rsidDel="00750DF1" w:rsidRDefault="005512CE" w:rsidP="005512CE">
      <w:pPr>
        <w:ind w:left="786"/>
        <w:jc w:val="center"/>
        <w:rPr>
          <w:del w:id="892" w:author="Alvarez, Veronica" w:date="2020-04-06T18:49:00Z"/>
          <w:noProof/>
          <w:lang w:val="es-EC" w:eastAsia="es-EC"/>
        </w:rPr>
      </w:pPr>
    </w:p>
    <w:p w14:paraId="71081538" w14:textId="77777777" w:rsidR="005512CE" w:rsidDel="00750DF1" w:rsidRDefault="005512CE" w:rsidP="005512CE">
      <w:pPr>
        <w:ind w:left="786"/>
        <w:jc w:val="center"/>
        <w:rPr>
          <w:del w:id="893" w:author="Alvarez, Veronica" w:date="2020-04-06T18:49:00Z"/>
          <w:noProof/>
          <w:lang w:val="es-EC" w:eastAsia="es-EC"/>
        </w:rPr>
      </w:pPr>
    </w:p>
    <w:p w14:paraId="5E22F1EA" w14:textId="77777777" w:rsidR="005512CE" w:rsidDel="00750DF1" w:rsidRDefault="005512CE" w:rsidP="005512CE">
      <w:pPr>
        <w:ind w:left="786"/>
        <w:jc w:val="center"/>
        <w:rPr>
          <w:del w:id="894" w:author="Alvarez, Veronica" w:date="2020-04-06T18:49:00Z"/>
          <w:noProof/>
          <w:lang w:val="es-EC" w:eastAsia="es-EC"/>
        </w:rPr>
      </w:pPr>
    </w:p>
    <w:p w14:paraId="7DA77F7C" w14:textId="77777777" w:rsidR="005512CE" w:rsidDel="00750DF1" w:rsidRDefault="005512CE" w:rsidP="005512CE">
      <w:pPr>
        <w:jc w:val="both"/>
        <w:rPr>
          <w:del w:id="895" w:author="Alvarez, Veronica" w:date="2020-04-06T18:49:00Z"/>
          <w:rFonts w:ascii="Calibri" w:hAnsi="Calibri"/>
          <w:szCs w:val="24"/>
          <w:lang w:val="es-MX"/>
        </w:rPr>
      </w:pPr>
    </w:p>
    <w:p w14:paraId="1DD2C451" w14:textId="77777777" w:rsidR="005512CE" w:rsidRPr="00073A6A" w:rsidDel="00750DF1" w:rsidRDefault="005512CE" w:rsidP="003F40E2">
      <w:pPr>
        <w:numPr>
          <w:ilvl w:val="0"/>
          <w:numId w:val="1"/>
        </w:numPr>
        <w:ind w:left="426" w:hanging="284"/>
        <w:jc w:val="both"/>
        <w:rPr>
          <w:del w:id="896" w:author="Alvarez, Veronica" w:date="2020-04-06T18:49:00Z"/>
          <w:rFonts w:ascii="Calibri" w:hAnsi="Calibri"/>
          <w:b/>
          <w:szCs w:val="24"/>
          <w:lang w:val="es-MX"/>
        </w:rPr>
      </w:pPr>
      <w:del w:id="897" w:author="Alvarez, Veronica" w:date="2020-04-06T18:49: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39C20C1A" w14:textId="77777777" w:rsidR="005512CE" w:rsidDel="00750DF1" w:rsidRDefault="005512CE" w:rsidP="005512CE">
      <w:pPr>
        <w:ind w:left="426"/>
        <w:jc w:val="both"/>
        <w:rPr>
          <w:del w:id="898" w:author="Alvarez, Veronica" w:date="2020-04-06T18:49:00Z"/>
          <w:rFonts w:ascii="Calibri" w:hAnsi="Calibri"/>
          <w:szCs w:val="24"/>
          <w:lang w:val="es-MX"/>
        </w:rPr>
      </w:pPr>
      <w:del w:id="899" w:author="Alvarez, Veronica" w:date="2020-04-06T18:49:00Z">
        <w:r w:rsidDel="00750DF1">
          <w:rPr>
            <w:rFonts w:ascii="Calibri" w:hAnsi="Calibri"/>
            <w:szCs w:val="24"/>
            <w:lang w:val="es-MX"/>
          </w:rPr>
          <w:delText xml:space="preserve">Adicional a tener el respaldo a nivel de base de datos, es necesario contar con el respaldo de los binarios para levantar una instancia </w:delText>
        </w:r>
        <w:r w:rsidR="000E35F0" w:rsidDel="00750DF1">
          <w:rPr>
            <w:rFonts w:ascii="Calibri" w:hAnsi="Calibri"/>
            <w:szCs w:val="24"/>
            <w:lang w:val="es-MX"/>
          </w:rPr>
          <w:delText>de la Intranet</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64570F85" w14:textId="77777777" w:rsidR="005512CE" w:rsidDel="00750DF1" w:rsidRDefault="005512CE" w:rsidP="005512CE">
      <w:pPr>
        <w:ind w:left="426"/>
        <w:jc w:val="both"/>
        <w:rPr>
          <w:del w:id="900" w:author="Alvarez, Veronica" w:date="2020-04-06T18:49:00Z"/>
          <w:rFonts w:ascii="Calibri" w:hAnsi="Calibri"/>
          <w:szCs w:val="24"/>
          <w:lang w:val="es-MX"/>
        </w:rPr>
      </w:pPr>
      <w:del w:id="901" w:author="Alvarez, Veronica" w:date="2020-04-06T18:49:00Z">
        <w:r w:rsidDel="00750DF1">
          <w:rPr>
            <w:rFonts w:ascii="Calibri" w:hAnsi="Calibri"/>
            <w:szCs w:val="24"/>
            <w:lang w:val="es-MX"/>
          </w:rPr>
          <w:delText>Los binarios que se respaldan del servidor son los siguientes:</w:delText>
        </w:r>
      </w:del>
    </w:p>
    <w:p w14:paraId="7AFB457E" w14:textId="77777777" w:rsidR="005512CE" w:rsidRPr="009E3207" w:rsidDel="00750DF1" w:rsidRDefault="000E35F0" w:rsidP="003F40E2">
      <w:pPr>
        <w:numPr>
          <w:ilvl w:val="0"/>
          <w:numId w:val="4"/>
        </w:numPr>
        <w:jc w:val="both"/>
        <w:rPr>
          <w:del w:id="902" w:author="Alvarez, Veronica" w:date="2020-04-06T18:49:00Z"/>
          <w:rFonts w:ascii="Calibri" w:hAnsi="Calibri"/>
          <w:szCs w:val="24"/>
          <w:lang w:val="es-MX"/>
        </w:rPr>
      </w:pPr>
      <w:del w:id="903" w:author="Alvarez, Veronica" w:date="2020-04-06T18:49:00Z">
        <w:r w:rsidRPr="000E35F0" w:rsidDel="00750DF1">
          <w:rPr>
            <w:rFonts w:ascii="Calibri" w:hAnsi="Calibri"/>
            <w:szCs w:val="24"/>
            <w:lang w:val="es-MX"/>
          </w:rPr>
          <w:delText>C:\Solobiz\projects</w:delText>
        </w:r>
      </w:del>
    </w:p>
    <w:p w14:paraId="14A5ED5C" w14:textId="77777777" w:rsidR="005512CE" w:rsidRPr="004F78A5" w:rsidDel="00750DF1" w:rsidRDefault="005512CE" w:rsidP="003F40E2">
      <w:pPr>
        <w:numPr>
          <w:ilvl w:val="0"/>
          <w:numId w:val="4"/>
        </w:numPr>
        <w:jc w:val="both"/>
        <w:rPr>
          <w:del w:id="904" w:author="Alvarez, Veronica" w:date="2020-04-06T18:49:00Z"/>
          <w:rFonts w:ascii="Calibri" w:hAnsi="Calibri"/>
          <w:szCs w:val="24"/>
          <w:lang w:val="es-EC"/>
          <w:rPrChange w:id="905" w:author="Zambrano, Edwin" w:date="2020-05-06T13:30:00Z">
            <w:rPr>
              <w:del w:id="906" w:author="Alvarez, Veronica" w:date="2020-04-06T18:49:00Z"/>
              <w:rFonts w:ascii="Calibri" w:hAnsi="Calibri"/>
              <w:szCs w:val="24"/>
              <w:lang w:val="en-US"/>
            </w:rPr>
          </w:rPrChange>
        </w:rPr>
      </w:pPr>
      <w:del w:id="907" w:author="Alvarez, Veronica" w:date="2020-04-06T18:49:00Z">
        <w:r w:rsidRPr="004F78A5" w:rsidDel="00750DF1">
          <w:rPr>
            <w:rFonts w:ascii="Calibri" w:hAnsi="Calibri"/>
            <w:szCs w:val="24"/>
            <w:lang w:val="es-EC"/>
            <w:rPrChange w:id="908" w:author="Zambrano, Edwin" w:date="2020-05-06T13:30:00Z">
              <w:rPr>
                <w:rFonts w:ascii="Calibri" w:hAnsi="Calibri"/>
                <w:szCs w:val="24"/>
                <w:lang w:val="en-US"/>
              </w:rPr>
            </w:rPrChange>
          </w:rPr>
          <w:delText>C:\Windows\System32\Tasks\Grupo Berlin</w:delText>
        </w:r>
      </w:del>
    </w:p>
    <w:p w14:paraId="3C8F9C31" w14:textId="77777777" w:rsidR="005512CE" w:rsidDel="00750DF1" w:rsidRDefault="000E35F0" w:rsidP="003F40E2">
      <w:pPr>
        <w:numPr>
          <w:ilvl w:val="0"/>
          <w:numId w:val="4"/>
        </w:numPr>
        <w:jc w:val="both"/>
        <w:rPr>
          <w:del w:id="909" w:author="Alvarez, Veronica" w:date="2020-04-06T18:49:00Z"/>
          <w:rFonts w:ascii="Calibri" w:hAnsi="Calibri"/>
          <w:szCs w:val="24"/>
          <w:lang w:val="es-MX"/>
        </w:rPr>
      </w:pPr>
      <w:del w:id="910" w:author="Alvarez, Veronica" w:date="2020-04-06T18:49:00Z">
        <w:r w:rsidRPr="000E35F0" w:rsidDel="00750DF1">
          <w:rPr>
            <w:rFonts w:ascii="Calibri" w:hAnsi="Calibri"/>
            <w:szCs w:val="24"/>
            <w:lang w:val="es-MX"/>
          </w:rPr>
          <w:delText>C:\Solobiz\RespaldoBase\bat</w:delText>
        </w:r>
      </w:del>
    </w:p>
    <w:p w14:paraId="6C67DF5C" w14:textId="77777777" w:rsidR="005512CE" w:rsidDel="00750DF1" w:rsidRDefault="005512CE" w:rsidP="005512CE">
      <w:pPr>
        <w:rPr>
          <w:del w:id="911" w:author="Alvarez, Veronica" w:date="2020-04-06T18:49:00Z"/>
          <w:lang w:val="es-MX"/>
        </w:rPr>
      </w:pPr>
    </w:p>
    <w:p w14:paraId="67F0CB46" w14:textId="77777777" w:rsidR="005512CE" w:rsidDel="00750DF1" w:rsidRDefault="005512CE" w:rsidP="005512CE">
      <w:pPr>
        <w:widowControl w:val="0"/>
        <w:autoSpaceDE w:val="0"/>
        <w:autoSpaceDN w:val="0"/>
        <w:adjustRightInd w:val="0"/>
        <w:ind w:left="426"/>
        <w:jc w:val="both"/>
        <w:rPr>
          <w:del w:id="912" w:author="Alvarez, Veronica" w:date="2020-04-06T18:49:00Z"/>
          <w:rFonts w:ascii="Calibri" w:hAnsi="Calibri" w:cs="Calibri"/>
          <w:szCs w:val="24"/>
          <w:lang w:val="es-EC"/>
        </w:rPr>
      </w:pPr>
      <w:del w:id="913" w:author="Alvarez, Veronica" w:date="2020-04-06T18:49: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000E35F0" w:rsidRPr="000E35F0" w:rsidDel="00750DF1">
          <w:rPr>
            <w:rFonts w:ascii="Calibri" w:hAnsi="Calibri" w:cs="Calibri"/>
            <w:szCs w:val="24"/>
            <w:lang w:val="es-EC"/>
          </w:rPr>
          <w:delText>CreaRARBinarioProject</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w:delText>
        </w:r>
        <w:r w:rsidR="000E35F0" w:rsidRPr="000E35F0" w:rsidDel="00750DF1">
          <w:rPr>
            <w:rFonts w:ascii="Calibri" w:hAnsi="Calibri" w:cs="Calibri"/>
            <w:szCs w:val="24"/>
            <w:lang w:val="es-EC"/>
          </w:rPr>
          <w:delText>C:\Solobiz\RespaldoBase\bat</w:delText>
        </w:r>
        <w:r w:rsidRPr="00073A6A" w:rsidDel="00750DF1">
          <w:rPr>
            <w:rFonts w:ascii="Calibri" w:hAnsi="Calibri" w:cs="Calibri"/>
            <w:szCs w:val="24"/>
            <w:lang w:val="es-EC"/>
          </w:rPr>
          <w:delText>”</w:delText>
        </w:r>
        <w:r w:rsidDel="00750DF1">
          <w:rPr>
            <w:rFonts w:ascii="Calibri" w:hAnsi="Calibri" w:cs="Calibri"/>
            <w:szCs w:val="24"/>
            <w:lang w:val="es-EC"/>
          </w:rPr>
          <w:delText xml:space="preserve">, dentro del servidor </w:delText>
        </w:r>
        <w:r w:rsidR="000E35F0" w:rsidDel="00750DF1">
          <w:rPr>
            <w:rFonts w:ascii="Calibri" w:hAnsi="Calibri" w:cs="Calibri"/>
            <w:szCs w:val="24"/>
            <w:lang w:val="es-EC"/>
          </w:rPr>
          <w:delText>intranet</w:delText>
        </w:r>
        <w:r w:rsidDel="00750DF1">
          <w:rPr>
            <w:rFonts w:ascii="Calibri" w:hAnsi="Calibri" w:cs="Calibri"/>
            <w:szCs w:val="24"/>
            <w:lang w:val="es-EC"/>
          </w:rPr>
          <w:delText xml:space="preserve">. Los archivos van al repositorio </w:delText>
        </w:r>
        <w:r w:rsidR="000E35F0" w:rsidRPr="000E35F0" w:rsidDel="00750DF1">
          <w:rPr>
            <w:rFonts w:ascii="Calibri" w:hAnsi="Calibri" w:cs="Calibri"/>
            <w:szCs w:val="24"/>
            <w:lang w:val="es-EC"/>
          </w:rPr>
          <w:delText>\\192.168.1.109\Respaldos Intranet\Directorios</w:delText>
        </w:r>
      </w:del>
    </w:p>
    <w:p w14:paraId="1BB32A34" w14:textId="77777777" w:rsidR="005512CE" w:rsidRPr="00CF033C" w:rsidDel="00750DF1" w:rsidRDefault="005512CE" w:rsidP="005512CE">
      <w:pPr>
        <w:rPr>
          <w:del w:id="914" w:author="Alvarez, Veronica" w:date="2020-04-06T18:49:00Z"/>
          <w:lang w:val="es-MX"/>
        </w:rPr>
      </w:pPr>
    </w:p>
    <w:p w14:paraId="4366C456" w14:textId="77777777" w:rsidR="005512CE" w:rsidRPr="00073A6A" w:rsidDel="00750DF1" w:rsidRDefault="005512CE" w:rsidP="005512CE">
      <w:pPr>
        <w:jc w:val="both"/>
        <w:rPr>
          <w:del w:id="915" w:author="Alvarez, Veronica" w:date="2020-04-06T18:49:00Z"/>
          <w:rFonts w:ascii="Calibri" w:hAnsi="Calibri"/>
          <w:szCs w:val="24"/>
          <w:lang w:val="es-EC"/>
        </w:rPr>
      </w:pPr>
      <w:del w:id="916" w:author="Alvarez, Veronica" w:date="2020-04-06T18:49: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588700F7" w14:textId="77777777" w:rsidR="000E35F0" w:rsidDel="00750DF1" w:rsidRDefault="000E35F0" w:rsidP="000E35F0">
      <w:pPr>
        <w:rPr>
          <w:del w:id="917" w:author="Alvarez, Veronica" w:date="2020-04-06T18:50:00Z"/>
          <w:rFonts w:ascii="Calibri" w:hAnsi="Calibri"/>
          <w:b/>
          <w:szCs w:val="24"/>
          <w:lang w:val="es-ES"/>
        </w:rPr>
      </w:pPr>
      <w:del w:id="918" w:author="Alvarez, Veronica" w:date="2020-04-06T18:49:00Z">
        <w:r w:rsidDel="00750DF1">
          <w:rPr>
            <w:szCs w:val="24"/>
            <w:lang w:val="es-EC"/>
          </w:rPr>
          <w:br w:type="page"/>
        </w:r>
      </w:del>
      <w:del w:id="919" w:author="Alvarez, Veronica" w:date="2020-04-06T18:50:00Z">
        <w:r w:rsidDel="00750DF1">
          <w:rPr>
            <w:rFonts w:ascii="Calibri" w:hAnsi="Calibri"/>
            <w:b/>
            <w:szCs w:val="24"/>
            <w:lang w:val="es-ES"/>
          </w:rPr>
          <w:delText>Respaldos RP3</w:delText>
        </w:r>
      </w:del>
    </w:p>
    <w:p w14:paraId="4E3CE8E2" w14:textId="77777777" w:rsidR="000E35F0" w:rsidDel="00750DF1" w:rsidRDefault="000E35F0" w:rsidP="000E35F0">
      <w:pPr>
        <w:rPr>
          <w:del w:id="920" w:author="Alvarez, Veronica" w:date="2020-04-06T18:50: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0E35F0" w:rsidRPr="00073A6A" w:rsidDel="00750DF1" w14:paraId="53D0EE12" w14:textId="77777777" w:rsidTr="003F40E2">
        <w:trPr>
          <w:trHeight w:val="340"/>
          <w:jc w:val="center"/>
          <w:del w:id="921" w:author="Alvarez, Veronica" w:date="2020-04-06T18:50:00Z"/>
        </w:trPr>
        <w:tc>
          <w:tcPr>
            <w:tcW w:w="3578" w:type="dxa"/>
            <w:shd w:val="clear" w:color="auto" w:fill="auto"/>
          </w:tcPr>
          <w:p w14:paraId="11BF0830" w14:textId="77777777" w:rsidR="000E35F0" w:rsidRPr="00073A6A" w:rsidDel="00750DF1" w:rsidRDefault="000E35F0" w:rsidP="003F40E2">
            <w:pPr>
              <w:widowControl w:val="0"/>
              <w:autoSpaceDE w:val="0"/>
              <w:autoSpaceDN w:val="0"/>
              <w:adjustRightInd w:val="0"/>
              <w:jc w:val="both"/>
              <w:rPr>
                <w:del w:id="922" w:author="Alvarez, Veronica" w:date="2020-04-06T18:50:00Z"/>
                <w:rFonts w:ascii="Calibri" w:hAnsi="Calibri"/>
                <w:b/>
                <w:szCs w:val="24"/>
              </w:rPr>
            </w:pPr>
            <w:del w:id="923" w:author="Alvarez, Veronica" w:date="2020-04-06T18:50: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68A9C3FF" w14:textId="77777777" w:rsidR="000E35F0" w:rsidRPr="00073A6A" w:rsidDel="00750DF1" w:rsidRDefault="000E35F0" w:rsidP="003F40E2">
            <w:pPr>
              <w:widowControl w:val="0"/>
              <w:autoSpaceDE w:val="0"/>
              <w:autoSpaceDN w:val="0"/>
              <w:adjustRightInd w:val="0"/>
              <w:jc w:val="both"/>
              <w:rPr>
                <w:del w:id="924" w:author="Alvarez, Veronica" w:date="2020-04-06T18:50:00Z"/>
                <w:rFonts w:ascii="Calibri" w:hAnsi="Calibri"/>
                <w:b/>
                <w:szCs w:val="24"/>
              </w:rPr>
            </w:pPr>
            <w:del w:id="925" w:author="Alvarez, Veronica" w:date="2020-04-06T18:50:00Z">
              <w:r w:rsidRPr="00073A6A" w:rsidDel="00750DF1">
                <w:rPr>
                  <w:rFonts w:ascii="Calibri" w:hAnsi="Calibri"/>
                  <w:b/>
                  <w:szCs w:val="24"/>
                  <w:lang w:val="es-ES"/>
                </w:rPr>
                <w:delText>Responsable</w:delText>
              </w:r>
            </w:del>
          </w:p>
        </w:tc>
      </w:tr>
      <w:tr w:rsidR="000E35F0" w:rsidRPr="00073A6A" w:rsidDel="00750DF1" w14:paraId="51E2A2D3" w14:textId="77777777" w:rsidTr="003F40E2">
        <w:trPr>
          <w:trHeight w:val="340"/>
          <w:jc w:val="center"/>
          <w:del w:id="926" w:author="Alvarez, Veronica" w:date="2020-04-06T18:50:00Z"/>
        </w:trPr>
        <w:tc>
          <w:tcPr>
            <w:tcW w:w="3578" w:type="dxa"/>
            <w:shd w:val="clear" w:color="auto" w:fill="auto"/>
          </w:tcPr>
          <w:p w14:paraId="1149F99D" w14:textId="77777777" w:rsidR="000E35F0" w:rsidRPr="00073A6A" w:rsidDel="00750DF1" w:rsidRDefault="000E35F0" w:rsidP="003F40E2">
            <w:pPr>
              <w:widowControl w:val="0"/>
              <w:autoSpaceDE w:val="0"/>
              <w:autoSpaceDN w:val="0"/>
              <w:adjustRightInd w:val="0"/>
              <w:jc w:val="both"/>
              <w:rPr>
                <w:del w:id="927" w:author="Alvarez, Veronica" w:date="2020-04-06T18:50:00Z"/>
                <w:rFonts w:ascii="Calibri" w:hAnsi="Calibri"/>
                <w:szCs w:val="24"/>
              </w:rPr>
            </w:pPr>
            <w:del w:id="928" w:author="Alvarez, Veronica" w:date="2020-04-06T18:50:00Z">
              <w:r w:rsidRPr="00073A6A" w:rsidDel="00750DF1">
                <w:rPr>
                  <w:rFonts w:ascii="Calibri" w:hAnsi="Calibri"/>
                  <w:szCs w:val="24"/>
                  <w:lang w:val="es-ES"/>
                </w:rPr>
                <w:delText xml:space="preserve">Servidor </w:delText>
              </w:r>
              <w:r w:rsidR="005942F3" w:rsidDel="00750DF1">
                <w:rPr>
                  <w:rFonts w:ascii="Calibri" w:hAnsi="Calibri"/>
                  <w:szCs w:val="24"/>
                  <w:lang w:val="es-ES"/>
                </w:rPr>
                <w:delText>RP3</w:delText>
              </w:r>
            </w:del>
          </w:p>
        </w:tc>
        <w:tc>
          <w:tcPr>
            <w:tcW w:w="4344" w:type="dxa"/>
            <w:shd w:val="clear" w:color="auto" w:fill="auto"/>
          </w:tcPr>
          <w:p w14:paraId="5DF9C40A" w14:textId="77777777" w:rsidR="000E35F0" w:rsidRPr="00073A6A" w:rsidDel="00750DF1" w:rsidRDefault="000E35F0" w:rsidP="003F40E2">
            <w:pPr>
              <w:widowControl w:val="0"/>
              <w:autoSpaceDE w:val="0"/>
              <w:autoSpaceDN w:val="0"/>
              <w:adjustRightInd w:val="0"/>
              <w:jc w:val="both"/>
              <w:rPr>
                <w:del w:id="929" w:author="Alvarez, Veronica" w:date="2020-04-06T18:50:00Z"/>
                <w:rFonts w:ascii="Calibri" w:hAnsi="Calibri"/>
                <w:szCs w:val="24"/>
              </w:rPr>
            </w:pPr>
            <w:del w:id="930" w:author="Alvarez, Veronica" w:date="2020-04-06T18:50:00Z">
              <w:r w:rsidRPr="00073A6A" w:rsidDel="00750DF1">
                <w:rPr>
                  <w:rFonts w:ascii="Calibri" w:hAnsi="Calibri"/>
                  <w:szCs w:val="24"/>
                </w:rPr>
                <w:delText>Especialista de la Aplicación</w:delText>
              </w:r>
            </w:del>
          </w:p>
        </w:tc>
      </w:tr>
      <w:tr w:rsidR="000E35F0" w:rsidRPr="00073A6A" w:rsidDel="00750DF1" w14:paraId="60D0D0E6" w14:textId="77777777" w:rsidTr="003F40E2">
        <w:trPr>
          <w:trHeight w:val="340"/>
          <w:jc w:val="center"/>
          <w:del w:id="931" w:author="Alvarez, Veronica" w:date="2020-04-06T18:50:00Z"/>
        </w:trPr>
        <w:tc>
          <w:tcPr>
            <w:tcW w:w="3578" w:type="dxa"/>
            <w:shd w:val="clear" w:color="auto" w:fill="auto"/>
          </w:tcPr>
          <w:p w14:paraId="7E8D67C4" w14:textId="77777777" w:rsidR="000E35F0" w:rsidRPr="00073A6A" w:rsidDel="00750DF1" w:rsidRDefault="000E35F0" w:rsidP="003F40E2">
            <w:pPr>
              <w:widowControl w:val="0"/>
              <w:autoSpaceDE w:val="0"/>
              <w:autoSpaceDN w:val="0"/>
              <w:adjustRightInd w:val="0"/>
              <w:jc w:val="both"/>
              <w:rPr>
                <w:del w:id="932" w:author="Alvarez, Veronica" w:date="2020-04-06T18:50:00Z"/>
                <w:rFonts w:ascii="Calibri" w:hAnsi="Calibri"/>
                <w:szCs w:val="24"/>
              </w:rPr>
            </w:pPr>
            <w:del w:id="933" w:author="Alvarez, Veronica" w:date="2020-04-06T18:50:00Z">
              <w:r w:rsidRPr="00073A6A" w:rsidDel="00750DF1">
                <w:rPr>
                  <w:rFonts w:ascii="Calibri" w:hAnsi="Calibri"/>
                  <w:szCs w:val="24"/>
                  <w:lang w:val="es-ES"/>
                </w:rPr>
                <w:delText>Servidor de Almacenamiento</w:delText>
              </w:r>
            </w:del>
          </w:p>
        </w:tc>
        <w:tc>
          <w:tcPr>
            <w:tcW w:w="4344" w:type="dxa"/>
            <w:shd w:val="clear" w:color="auto" w:fill="auto"/>
          </w:tcPr>
          <w:p w14:paraId="11D2D8B8" w14:textId="77777777" w:rsidR="000E35F0" w:rsidRPr="00073A6A" w:rsidDel="00750DF1" w:rsidRDefault="000E35F0" w:rsidP="003F40E2">
            <w:pPr>
              <w:widowControl w:val="0"/>
              <w:autoSpaceDE w:val="0"/>
              <w:autoSpaceDN w:val="0"/>
              <w:adjustRightInd w:val="0"/>
              <w:jc w:val="both"/>
              <w:rPr>
                <w:del w:id="934" w:author="Alvarez, Veronica" w:date="2020-04-06T18:50:00Z"/>
                <w:rFonts w:ascii="Calibri" w:hAnsi="Calibri"/>
                <w:szCs w:val="24"/>
              </w:rPr>
            </w:pPr>
            <w:del w:id="935" w:author="Alvarez, Veronica" w:date="2020-04-06T18:50:00Z">
              <w:r w:rsidRPr="00073A6A" w:rsidDel="00750DF1">
                <w:rPr>
                  <w:rFonts w:ascii="Calibri" w:hAnsi="Calibri"/>
                  <w:szCs w:val="24"/>
                </w:rPr>
                <w:delText>Administrador de Redes</w:delText>
              </w:r>
            </w:del>
          </w:p>
        </w:tc>
      </w:tr>
    </w:tbl>
    <w:p w14:paraId="45EB0163" w14:textId="77777777" w:rsidR="000E35F0" w:rsidDel="00750DF1" w:rsidRDefault="000E35F0" w:rsidP="000E35F0">
      <w:pPr>
        <w:widowControl w:val="0"/>
        <w:autoSpaceDE w:val="0"/>
        <w:autoSpaceDN w:val="0"/>
        <w:adjustRightInd w:val="0"/>
        <w:jc w:val="both"/>
        <w:rPr>
          <w:del w:id="936" w:author="Alvarez, Veronica" w:date="2020-04-06T18:50:00Z"/>
          <w:rFonts w:ascii="Calibri" w:hAnsi="Calibri"/>
          <w:b/>
          <w:szCs w:val="24"/>
          <w:lang w:val="es-ES"/>
        </w:rPr>
      </w:pPr>
    </w:p>
    <w:p w14:paraId="63A11A24" w14:textId="77777777" w:rsidR="000E35F0" w:rsidRPr="00073A6A" w:rsidDel="00750DF1" w:rsidRDefault="000E35F0" w:rsidP="000E35F0">
      <w:pPr>
        <w:jc w:val="both"/>
        <w:rPr>
          <w:del w:id="937" w:author="Alvarez, Veronica" w:date="2020-04-06T18:50:00Z"/>
          <w:rFonts w:ascii="Calibri" w:hAnsi="Calibri"/>
          <w:szCs w:val="24"/>
          <w:lang w:val="es-MX"/>
        </w:rPr>
      </w:pPr>
      <w:del w:id="938" w:author="Alvarez, Veronica" w:date="2020-04-06T18:50:00Z">
        <w:r w:rsidRPr="00073A6A" w:rsidDel="00750DF1">
          <w:rPr>
            <w:rFonts w:ascii="Calibri" w:hAnsi="Calibri"/>
            <w:szCs w:val="24"/>
            <w:lang w:val="es-MX"/>
          </w:rPr>
          <w:delText xml:space="preserve">Los respaldos de </w:delText>
        </w:r>
        <w:r w:rsidR="005942F3" w:rsidDel="00750DF1">
          <w:rPr>
            <w:rFonts w:ascii="Calibri" w:hAnsi="Calibri"/>
            <w:szCs w:val="24"/>
            <w:lang w:val="es-MX"/>
          </w:rPr>
          <w:delText>RP3</w:delText>
        </w:r>
        <w:r w:rsidDel="00750DF1">
          <w:rPr>
            <w:rFonts w:ascii="Calibri" w:hAnsi="Calibri"/>
            <w:szCs w:val="24"/>
            <w:lang w:val="es-MX"/>
          </w:rPr>
          <w:delText xml:space="preserve"> </w:delText>
        </w:r>
        <w:r w:rsidRPr="00073A6A" w:rsidDel="00750DF1">
          <w:rPr>
            <w:rFonts w:ascii="Calibri" w:hAnsi="Calibri"/>
            <w:szCs w:val="24"/>
            <w:lang w:val="es-MX"/>
          </w:rPr>
          <w:delText xml:space="preserve"> 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3674B57D" w14:textId="77777777" w:rsidR="000E35F0" w:rsidDel="00750DF1" w:rsidRDefault="000E35F0" w:rsidP="003F40E2">
      <w:pPr>
        <w:numPr>
          <w:ilvl w:val="0"/>
          <w:numId w:val="1"/>
        </w:numPr>
        <w:ind w:left="426"/>
        <w:rPr>
          <w:del w:id="939" w:author="Alvarez, Veronica" w:date="2020-04-06T18:50:00Z"/>
          <w:rFonts w:ascii="Calibri" w:hAnsi="Calibri"/>
          <w:b/>
          <w:szCs w:val="24"/>
          <w:lang w:val="es-MX"/>
        </w:rPr>
      </w:pPr>
      <w:del w:id="940" w:author="Alvarez, Veronica" w:date="2020-04-06T18:50:00Z">
        <w:r w:rsidRPr="00073A6A" w:rsidDel="00750DF1">
          <w:rPr>
            <w:rFonts w:ascii="Calibri" w:hAnsi="Calibri"/>
            <w:b/>
            <w:szCs w:val="24"/>
            <w:lang w:val="es-MX"/>
          </w:rPr>
          <w:delText>Respaldo completo de la Base de datos (SQL SERVER)</w:delText>
        </w:r>
      </w:del>
    </w:p>
    <w:p w14:paraId="36635128" w14:textId="77777777" w:rsidR="000E35F0" w:rsidRPr="00073A6A" w:rsidDel="00750DF1" w:rsidRDefault="000E35F0" w:rsidP="000E35F0">
      <w:pPr>
        <w:ind w:left="426"/>
        <w:jc w:val="both"/>
        <w:rPr>
          <w:del w:id="941" w:author="Alvarez, Veronica" w:date="2020-04-06T18:50:00Z"/>
          <w:rFonts w:ascii="Calibri" w:hAnsi="Calibri"/>
          <w:szCs w:val="24"/>
          <w:lang w:val="es-MX"/>
        </w:rPr>
      </w:pPr>
      <w:del w:id="942" w:author="Alvarez, Veronica" w:date="2020-04-06T18:50: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en las bases de datos que llevan por nombre</w:delText>
        </w:r>
        <w:r w:rsidDel="00750DF1">
          <w:rPr>
            <w:rFonts w:ascii="Calibri" w:hAnsi="Calibri"/>
            <w:szCs w:val="24"/>
            <w:lang w:val="es-MX"/>
          </w:rPr>
          <w:delText xml:space="preserve"> </w:delText>
        </w:r>
        <w:r w:rsidR="00F07DD5" w:rsidDel="00750DF1">
          <w:rPr>
            <w:rFonts w:ascii="Calibri" w:hAnsi="Calibri"/>
            <w:szCs w:val="24"/>
            <w:lang w:val="es-MX"/>
          </w:rPr>
          <w:delText>Rp3Marketforce</w:delText>
        </w:r>
        <w:r w:rsidDel="00750DF1">
          <w:rPr>
            <w:rFonts w:ascii="Calibri" w:hAnsi="Calibri"/>
            <w:szCs w:val="24"/>
            <w:lang w:val="es-MX"/>
          </w:rPr>
          <w:delText xml:space="preserve"> y</w:delText>
        </w:r>
        <w:r w:rsidRPr="00C96CEA" w:rsidDel="00750DF1">
          <w:rPr>
            <w:rFonts w:ascii="Calibri" w:hAnsi="Calibri"/>
            <w:szCs w:val="24"/>
            <w:lang w:val="es-MX"/>
          </w:rPr>
          <w:delText xml:space="preserve"> msdb</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1B2D2FB8" w14:textId="77777777" w:rsidR="000E35F0" w:rsidDel="00750DF1" w:rsidRDefault="000E35F0" w:rsidP="003F40E2">
      <w:pPr>
        <w:numPr>
          <w:ilvl w:val="0"/>
          <w:numId w:val="18"/>
        </w:numPr>
        <w:jc w:val="both"/>
        <w:rPr>
          <w:del w:id="943" w:author="Alvarez, Veronica" w:date="2020-04-06T18:50:00Z"/>
          <w:rFonts w:ascii="Calibri" w:hAnsi="Calibri" w:cs="Calibri"/>
          <w:szCs w:val="24"/>
          <w:lang w:val="es-EC"/>
        </w:rPr>
      </w:pPr>
      <w:del w:id="944" w:author="Alvarez, Veronica" w:date="2020-04-06T18:50:00Z">
        <w:r w:rsidDel="00750DF1">
          <w:rPr>
            <w:rFonts w:ascii="Calibri" w:hAnsi="Calibri" w:cs="Calibri"/>
            <w:szCs w:val="24"/>
            <w:lang w:val="es-EC"/>
          </w:rPr>
          <w:delText xml:space="preserve">Respaldo de </w:delText>
        </w:r>
        <w:r w:rsidR="00F07DD5" w:rsidDel="00750DF1">
          <w:rPr>
            <w:rFonts w:ascii="Calibri" w:hAnsi="Calibri"/>
            <w:szCs w:val="24"/>
            <w:lang w:val="es-MX"/>
          </w:rPr>
          <w:delText>Rp3Marketforce</w:delText>
        </w:r>
      </w:del>
    </w:p>
    <w:p w14:paraId="2F8C648F" w14:textId="77777777" w:rsidR="000E35F0" w:rsidDel="00750DF1" w:rsidRDefault="000E35F0" w:rsidP="000E35F0">
      <w:pPr>
        <w:ind w:left="786"/>
        <w:jc w:val="both"/>
        <w:rPr>
          <w:del w:id="945" w:author="Alvarez, Veronica" w:date="2020-04-06T18:50:00Z"/>
          <w:rFonts w:ascii="Calibri" w:hAnsi="Calibri" w:cs="Calibri"/>
          <w:szCs w:val="24"/>
          <w:lang w:val="es-EC"/>
        </w:rPr>
      </w:pPr>
      <w:del w:id="946" w:author="Alvarez, Veronica" w:date="2020-04-06T18:50:00Z">
        <w:r w:rsidRPr="00073A6A" w:rsidDel="00750DF1">
          <w:rPr>
            <w:rFonts w:ascii="Calibri" w:hAnsi="Calibri" w:cs="Calibri"/>
            <w:szCs w:val="24"/>
            <w:lang w:val="es-EC"/>
          </w:rPr>
          <w:delText xml:space="preserve">Diariamente dentro del servidor </w:delText>
        </w:r>
        <w:r w:rsidR="00F07DD5" w:rsidDel="00750DF1">
          <w:rPr>
            <w:rFonts w:ascii="Calibri" w:hAnsi="Calibri" w:cs="Calibri"/>
            <w:szCs w:val="24"/>
            <w:lang w:val="es-EC"/>
          </w:rPr>
          <w:delText>srvrp3</w:delText>
        </w:r>
        <w:r w:rsidRPr="00073A6A" w:rsidDel="00750DF1">
          <w:rPr>
            <w:rFonts w:ascii="Calibri" w:hAnsi="Calibri" w:cs="Calibri"/>
            <w:szCs w:val="24"/>
            <w:lang w:val="es-EC"/>
          </w:rPr>
          <w:delText xml:space="preserve"> se ejecuta la tarea de respaldo automática de la</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base</w:delText>
        </w:r>
        <w:r w:rsidR="00F07DD5" w:rsidDel="00750DF1">
          <w:rPr>
            <w:rFonts w:ascii="Calibri" w:hAnsi="Calibri" w:cs="Calibri"/>
            <w:szCs w:val="24"/>
            <w:lang w:val="es-EC"/>
          </w:rPr>
          <w:delText xml:space="preserve"> Rp3Marketforce</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w:delText>
        </w:r>
        <w:r w:rsidR="00F07DD5" w:rsidDel="00750DF1">
          <w:rPr>
            <w:rFonts w:ascii="Calibri" w:hAnsi="Calibri" w:cs="Calibri"/>
            <w:szCs w:val="24"/>
            <w:lang w:val="es-EC"/>
          </w:rPr>
          <w:delText>Respaldo Diario</w:delText>
        </w:r>
        <w:r w:rsidDel="00750DF1">
          <w:rPr>
            <w:rFonts w:ascii="Calibri" w:hAnsi="Calibri" w:cs="Calibri"/>
            <w:szCs w:val="24"/>
            <w:lang w:val="es-EC"/>
          </w:rPr>
          <w:delText>”</w:delText>
        </w:r>
      </w:del>
    </w:p>
    <w:p w14:paraId="37FA9D10" w14:textId="5CEE0E10" w:rsidR="000E35F0" w:rsidDel="00750DF1" w:rsidRDefault="00871D6B" w:rsidP="000E35F0">
      <w:pPr>
        <w:ind w:left="786"/>
        <w:jc w:val="center"/>
        <w:rPr>
          <w:del w:id="947" w:author="Alvarez, Veronica" w:date="2020-04-06T18:50:00Z"/>
          <w:noProof/>
          <w:lang w:val="es-EC" w:eastAsia="es-EC"/>
        </w:rPr>
      </w:pPr>
      <w:del w:id="948" w:author="Alvarez, Veronica" w:date="2020-04-06T18:50:00Z">
        <w:r w:rsidRPr="00F07DD5" w:rsidDel="00750DF1">
          <w:rPr>
            <w:noProof/>
            <w:lang w:val="es-EC" w:eastAsia="es-EC"/>
          </w:rPr>
          <w:drawing>
            <wp:inline distT="0" distB="0" distL="0" distR="0" wp14:anchorId="2B133CCE" wp14:editId="086D1C94">
              <wp:extent cx="3957320" cy="3588385"/>
              <wp:effectExtent l="0" t="0" r="0" b="0"/>
              <wp:docPr id="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7320" cy="3588385"/>
                      </a:xfrm>
                      <a:prstGeom prst="rect">
                        <a:avLst/>
                      </a:prstGeom>
                      <a:noFill/>
                      <a:ln>
                        <a:noFill/>
                      </a:ln>
                    </pic:spPr>
                  </pic:pic>
                </a:graphicData>
              </a:graphic>
            </wp:inline>
          </w:drawing>
        </w:r>
      </w:del>
    </w:p>
    <w:p w14:paraId="246843DC" w14:textId="77777777" w:rsidR="000E35F0" w:rsidDel="00750DF1" w:rsidRDefault="000E35F0" w:rsidP="000E35F0">
      <w:pPr>
        <w:ind w:left="786"/>
        <w:jc w:val="center"/>
        <w:rPr>
          <w:del w:id="949" w:author="Alvarez, Veronica" w:date="2020-04-06T18:50:00Z"/>
          <w:noProof/>
          <w:lang w:val="es-EC" w:eastAsia="es-EC"/>
        </w:rPr>
      </w:pPr>
    </w:p>
    <w:p w14:paraId="4F00089E" w14:textId="77777777" w:rsidR="000E35F0" w:rsidDel="00750DF1" w:rsidRDefault="000E35F0" w:rsidP="000E35F0">
      <w:pPr>
        <w:widowControl w:val="0"/>
        <w:autoSpaceDE w:val="0"/>
        <w:autoSpaceDN w:val="0"/>
        <w:adjustRightInd w:val="0"/>
        <w:ind w:left="851"/>
        <w:jc w:val="both"/>
        <w:rPr>
          <w:del w:id="950" w:author="Alvarez, Veronica" w:date="2020-04-06T18:50:00Z"/>
          <w:rFonts w:ascii="Calibri" w:hAnsi="Calibri" w:cs="Calibri"/>
          <w:szCs w:val="24"/>
          <w:lang w:val="es-EC"/>
        </w:rPr>
      </w:pPr>
      <w:del w:id="951" w:author="Alvarez, Veronica" w:date="2020-04-06T18:50:00Z">
        <w:r w:rsidDel="00750DF1">
          <w:rPr>
            <w:rFonts w:ascii="Calibri" w:hAnsi="Calibri"/>
            <w:szCs w:val="24"/>
            <w:lang w:val="es-ES"/>
          </w:rPr>
          <w:delText xml:space="preserve">El mismo </w:delText>
        </w:r>
        <w:r w:rsidR="00F07DD5" w:rsidDel="00750DF1">
          <w:rPr>
            <w:rFonts w:ascii="Calibri" w:hAnsi="Calibri"/>
            <w:szCs w:val="24"/>
            <w:lang w:val="es-ES"/>
          </w:rPr>
          <w:delText>se encarga de generar el</w:delText>
        </w:r>
        <w:r w:rsidRPr="00073A6A" w:rsidDel="00750DF1">
          <w:rPr>
            <w:rFonts w:ascii="Calibri" w:hAnsi="Calibri"/>
            <w:szCs w:val="24"/>
            <w:lang w:val="es-ES"/>
          </w:rPr>
          <w:delText xml:space="preserve"> archivo de respaldo que lleva por nombr</w:delText>
        </w:r>
        <w:r w:rsidDel="00750DF1">
          <w:rPr>
            <w:rFonts w:ascii="Calibri" w:hAnsi="Calibri"/>
            <w:szCs w:val="24"/>
            <w:lang w:val="es-ES"/>
          </w:rPr>
          <w:delText>e “</w:delText>
        </w:r>
        <w:r w:rsidR="00F07DD5" w:rsidDel="00750DF1">
          <w:rPr>
            <w:rFonts w:ascii="Calibri" w:hAnsi="Calibri"/>
            <w:szCs w:val="24"/>
            <w:lang w:val="es-ES"/>
          </w:rPr>
          <w:delText>bak</w:delText>
        </w:r>
        <w:r w:rsidDel="00750DF1">
          <w:rPr>
            <w:rFonts w:ascii="Calibri" w:hAnsi="Calibri"/>
            <w:szCs w:val="24"/>
            <w:lang w:val="es-ES"/>
          </w:rPr>
          <w:delText xml:space="preserve">.bak” </w:delText>
        </w:r>
        <w:r w:rsidRPr="00073A6A" w:rsidDel="00750DF1">
          <w:rPr>
            <w:rFonts w:ascii="Calibri" w:hAnsi="Calibri" w:cs="Calibri"/>
            <w:szCs w:val="24"/>
            <w:lang w:val="es-EC"/>
          </w:rPr>
          <w:delText>est</w:delText>
        </w:r>
        <w:r w:rsidR="00F07DD5" w:rsidDel="00750DF1">
          <w:rPr>
            <w:rFonts w:ascii="Calibri" w:hAnsi="Calibri" w:cs="Calibri"/>
            <w:szCs w:val="24"/>
            <w:lang w:val="es-EC"/>
          </w:rPr>
          <w:delText>e</w:delText>
        </w:r>
        <w:r w:rsidRPr="00073A6A" w:rsidDel="00750DF1">
          <w:rPr>
            <w:rFonts w:ascii="Calibri" w:hAnsi="Calibri" w:cs="Calibri"/>
            <w:szCs w:val="24"/>
            <w:lang w:val="es-EC"/>
          </w:rPr>
          <w:delText xml:space="preserve"> respaldo se genera en el direc</w:delText>
        </w:r>
        <w:r w:rsidDel="00750DF1">
          <w:rPr>
            <w:rFonts w:ascii="Calibri" w:hAnsi="Calibri" w:cs="Calibri"/>
            <w:szCs w:val="24"/>
            <w:lang w:val="es-EC"/>
          </w:rPr>
          <w:delText>torio “</w:delText>
        </w:r>
        <w:r w:rsidR="00F07DD5" w:rsidRPr="00F07DD5" w:rsidDel="00750DF1">
          <w:rPr>
            <w:rFonts w:ascii="Calibri" w:hAnsi="Calibri" w:cs="Calibri"/>
            <w:szCs w:val="24"/>
            <w:lang w:val="es-EC"/>
          </w:rPr>
          <w:delText>C:\Program Files\Microsoft SQL Server\MSSQL11.MSSQLSERVER\MSSQL\Backup</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4F5769FE" w14:textId="23F86C13" w:rsidR="000E35F0" w:rsidDel="00750DF1" w:rsidRDefault="00871D6B" w:rsidP="000E35F0">
      <w:pPr>
        <w:widowControl w:val="0"/>
        <w:autoSpaceDE w:val="0"/>
        <w:autoSpaceDN w:val="0"/>
        <w:adjustRightInd w:val="0"/>
        <w:ind w:left="851"/>
        <w:jc w:val="center"/>
        <w:rPr>
          <w:del w:id="952" w:author="Alvarez, Veronica" w:date="2020-04-06T18:50:00Z"/>
          <w:noProof/>
          <w:lang w:val="es-EC" w:eastAsia="es-EC"/>
        </w:rPr>
      </w:pPr>
      <w:del w:id="953" w:author="Alvarez, Veronica" w:date="2020-04-06T18:50:00Z">
        <w:r w:rsidRPr="00F07DD5" w:rsidDel="00750DF1">
          <w:rPr>
            <w:noProof/>
            <w:lang w:val="es-EC" w:eastAsia="es-EC"/>
          </w:rPr>
          <w:drawing>
            <wp:inline distT="0" distB="0" distL="0" distR="0" wp14:anchorId="1C107997" wp14:editId="30861C4C">
              <wp:extent cx="3380740" cy="3073400"/>
              <wp:effectExtent l="0" t="0" r="0" b="0"/>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740" cy="3073400"/>
                      </a:xfrm>
                      <a:prstGeom prst="rect">
                        <a:avLst/>
                      </a:prstGeom>
                      <a:noFill/>
                      <a:ln>
                        <a:noFill/>
                      </a:ln>
                    </pic:spPr>
                  </pic:pic>
                </a:graphicData>
              </a:graphic>
            </wp:inline>
          </w:drawing>
        </w:r>
      </w:del>
    </w:p>
    <w:p w14:paraId="678A11E2" w14:textId="77777777" w:rsidR="000E35F0" w:rsidDel="00750DF1" w:rsidRDefault="000E35F0" w:rsidP="000E35F0">
      <w:pPr>
        <w:widowControl w:val="0"/>
        <w:autoSpaceDE w:val="0"/>
        <w:autoSpaceDN w:val="0"/>
        <w:adjustRightInd w:val="0"/>
        <w:ind w:left="851"/>
        <w:jc w:val="center"/>
        <w:rPr>
          <w:del w:id="954" w:author="Alvarez, Veronica" w:date="2020-04-06T18:50:00Z"/>
          <w:noProof/>
          <w:lang w:val="es-EC" w:eastAsia="es-EC"/>
        </w:rPr>
      </w:pPr>
    </w:p>
    <w:p w14:paraId="36DCF86C" w14:textId="77777777" w:rsidR="000E35F0" w:rsidDel="00750DF1" w:rsidRDefault="000E35F0" w:rsidP="000E35F0">
      <w:pPr>
        <w:widowControl w:val="0"/>
        <w:autoSpaceDE w:val="0"/>
        <w:autoSpaceDN w:val="0"/>
        <w:adjustRightInd w:val="0"/>
        <w:ind w:left="851"/>
        <w:jc w:val="both"/>
        <w:rPr>
          <w:del w:id="955" w:author="Alvarez, Veronica" w:date="2020-04-06T18:50:00Z"/>
          <w:rFonts w:ascii="Calibri" w:hAnsi="Calibri" w:cs="Calibri"/>
          <w:szCs w:val="24"/>
          <w:lang w:val="es-EC"/>
        </w:rPr>
      </w:pPr>
      <w:del w:id="956" w:author="Alvarez, Veronica" w:date="2020-04-06T18:50:00Z">
        <w:r w:rsidDel="00750DF1">
          <w:rPr>
            <w:rFonts w:ascii="Calibri" w:hAnsi="Calibri" w:cs="Calibri"/>
            <w:szCs w:val="24"/>
            <w:lang w:val="es-EC"/>
          </w:rPr>
          <w:delText>En caso de existir algún error dentro de la ejecución del job, se enviará un mail de alerta a los responsables</w:delText>
        </w:r>
      </w:del>
    </w:p>
    <w:p w14:paraId="56332199" w14:textId="1BD0302C" w:rsidR="000E35F0" w:rsidRPr="00073A6A" w:rsidDel="00750DF1" w:rsidRDefault="00871D6B" w:rsidP="000E35F0">
      <w:pPr>
        <w:widowControl w:val="0"/>
        <w:autoSpaceDE w:val="0"/>
        <w:autoSpaceDN w:val="0"/>
        <w:adjustRightInd w:val="0"/>
        <w:ind w:left="851"/>
        <w:jc w:val="center"/>
        <w:rPr>
          <w:del w:id="957" w:author="Alvarez, Veronica" w:date="2020-04-06T18:50:00Z"/>
          <w:rFonts w:ascii="Calibri" w:hAnsi="Calibri" w:cs="Calibri"/>
          <w:szCs w:val="24"/>
          <w:lang w:val="es-EC"/>
        </w:rPr>
      </w:pPr>
      <w:del w:id="958" w:author="Alvarez, Veronica" w:date="2020-04-06T18:50:00Z">
        <w:r w:rsidRPr="00F07DD5" w:rsidDel="00750DF1">
          <w:rPr>
            <w:noProof/>
            <w:lang w:val="es-EC" w:eastAsia="es-EC"/>
          </w:rPr>
          <w:drawing>
            <wp:inline distT="0" distB="0" distL="0" distR="0" wp14:anchorId="3F1545A9" wp14:editId="24C45A7D">
              <wp:extent cx="3803650" cy="3457575"/>
              <wp:effectExtent l="0" t="0" r="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3650" cy="3457575"/>
                      </a:xfrm>
                      <a:prstGeom prst="rect">
                        <a:avLst/>
                      </a:prstGeom>
                      <a:noFill/>
                      <a:ln>
                        <a:noFill/>
                      </a:ln>
                    </pic:spPr>
                  </pic:pic>
                </a:graphicData>
              </a:graphic>
            </wp:inline>
          </w:drawing>
        </w:r>
      </w:del>
    </w:p>
    <w:p w14:paraId="029CC6AC" w14:textId="77777777" w:rsidR="00F07DD5" w:rsidDel="00750DF1" w:rsidRDefault="00F07DD5" w:rsidP="000E35F0">
      <w:pPr>
        <w:widowControl w:val="0"/>
        <w:autoSpaceDE w:val="0"/>
        <w:autoSpaceDN w:val="0"/>
        <w:adjustRightInd w:val="0"/>
        <w:ind w:left="426"/>
        <w:jc w:val="both"/>
        <w:rPr>
          <w:del w:id="959" w:author="Alvarez, Veronica" w:date="2020-04-06T18:50:00Z"/>
          <w:rFonts w:ascii="Calibri" w:hAnsi="Calibri" w:cs="Calibri"/>
          <w:szCs w:val="24"/>
          <w:lang w:val="es-EC"/>
        </w:rPr>
      </w:pPr>
    </w:p>
    <w:p w14:paraId="537E7107" w14:textId="77777777" w:rsidR="00F07DD5" w:rsidDel="00750DF1" w:rsidRDefault="00F07DD5" w:rsidP="003F40E2">
      <w:pPr>
        <w:numPr>
          <w:ilvl w:val="0"/>
          <w:numId w:val="15"/>
        </w:numPr>
        <w:jc w:val="both"/>
        <w:rPr>
          <w:del w:id="960" w:author="Alvarez, Veronica" w:date="2020-04-06T18:50:00Z"/>
          <w:rFonts w:ascii="Calibri" w:hAnsi="Calibri" w:cs="Calibri"/>
          <w:szCs w:val="24"/>
          <w:lang w:val="es-EC"/>
        </w:rPr>
      </w:pPr>
      <w:del w:id="961" w:author="Alvarez, Veronica" w:date="2020-04-06T18:50:00Z">
        <w:r w:rsidDel="00750DF1">
          <w:rPr>
            <w:rFonts w:ascii="Calibri" w:hAnsi="Calibri" w:cs="Calibri"/>
            <w:szCs w:val="24"/>
            <w:lang w:val="es-EC"/>
          </w:rPr>
          <w:br w:type="page"/>
          <w:delText xml:space="preserve">Respaldo de </w:delText>
        </w:r>
        <w:r w:rsidDel="00750DF1">
          <w:rPr>
            <w:rFonts w:ascii="Calibri" w:hAnsi="Calibri"/>
            <w:szCs w:val="24"/>
            <w:lang w:val="es-MX"/>
          </w:rPr>
          <w:delText>msdb</w:delText>
        </w:r>
      </w:del>
    </w:p>
    <w:p w14:paraId="34C2EA65" w14:textId="77777777" w:rsidR="00F07DD5" w:rsidDel="00750DF1" w:rsidRDefault="00F07DD5" w:rsidP="00F07DD5">
      <w:pPr>
        <w:ind w:left="786"/>
        <w:jc w:val="both"/>
        <w:rPr>
          <w:del w:id="962" w:author="Alvarez, Veronica" w:date="2020-04-06T18:50:00Z"/>
          <w:rFonts w:ascii="Calibri" w:hAnsi="Calibri" w:cs="Calibri"/>
          <w:szCs w:val="24"/>
          <w:lang w:val="es-EC"/>
        </w:rPr>
      </w:pPr>
      <w:del w:id="963" w:author="Alvarez, Veronica" w:date="2020-04-06T18:50:00Z">
        <w:r w:rsidRPr="00073A6A" w:rsidDel="00750DF1">
          <w:rPr>
            <w:rFonts w:ascii="Calibri" w:hAnsi="Calibri" w:cs="Calibri"/>
            <w:szCs w:val="24"/>
            <w:lang w:val="es-EC"/>
          </w:rPr>
          <w:delText xml:space="preserve">Diariamente dentro del servidor </w:delText>
        </w:r>
        <w:r w:rsidDel="00750DF1">
          <w:rPr>
            <w:rFonts w:ascii="Calibri" w:hAnsi="Calibri" w:cs="Calibri"/>
            <w:szCs w:val="24"/>
            <w:lang w:val="es-EC"/>
          </w:rPr>
          <w:delText>srvrp3</w:delText>
        </w:r>
        <w:r w:rsidRPr="00073A6A" w:rsidDel="00750DF1">
          <w:rPr>
            <w:rFonts w:ascii="Calibri" w:hAnsi="Calibri" w:cs="Calibri"/>
            <w:szCs w:val="24"/>
            <w:lang w:val="es-EC"/>
          </w:rPr>
          <w:delText xml:space="preserve"> se ejecuta la tarea de respaldo automática de la base</w:delText>
        </w:r>
        <w:r w:rsidDel="00750DF1">
          <w:rPr>
            <w:rFonts w:ascii="Calibri" w:hAnsi="Calibri" w:cs="Calibri"/>
            <w:szCs w:val="24"/>
            <w:lang w:val="es-EC"/>
          </w:rPr>
          <w:delText xml:space="preserve"> msdb</w:delText>
        </w:r>
        <w:r w:rsidRPr="00073A6A" w:rsidDel="00750DF1">
          <w:rPr>
            <w:rFonts w:ascii="Calibri" w:hAnsi="Calibri" w:cs="Calibri"/>
            <w:szCs w:val="24"/>
            <w:lang w:val="es-EC"/>
          </w:rPr>
          <w:delText>. Dentro</w:delText>
        </w:r>
        <w:r w:rsidDel="00750DF1">
          <w:rPr>
            <w:rFonts w:ascii="Calibri" w:hAnsi="Calibri" w:cs="Calibri"/>
            <w:szCs w:val="24"/>
            <w:lang w:val="es-EC"/>
          </w:rPr>
          <w:delText xml:space="preserve"> del Agente SQL Server existe el</w:delText>
        </w:r>
        <w:r w:rsidRPr="00073A6A" w:rsidDel="00750DF1">
          <w:rPr>
            <w:rFonts w:ascii="Calibri" w:hAnsi="Calibri" w:cs="Calibri"/>
            <w:szCs w:val="24"/>
            <w:lang w:val="es-EC"/>
          </w:rPr>
          <w:delText xml:space="preserve"> </w:delText>
        </w:r>
        <w:r w:rsidDel="00750DF1">
          <w:rPr>
            <w:rFonts w:ascii="Calibri" w:hAnsi="Calibri" w:cs="Calibri"/>
            <w:szCs w:val="24"/>
            <w:lang w:val="es-EC"/>
          </w:rPr>
          <w:delText>job</w:delText>
        </w:r>
        <w:r w:rsidRPr="00073A6A" w:rsidDel="00750DF1">
          <w:rPr>
            <w:rFonts w:ascii="Calibri" w:hAnsi="Calibri" w:cs="Calibri"/>
            <w:szCs w:val="24"/>
            <w:lang w:val="es-EC"/>
          </w:rPr>
          <w:delText xml:space="preserve"> que lleva por nombre</w:delText>
        </w:r>
        <w:r w:rsidDel="00750DF1">
          <w:rPr>
            <w:rFonts w:ascii="Calibri" w:hAnsi="Calibri" w:cs="Calibri"/>
            <w:szCs w:val="24"/>
            <w:lang w:val="es-EC"/>
          </w:rPr>
          <w:delText xml:space="preserve"> “Respaldo </w:delText>
        </w:r>
        <w:r w:rsidR="00424FFE" w:rsidDel="00750DF1">
          <w:rPr>
            <w:rFonts w:ascii="Calibri" w:hAnsi="Calibri" w:cs="Calibri"/>
            <w:szCs w:val="24"/>
            <w:lang w:val="es-EC"/>
          </w:rPr>
          <w:delText>msdb</w:delText>
        </w:r>
        <w:r w:rsidDel="00750DF1">
          <w:rPr>
            <w:rFonts w:ascii="Calibri" w:hAnsi="Calibri" w:cs="Calibri"/>
            <w:szCs w:val="24"/>
            <w:lang w:val="es-EC"/>
          </w:rPr>
          <w:delText>”</w:delText>
        </w:r>
      </w:del>
    </w:p>
    <w:p w14:paraId="34A6EECC" w14:textId="18CCDFA9" w:rsidR="00F07DD5" w:rsidDel="00750DF1" w:rsidRDefault="00871D6B" w:rsidP="00F07DD5">
      <w:pPr>
        <w:ind w:left="786"/>
        <w:jc w:val="center"/>
        <w:rPr>
          <w:del w:id="964" w:author="Alvarez, Veronica" w:date="2020-04-06T18:50:00Z"/>
          <w:noProof/>
          <w:lang w:val="es-EC" w:eastAsia="es-EC"/>
        </w:rPr>
      </w:pPr>
      <w:del w:id="965" w:author="Alvarez, Veronica" w:date="2020-04-06T18:50:00Z">
        <w:r w:rsidRPr="00424FFE" w:rsidDel="00750DF1">
          <w:rPr>
            <w:noProof/>
            <w:lang w:val="es-EC" w:eastAsia="es-EC"/>
          </w:rPr>
          <w:drawing>
            <wp:inline distT="0" distB="0" distL="0" distR="0" wp14:anchorId="2E1E39E4" wp14:editId="39980A38">
              <wp:extent cx="4295140" cy="3895725"/>
              <wp:effectExtent l="0" t="0" r="0" b="0"/>
              <wp:docPr id="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5140" cy="3895725"/>
                      </a:xfrm>
                      <a:prstGeom prst="rect">
                        <a:avLst/>
                      </a:prstGeom>
                      <a:noFill/>
                      <a:ln>
                        <a:noFill/>
                      </a:ln>
                    </pic:spPr>
                  </pic:pic>
                </a:graphicData>
              </a:graphic>
            </wp:inline>
          </w:drawing>
        </w:r>
      </w:del>
    </w:p>
    <w:p w14:paraId="0323D43E" w14:textId="77777777" w:rsidR="00F07DD5" w:rsidDel="00750DF1" w:rsidRDefault="00F07DD5" w:rsidP="00F07DD5">
      <w:pPr>
        <w:ind w:left="786"/>
        <w:jc w:val="center"/>
        <w:rPr>
          <w:del w:id="966" w:author="Alvarez, Veronica" w:date="2020-04-06T18:50:00Z"/>
          <w:noProof/>
          <w:lang w:val="es-EC" w:eastAsia="es-EC"/>
        </w:rPr>
      </w:pPr>
    </w:p>
    <w:p w14:paraId="1091F09E" w14:textId="77777777" w:rsidR="00F07DD5" w:rsidDel="00750DF1" w:rsidRDefault="00F07DD5" w:rsidP="00F07DD5">
      <w:pPr>
        <w:widowControl w:val="0"/>
        <w:autoSpaceDE w:val="0"/>
        <w:autoSpaceDN w:val="0"/>
        <w:adjustRightInd w:val="0"/>
        <w:ind w:left="851"/>
        <w:jc w:val="both"/>
        <w:rPr>
          <w:del w:id="967" w:author="Alvarez, Veronica" w:date="2020-04-06T18:50:00Z"/>
          <w:rFonts w:ascii="Calibri" w:hAnsi="Calibri" w:cs="Calibri"/>
          <w:szCs w:val="24"/>
          <w:lang w:val="es-EC"/>
        </w:rPr>
      </w:pPr>
      <w:del w:id="968" w:author="Alvarez, Veronica" w:date="2020-04-06T18:50:00Z">
        <w:r w:rsidDel="00750DF1">
          <w:rPr>
            <w:rFonts w:ascii="Calibri" w:hAnsi="Calibri"/>
            <w:szCs w:val="24"/>
            <w:lang w:val="es-ES"/>
          </w:rPr>
          <w:delText>El mismo se encarga de generar el</w:delText>
        </w:r>
        <w:r w:rsidRPr="00073A6A" w:rsidDel="00750DF1">
          <w:rPr>
            <w:rFonts w:ascii="Calibri" w:hAnsi="Calibri"/>
            <w:szCs w:val="24"/>
            <w:lang w:val="es-ES"/>
          </w:rPr>
          <w:delText xml:space="preserve"> archivo de respaldo que lleva por nombr</w:delText>
        </w:r>
        <w:r w:rsidDel="00750DF1">
          <w:rPr>
            <w:rFonts w:ascii="Calibri" w:hAnsi="Calibri"/>
            <w:szCs w:val="24"/>
            <w:lang w:val="es-ES"/>
          </w:rPr>
          <w:delText>e “bak</w:delText>
        </w:r>
        <w:r w:rsidR="00424FFE" w:rsidDel="00750DF1">
          <w:rPr>
            <w:rFonts w:ascii="Calibri" w:hAnsi="Calibri"/>
            <w:szCs w:val="24"/>
            <w:lang w:val="es-ES"/>
          </w:rPr>
          <w:delText>Msdb</w:delText>
        </w:r>
        <w:r w:rsidDel="00750DF1">
          <w:rPr>
            <w:rFonts w:ascii="Calibri" w:hAnsi="Calibri"/>
            <w:szCs w:val="24"/>
            <w:lang w:val="es-ES"/>
          </w:rPr>
          <w:delText xml:space="preserve">.bak” </w:delText>
        </w:r>
        <w:r w:rsidRPr="00073A6A" w:rsidDel="00750DF1">
          <w:rPr>
            <w:rFonts w:ascii="Calibri" w:hAnsi="Calibri" w:cs="Calibri"/>
            <w:szCs w:val="24"/>
            <w:lang w:val="es-EC"/>
          </w:rPr>
          <w:delText>est</w:delText>
        </w:r>
        <w:r w:rsidDel="00750DF1">
          <w:rPr>
            <w:rFonts w:ascii="Calibri" w:hAnsi="Calibri" w:cs="Calibri"/>
            <w:szCs w:val="24"/>
            <w:lang w:val="es-EC"/>
          </w:rPr>
          <w:delText>e</w:delText>
        </w:r>
        <w:r w:rsidRPr="00073A6A" w:rsidDel="00750DF1">
          <w:rPr>
            <w:rFonts w:ascii="Calibri" w:hAnsi="Calibri" w:cs="Calibri"/>
            <w:szCs w:val="24"/>
            <w:lang w:val="es-EC"/>
          </w:rPr>
          <w:delText xml:space="preserve"> respaldo se genera en el direc</w:delText>
        </w:r>
        <w:r w:rsidDel="00750DF1">
          <w:rPr>
            <w:rFonts w:ascii="Calibri" w:hAnsi="Calibri" w:cs="Calibri"/>
            <w:szCs w:val="24"/>
            <w:lang w:val="es-EC"/>
          </w:rPr>
          <w:delText>torio “</w:delText>
        </w:r>
        <w:r w:rsidRPr="00F07DD5" w:rsidDel="00750DF1">
          <w:rPr>
            <w:rFonts w:ascii="Calibri" w:hAnsi="Calibri" w:cs="Calibri"/>
            <w:szCs w:val="24"/>
            <w:lang w:val="es-EC"/>
          </w:rPr>
          <w:delText>C:\Program Files\Microsoft SQL Server\MSSQL11.MSSQLSERVER\MSSQL\Backup</w:delText>
        </w:r>
        <w:r w:rsidDel="00750DF1">
          <w:rPr>
            <w:rFonts w:ascii="Calibri" w:hAnsi="Calibri" w:cs="Calibri"/>
            <w:szCs w:val="24"/>
            <w:lang w:val="es-EC"/>
          </w:rPr>
          <w:delText>”, dentro del mencionado servidor</w:delText>
        </w:r>
        <w:r w:rsidRPr="00073A6A" w:rsidDel="00750DF1">
          <w:rPr>
            <w:rFonts w:ascii="Calibri" w:hAnsi="Calibri" w:cs="Calibri"/>
            <w:szCs w:val="24"/>
            <w:lang w:val="es-EC"/>
          </w:rPr>
          <w:delText>.</w:delText>
        </w:r>
      </w:del>
    </w:p>
    <w:p w14:paraId="49C8A9AD" w14:textId="6D3520AE" w:rsidR="00F07DD5" w:rsidDel="00750DF1" w:rsidRDefault="00871D6B" w:rsidP="00F07DD5">
      <w:pPr>
        <w:widowControl w:val="0"/>
        <w:autoSpaceDE w:val="0"/>
        <w:autoSpaceDN w:val="0"/>
        <w:adjustRightInd w:val="0"/>
        <w:ind w:left="851"/>
        <w:jc w:val="center"/>
        <w:rPr>
          <w:del w:id="969" w:author="Alvarez, Veronica" w:date="2020-04-06T18:50:00Z"/>
          <w:noProof/>
          <w:lang w:val="es-EC" w:eastAsia="es-EC"/>
        </w:rPr>
      </w:pPr>
      <w:del w:id="970" w:author="Alvarez, Veronica" w:date="2020-04-06T18:50:00Z">
        <w:r w:rsidRPr="00424FFE" w:rsidDel="00750DF1">
          <w:rPr>
            <w:noProof/>
            <w:lang w:val="es-EC" w:eastAsia="es-EC"/>
          </w:rPr>
          <w:drawing>
            <wp:inline distT="0" distB="0" distL="0" distR="0" wp14:anchorId="589F9CF8" wp14:editId="2A7F3586">
              <wp:extent cx="3680460" cy="334264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0460" cy="3342640"/>
                      </a:xfrm>
                      <a:prstGeom prst="rect">
                        <a:avLst/>
                      </a:prstGeom>
                      <a:noFill/>
                      <a:ln>
                        <a:noFill/>
                      </a:ln>
                    </pic:spPr>
                  </pic:pic>
                </a:graphicData>
              </a:graphic>
            </wp:inline>
          </w:drawing>
        </w:r>
      </w:del>
    </w:p>
    <w:p w14:paraId="32223F3E" w14:textId="77777777" w:rsidR="00F07DD5" w:rsidDel="00750DF1" w:rsidRDefault="00F07DD5" w:rsidP="00F07DD5">
      <w:pPr>
        <w:widowControl w:val="0"/>
        <w:autoSpaceDE w:val="0"/>
        <w:autoSpaceDN w:val="0"/>
        <w:adjustRightInd w:val="0"/>
        <w:ind w:left="851"/>
        <w:jc w:val="center"/>
        <w:rPr>
          <w:del w:id="971" w:author="Alvarez, Veronica" w:date="2020-04-06T18:50:00Z"/>
          <w:noProof/>
          <w:lang w:val="es-EC" w:eastAsia="es-EC"/>
        </w:rPr>
      </w:pPr>
    </w:p>
    <w:p w14:paraId="66E10EDA" w14:textId="77777777" w:rsidR="00F07DD5" w:rsidDel="00750DF1" w:rsidRDefault="00F07DD5" w:rsidP="00F07DD5">
      <w:pPr>
        <w:widowControl w:val="0"/>
        <w:autoSpaceDE w:val="0"/>
        <w:autoSpaceDN w:val="0"/>
        <w:adjustRightInd w:val="0"/>
        <w:ind w:left="851"/>
        <w:jc w:val="both"/>
        <w:rPr>
          <w:del w:id="972" w:author="Alvarez, Veronica" w:date="2020-04-06T18:50:00Z"/>
          <w:rFonts w:ascii="Calibri" w:hAnsi="Calibri" w:cs="Calibri"/>
          <w:szCs w:val="24"/>
          <w:lang w:val="es-EC"/>
        </w:rPr>
      </w:pPr>
      <w:del w:id="973" w:author="Alvarez, Veronica" w:date="2020-04-06T18:50:00Z">
        <w:r w:rsidDel="00750DF1">
          <w:rPr>
            <w:rFonts w:ascii="Calibri" w:hAnsi="Calibri" w:cs="Calibri"/>
            <w:szCs w:val="24"/>
            <w:lang w:val="es-EC"/>
          </w:rPr>
          <w:delText>En caso de existir algún error dentro de la ejecución del job, se enviará un mail de alerta a los responsables</w:delText>
        </w:r>
      </w:del>
    </w:p>
    <w:p w14:paraId="6303BF86" w14:textId="77777777" w:rsidR="009000B0" w:rsidDel="00750DF1" w:rsidRDefault="009000B0" w:rsidP="00F07DD5">
      <w:pPr>
        <w:widowControl w:val="0"/>
        <w:autoSpaceDE w:val="0"/>
        <w:autoSpaceDN w:val="0"/>
        <w:adjustRightInd w:val="0"/>
        <w:ind w:left="851"/>
        <w:jc w:val="both"/>
        <w:rPr>
          <w:del w:id="974" w:author="Alvarez, Veronica" w:date="2020-04-06T18:50:00Z"/>
          <w:rFonts w:ascii="Calibri" w:hAnsi="Calibri" w:cs="Calibri"/>
          <w:szCs w:val="24"/>
          <w:lang w:val="es-EC"/>
        </w:rPr>
      </w:pPr>
    </w:p>
    <w:p w14:paraId="21D75AF6" w14:textId="0A315BD4" w:rsidR="00F07DD5" w:rsidRPr="00073A6A" w:rsidDel="00750DF1" w:rsidRDefault="00871D6B" w:rsidP="00F07DD5">
      <w:pPr>
        <w:widowControl w:val="0"/>
        <w:autoSpaceDE w:val="0"/>
        <w:autoSpaceDN w:val="0"/>
        <w:adjustRightInd w:val="0"/>
        <w:ind w:left="851"/>
        <w:jc w:val="center"/>
        <w:rPr>
          <w:del w:id="975" w:author="Alvarez, Veronica" w:date="2020-04-06T18:50:00Z"/>
          <w:rFonts w:ascii="Calibri" w:hAnsi="Calibri" w:cs="Calibri"/>
          <w:szCs w:val="24"/>
          <w:lang w:val="es-EC"/>
        </w:rPr>
      </w:pPr>
      <w:del w:id="976" w:author="Alvarez, Veronica" w:date="2020-04-06T18:50:00Z">
        <w:r w:rsidRPr="00424FFE" w:rsidDel="00750DF1">
          <w:rPr>
            <w:noProof/>
            <w:lang w:val="es-EC" w:eastAsia="es-EC"/>
          </w:rPr>
          <w:drawing>
            <wp:inline distT="0" distB="0" distL="0" distR="0" wp14:anchorId="7E55B852" wp14:editId="53193C76">
              <wp:extent cx="3511550" cy="3181350"/>
              <wp:effectExtent l="0" t="0" r="0" b="0"/>
              <wp:docPr id="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1550" cy="3181350"/>
                      </a:xfrm>
                      <a:prstGeom prst="rect">
                        <a:avLst/>
                      </a:prstGeom>
                      <a:noFill/>
                      <a:ln>
                        <a:noFill/>
                      </a:ln>
                    </pic:spPr>
                  </pic:pic>
                </a:graphicData>
              </a:graphic>
            </wp:inline>
          </w:drawing>
        </w:r>
      </w:del>
    </w:p>
    <w:p w14:paraId="5DC95CB1" w14:textId="77777777" w:rsidR="000E35F0" w:rsidDel="00750DF1" w:rsidRDefault="00F07DD5" w:rsidP="000E35F0">
      <w:pPr>
        <w:widowControl w:val="0"/>
        <w:autoSpaceDE w:val="0"/>
        <w:autoSpaceDN w:val="0"/>
        <w:adjustRightInd w:val="0"/>
        <w:ind w:left="426"/>
        <w:jc w:val="both"/>
        <w:rPr>
          <w:del w:id="977" w:author="Alvarez, Veronica" w:date="2020-04-06T18:50:00Z"/>
          <w:rFonts w:ascii="Calibri" w:hAnsi="Calibri" w:cs="Calibri"/>
          <w:szCs w:val="24"/>
          <w:lang w:val="es-EC"/>
        </w:rPr>
      </w:pPr>
      <w:del w:id="978" w:author="Alvarez, Veronica" w:date="2020-04-06T18:50:00Z">
        <w:r w:rsidDel="00750DF1">
          <w:rPr>
            <w:rFonts w:ascii="Calibri" w:hAnsi="Calibri" w:cs="Calibri"/>
            <w:szCs w:val="24"/>
            <w:lang w:val="es-EC"/>
          </w:rPr>
          <w:br w:type="page"/>
        </w:r>
        <w:r w:rsidR="000E35F0" w:rsidRPr="00073A6A" w:rsidDel="00750DF1">
          <w:rPr>
            <w:rFonts w:ascii="Calibri" w:hAnsi="Calibri" w:cs="Calibri"/>
            <w:szCs w:val="24"/>
            <w:lang w:val="es-EC"/>
          </w:rPr>
          <w:delText>Además del proces</w:delText>
        </w:r>
        <w:r w:rsidR="000E35F0" w:rsidDel="00750DF1">
          <w:rPr>
            <w:rFonts w:ascii="Calibri" w:hAnsi="Calibri" w:cs="Calibri"/>
            <w:szCs w:val="24"/>
            <w:lang w:val="es-EC"/>
          </w:rPr>
          <w:delText>o de generación de backups</w:delText>
        </w:r>
        <w:r w:rsidR="000E35F0" w:rsidRPr="00073A6A" w:rsidDel="00750DF1">
          <w:rPr>
            <w:rFonts w:ascii="Calibri" w:hAnsi="Calibri" w:cs="Calibri"/>
            <w:szCs w:val="24"/>
            <w:lang w:val="es-EC"/>
          </w:rPr>
          <w:delText>, existe una tarea programada de Windows que comprime es</w:delText>
        </w:r>
        <w:r w:rsidR="000E35F0" w:rsidDel="00750DF1">
          <w:rPr>
            <w:rFonts w:ascii="Calibri" w:hAnsi="Calibri" w:cs="Calibri"/>
            <w:szCs w:val="24"/>
            <w:lang w:val="es-EC"/>
          </w:rPr>
          <w:delText>tos</w:delText>
        </w:r>
        <w:r w:rsidR="000E35F0" w:rsidRPr="00073A6A" w:rsidDel="00750DF1">
          <w:rPr>
            <w:rFonts w:ascii="Calibri" w:hAnsi="Calibri" w:cs="Calibri"/>
            <w:szCs w:val="24"/>
            <w:lang w:val="es-EC"/>
          </w:rPr>
          <w:delText xml:space="preserve"> archivo</w:delText>
        </w:r>
        <w:r w:rsidR="000E35F0" w:rsidDel="00750DF1">
          <w:rPr>
            <w:rFonts w:ascii="Calibri" w:hAnsi="Calibri" w:cs="Calibri"/>
            <w:szCs w:val="24"/>
            <w:lang w:val="es-EC"/>
          </w:rPr>
          <w:delText>s</w:delText>
        </w:r>
        <w:r w:rsidR="000E35F0" w:rsidRPr="00073A6A" w:rsidDel="00750DF1">
          <w:rPr>
            <w:rFonts w:ascii="Calibri" w:hAnsi="Calibri" w:cs="Calibri"/>
            <w:szCs w:val="24"/>
            <w:lang w:val="es-EC"/>
          </w:rPr>
          <w:delText xml:space="preserve">. Esta tarea se ejecuta diariamente </w:delText>
        </w:r>
        <w:r w:rsidR="000E35F0" w:rsidDel="00750DF1">
          <w:rPr>
            <w:rFonts w:ascii="Calibri" w:hAnsi="Calibri" w:cs="Calibri"/>
            <w:szCs w:val="24"/>
            <w:lang w:val="es-EC"/>
          </w:rPr>
          <w:delText>con la ayuda del archivo “</w:delText>
        </w:r>
        <w:r w:rsidR="000E35F0" w:rsidRPr="009E3207" w:rsidDel="00750DF1">
          <w:rPr>
            <w:rFonts w:ascii="Calibri" w:hAnsi="Calibri" w:cs="Calibri"/>
            <w:szCs w:val="24"/>
            <w:lang w:val="es-EC"/>
          </w:rPr>
          <w:delText>CreaRARBackup</w:delText>
        </w:r>
        <w:r w:rsidR="000E35F0" w:rsidRPr="00073A6A" w:rsidDel="00750DF1">
          <w:rPr>
            <w:rFonts w:ascii="Calibri" w:hAnsi="Calibri" w:cs="Calibri"/>
            <w:szCs w:val="24"/>
            <w:lang w:val="es-EC"/>
          </w:rPr>
          <w:delText>.bat</w:delText>
        </w:r>
        <w:r w:rsidR="000E35F0" w:rsidDel="00750DF1">
          <w:rPr>
            <w:rFonts w:ascii="Calibri" w:hAnsi="Calibri" w:cs="Calibri"/>
            <w:szCs w:val="24"/>
            <w:lang w:val="es-EC"/>
          </w:rPr>
          <w:delText>”</w:delText>
        </w:r>
        <w:r w:rsidR="000E35F0" w:rsidRPr="00073A6A" w:rsidDel="00750DF1">
          <w:rPr>
            <w:rFonts w:ascii="Calibri" w:hAnsi="Calibri" w:cs="Calibri"/>
            <w:szCs w:val="24"/>
            <w:lang w:val="es-EC"/>
          </w:rPr>
          <w:delText xml:space="preserve"> que se encuentra en el directorio “</w:delText>
        </w:r>
        <w:r w:rsidR="000E35F0" w:rsidRPr="009E3207" w:rsidDel="00750DF1">
          <w:rPr>
            <w:rFonts w:ascii="Calibri" w:hAnsi="Calibri" w:cs="Calibri"/>
            <w:szCs w:val="24"/>
            <w:lang w:val="es-EC"/>
          </w:rPr>
          <w:delText>C:\bats</w:delText>
        </w:r>
        <w:r w:rsidR="000E35F0" w:rsidRPr="00073A6A" w:rsidDel="00750DF1">
          <w:rPr>
            <w:rFonts w:ascii="Calibri" w:hAnsi="Calibri" w:cs="Calibri"/>
            <w:szCs w:val="24"/>
            <w:lang w:val="es-EC"/>
          </w:rPr>
          <w:delText>”</w:delText>
        </w:r>
      </w:del>
    </w:p>
    <w:p w14:paraId="10F5DD87" w14:textId="77777777" w:rsidR="000E35F0" w:rsidDel="00750DF1" w:rsidRDefault="000E35F0" w:rsidP="000E35F0">
      <w:pPr>
        <w:ind w:left="786"/>
        <w:jc w:val="center"/>
        <w:rPr>
          <w:del w:id="979" w:author="Alvarez, Veronica" w:date="2020-04-06T18:50:00Z"/>
          <w:noProof/>
          <w:lang w:val="es-EC" w:eastAsia="es-EC"/>
        </w:rPr>
      </w:pPr>
    </w:p>
    <w:p w14:paraId="434034BF" w14:textId="77777777" w:rsidR="000E35F0" w:rsidRPr="00073A6A" w:rsidDel="00750DF1" w:rsidRDefault="000E35F0" w:rsidP="000E35F0">
      <w:pPr>
        <w:tabs>
          <w:tab w:val="left" w:pos="426"/>
        </w:tabs>
        <w:ind w:left="426"/>
        <w:jc w:val="both"/>
        <w:rPr>
          <w:del w:id="980" w:author="Alvarez, Veronica" w:date="2020-04-06T18:50:00Z"/>
          <w:rFonts w:ascii="Calibri" w:hAnsi="Calibri" w:cs="Calibri"/>
          <w:szCs w:val="24"/>
          <w:lang w:val="es-EC"/>
        </w:rPr>
      </w:pPr>
      <w:del w:id="981" w:author="Alvarez, Veronica" w:date="2020-04-06T18:50:00Z">
        <w:r w:rsidRPr="00073A6A" w:rsidDel="00750DF1">
          <w:rPr>
            <w:rFonts w:ascii="Calibri" w:hAnsi="Calibri" w:cs="Calibri"/>
            <w:szCs w:val="24"/>
            <w:lang w:val="es-ES"/>
          </w:rPr>
          <w:delText>El directorio donde se guarda la compresión de la</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base</w:delText>
        </w:r>
        <w:r w:rsidDel="00750DF1">
          <w:rPr>
            <w:rFonts w:ascii="Calibri" w:hAnsi="Calibri" w:cs="Calibri"/>
            <w:szCs w:val="24"/>
            <w:lang w:val="es-ES"/>
          </w:rPr>
          <w:delText>s</w:delText>
        </w:r>
        <w:r w:rsidRPr="00073A6A" w:rsidDel="00750DF1">
          <w:rPr>
            <w:rFonts w:ascii="Calibri" w:hAnsi="Calibri" w:cs="Calibri"/>
            <w:szCs w:val="24"/>
            <w:lang w:val="es-ES"/>
          </w:rPr>
          <w:delText xml:space="preserve"> es </w:delText>
        </w:r>
        <w:r w:rsidR="00424FFE" w:rsidRPr="00424FFE" w:rsidDel="00750DF1">
          <w:rPr>
            <w:rFonts w:ascii="Calibri" w:hAnsi="Calibri" w:cs="Calibri"/>
            <w:szCs w:val="24"/>
            <w:lang w:val="es-EC"/>
          </w:rPr>
          <w:delText>\\192.168.1.109\Respaldos RP3\Base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11345FC7" w14:textId="77777777" w:rsidR="000E35F0" w:rsidDel="00750DF1" w:rsidRDefault="000E35F0" w:rsidP="000E35F0">
      <w:pPr>
        <w:tabs>
          <w:tab w:val="left" w:pos="426"/>
        </w:tabs>
        <w:ind w:left="426"/>
        <w:jc w:val="both"/>
        <w:rPr>
          <w:del w:id="982" w:author="Alvarez, Veronica" w:date="2020-04-06T18:50:00Z"/>
          <w:rFonts w:ascii="Calibri" w:hAnsi="Calibri" w:cs="Calibri"/>
          <w:szCs w:val="24"/>
          <w:lang w:val="es-EC"/>
        </w:rPr>
      </w:pPr>
      <w:del w:id="983" w:author="Alvarez, Veronica" w:date="2020-04-06T18:50: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214B0759" w14:textId="3FC305BA" w:rsidR="000E35F0" w:rsidRPr="00073A6A" w:rsidDel="00750DF1" w:rsidRDefault="00871D6B" w:rsidP="000E35F0">
      <w:pPr>
        <w:jc w:val="center"/>
        <w:rPr>
          <w:del w:id="984" w:author="Alvarez, Veronica" w:date="2020-04-06T18:50:00Z"/>
          <w:rFonts w:ascii="Calibri" w:hAnsi="Calibri" w:cs="Calibri"/>
          <w:szCs w:val="24"/>
          <w:lang w:val="es-ES"/>
        </w:rPr>
      </w:pPr>
      <w:del w:id="985" w:author="Alvarez, Veronica" w:date="2020-04-06T18:50:00Z">
        <w:r w:rsidRPr="00424FFE" w:rsidDel="00750DF1">
          <w:rPr>
            <w:noProof/>
            <w:lang w:val="es-EC" w:eastAsia="es-EC"/>
          </w:rPr>
          <w:drawing>
            <wp:inline distT="0" distB="0" distL="0" distR="0" wp14:anchorId="398D2703" wp14:editId="48B41629">
              <wp:extent cx="5617210" cy="3311525"/>
              <wp:effectExtent l="0" t="0" r="0" b="0"/>
              <wp:docPr id="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5665A1B2" w14:textId="77777777" w:rsidR="000E35F0" w:rsidDel="00750DF1" w:rsidRDefault="000E35F0" w:rsidP="000E35F0">
      <w:pPr>
        <w:ind w:left="786"/>
        <w:jc w:val="center"/>
        <w:rPr>
          <w:del w:id="986" w:author="Alvarez, Veronica" w:date="2020-04-06T18:50:00Z"/>
          <w:noProof/>
          <w:lang w:val="es-EC" w:eastAsia="es-EC"/>
        </w:rPr>
      </w:pPr>
    </w:p>
    <w:p w14:paraId="13F904A1" w14:textId="77777777" w:rsidR="000E35F0" w:rsidDel="00750DF1" w:rsidRDefault="000E35F0" w:rsidP="000E35F0">
      <w:pPr>
        <w:ind w:left="786"/>
        <w:jc w:val="center"/>
        <w:rPr>
          <w:del w:id="987" w:author="Alvarez, Veronica" w:date="2020-04-06T18:50:00Z"/>
          <w:noProof/>
          <w:lang w:val="es-EC" w:eastAsia="es-EC"/>
        </w:rPr>
      </w:pPr>
    </w:p>
    <w:p w14:paraId="53335B98" w14:textId="77777777" w:rsidR="000E35F0" w:rsidDel="00750DF1" w:rsidRDefault="000E35F0" w:rsidP="000E35F0">
      <w:pPr>
        <w:ind w:left="786"/>
        <w:jc w:val="center"/>
        <w:rPr>
          <w:del w:id="988" w:author="Alvarez, Veronica" w:date="2020-04-06T18:50:00Z"/>
          <w:noProof/>
          <w:lang w:val="es-EC" w:eastAsia="es-EC"/>
        </w:rPr>
      </w:pPr>
    </w:p>
    <w:p w14:paraId="744DBE84" w14:textId="77777777" w:rsidR="000E35F0" w:rsidDel="00750DF1" w:rsidRDefault="000E35F0" w:rsidP="000E35F0">
      <w:pPr>
        <w:ind w:left="426"/>
        <w:jc w:val="both"/>
        <w:rPr>
          <w:del w:id="989" w:author="Alvarez, Veronica" w:date="2020-04-06T18:50:00Z"/>
          <w:rFonts w:ascii="Calibri" w:hAnsi="Calibri"/>
          <w:szCs w:val="24"/>
          <w:lang w:val="es-MX"/>
        </w:rPr>
      </w:pPr>
    </w:p>
    <w:p w14:paraId="6592C829" w14:textId="77777777" w:rsidR="000E35F0" w:rsidDel="00750DF1" w:rsidRDefault="000E35F0" w:rsidP="000E35F0">
      <w:pPr>
        <w:ind w:left="426"/>
        <w:jc w:val="both"/>
        <w:rPr>
          <w:del w:id="990" w:author="Alvarez, Veronica" w:date="2020-04-06T18:50:00Z"/>
          <w:rFonts w:ascii="Calibri" w:hAnsi="Calibri"/>
          <w:szCs w:val="24"/>
          <w:lang w:val="es-MX"/>
        </w:rPr>
      </w:pPr>
    </w:p>
    <w:p w14:paraId="4B15B0A0" w14:textId="77777777" w:rsidR="000E35F0" w:rsidDel="00750DF1" w:rsidRDefault="000E35F0" w:rsidP="000E35F0">
      <w:pPr>
        <w:jc w:val="both"/>
        <w:rPr>
          <w:del w:id="991" w:author="Alvarez, Veronica" w:date="2020-04-06T18:50:00Z"/>
          <w:rFonts w:ascii="Calibri" w:hAnsi="Calibri"/>
          <w:szCs w:val="24"/>
          <w:lang w:val="es-MX"/>
        </w:rPr>
      </w:pPr>
      <w:del w:id="992" w:author="Alvarez, Veronica" w:date="2020-04-06T18:50:00Z">
        <w:r w:rsidDel="00750DF1">
          <w:rPr>
            <w:rFonts w:ascii="Calibri" w:hAnsi="Calibri"/>
            <w:b/>
            <w:szCs w:val="24"/>
            <w:lang w:val="es-MX"/>
          </w:rPr>
          <w:delText xml:space="preserve">Nota: </w:delText>
        </w:r>
        <w:r w:rsidDel="00750DF1">
          <w:rPr>
            <w:rFonts w:ascii="Calibri" w:hAnsi="Calibri"/>
            <w:szCs w:val="24"/>
            <w:lang w:val="es-MX"/>
          </w:rPr>
          <w:delText>Ver Anexo B</w:delText>
        </w:r>
        <w:r w:rsidRPr="00822C3A" w:rsidDel="00750DF1">
          <w:rPr>
            <w:rFonts w:ascii="Calibri" w:hAnsi="Calibri"/>
            <w:szCs w:val="24"/>
            <w:lang w:val="es-MX"/>
          </w:rPr>
          <w:delText xml:space="preserve"> para implantar un </w:delText>
        </w:r>
        <w:r w:rsidDel="00750DF1">
          <w:rPr>
            <w:rFonts w:ascii="Calibri" w:hAnsi="Calibri"/>
            <w:szCs w:val="24"/>
            <w:lang w:val="es-MX"/>
          </w:rPr>
          <w:delText>job dentro del Agente de Sql Server</w:delText>
        </w:r>
      </w:del>
    </w:p>
    <w:p w14:paraId="1A25BAE6" w14:textId="77777777" w:rsidR="000E35F0" w:rsidDel="00750DF1" w:rsidRDefault="000E35F0" w:rsidP="000E35F0">
      <w:pPr>
        <w:jc w:val="both"/>
        <w:rPr>
          <w:del w:id="993" w:author="Alvarez, Veronica" w:date="2020-04-06T18:50:00Z"/>
          <w:rFonts w:ascii="Calibri" w:hAnsi="Calibri"/>
          <w:szCs w:val="24"/>
          <w:lang w:val="es-MX"/>
        </w:rPr>
      </w:pPr>
    </w:p>
    <w:p w14:paraId="347FDC0D" w14:textId="77777777" w:rsidR="000E35F0" w:rsidRPr="00073A6A" w:rsidDel="00750DF1" w:rsidRDefault="000E35F0" w:rsidP="003F40E2">
      <w:pPr>
        <w:numPr>
          <w:ilvl w:val="0"/>
          <w:numId w:val="1"/>
        </w:numPr>
        <w:ind w:left="426" w:hanging="284"/>
        <w:jc w:val="both"/>
        <w:rPr>
          <w:del w:id="994" w:author="Alvarez, Veronica" w:date="2020-04-06T18:50:00Z"/>
          <w:rFonts w:ascii="Calibri" w:hAnsi="Calibri"/>
          <w:b/>
          <w:szCs w:val="24"/>
          <w:lang w:val="es-MX"/>
        </w:rPr>
      </w:pPr>
      <w:del w:id="995" w:author="Alvarez, Veronica" w:date="2020-04-06T18:50: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2829B80A" w14:textId="77777777" w:rsidR="000E35F0" w:rsidDel="00750DF1" w:rsidRDefault="000E35F0" w:rsidP="000E35F0">
      <w:pPr>
        <w:ind w:left="426"/>
        <w:jc w:val="both"/>
        <w:rPr>
          <w:del w:id="996" w:author="Alvarez, Veronica" w:date="2020-04-06T18:50:00Z"/>
          <w:rFonts w:ascii="Calibri" w:hAnsi="Calibri"/>
          <w:szCs w:val="24"/>
          <w:lang w:val="es-MX"/>
        </w:rPr>
      </w:pPr>
      <w:del w:id="997" w:author="Alvarez, Veronica" w:date="2020-04-06T18:50:00Z">
        <w:r w:rsidDel="00750DF1">
          <w:rPr>
            <w:rFonts w:ascii="Calibri" w:hAnsi="Calibri"/>
            <w:szCs w:val="24"/>
            <w:lang w:val="es-MX"/>
          </w:rPr>
          <w:delText>Adicional a tener el respaldo a nivel de base de datos, es necesario contar con el resp</w:delText>
        </w:r>
        <w:r w:rsidR="009000B0" w:rsidDel="00750DF1">
          <w:rPr>
            <w:rFonts w:ascii="Calibri" w:hAnsi="Calibri"/>
            <w:szCs w:val="24"/>
            <w:lang w:val="es-MX"/>
          </w:rPr>
          <w:delText xml:space="preserve">aldo de los binarios </w:delText>
        </w:r>
        <w:r w:rsidDel="00750DF1">
          <w:rPr>
            <w:rFonts w:ascii="Calibri" w:hAnsi="Calibri"/>
            <w:szCs w:val="24"/>
            <w:lang w:val="es-MX"/>
          </w:rPr>
          <w:delText xml:space="preserve">para levantar una instancia de </w:delText>
        </w:r>
        <w:r w:rsidR="00424FFE" w:rsidDel="00750DF1">
          <w:rPr>
            <w:rFonts w:ascii="Calibri" w:hAnsi="Calibri"/>
            <w:szCs w:val="24"/>
            <w:lang w:val="es-MX"/>
          </w:rPr>
          <w:delText>Marketforce</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63861EE3" w14:textId="77777777" w:rsidR="000E35F0" w:rsidDel="00750DF1" w:rsidRDefault="000E35F0" w:rsidP="000E35F0">
      <w:pPr>
        <w:ind w:left="426"/>
        <w:jc w:val="both"/>
        <w:rPr>
          <w:del w:id="998" w:author="Alvarez, Veronica" w:date="2020-04-06T18:50:00Z"/>
          <w:rFonts w:ascii="Calibri" w:hAnsi="Calibri"/>
          <w:szCs w:val="24"/>
          <w:lang w:val="es-MX"/>
        </w:rPr>
      </w:pPr>
      <w:del w:id="999" w:author="Alvarez, Veronica" w:date="2020-04-06T18:50:00Z">
        <w:r w:rsidDel="00750DF1">
          <w:rPr>
            <w:rFonts w:ascii="Calibri" w:hAnsi="Calibri"/>
            <w:szCs w:val="24"/>
            <w:lang w:val="es-MX"/>
          </w:rPr>
          <w:delText>Los binarios que se respaldan del servidor son los siguientes:</w:delText>
        </w:r>
      </w:del>
    </w:p>
    <w:p w14:paraId="2B5BE0B4" w14:textId="77777777" w:rsidR="000E35F0" w:rsidRPr="009E3207" w:rsidDel="00750DF1" w:rsidRDefault="00424FFE" w:rsidP="003F40E2">
      <w:pPr>
        <w:numPr>
          <w:ilvl w:val="0"/>
          <w:numId w:val="4"/>
        </w:numPr>
        <w:jc w:val="both"/>
        <w:rPr>
          <w:del w:id="1000" w:author="Alvarez, Veronica" w:date="2020-04-06T18:50:00Z"/>
          <w:rFonts w:ascii="Calibri" w:hAnsi="Calibri"/>
          <w:szCs w:val="24"/>
          <w:lang w:val="es-MX"/>
        </w:rPr>
      </w:pPr>
      <w:del w:id="1001" w:author="Alvarez, Veronica" w:date="2020-04-06T18:50:00Z">
        <w:r w:rsidRPr="00424FFE" w:rsidDel="00750DF1">
          <w:rPr>
            <w:rFonts w:ascii="Calibri" w:hAnsi="Calibri"/>
            <w:szCs w:val="24"/>
            <w:lang w:val="es-MX"/>
          </w:rPr>
          <w:delText>C:\mkf</w:delText>
        </w:r>
      </w:del>
    </w:p>
    <w:p w14:paraId="7EC824FD" w14:textId="77777777" w:rsidR="00424FFE" w:rsidDel="00750DF1" w:rsidRDefault="00424FFE" w:rsidP="003F40E2">
      <w:pPr>
        <w:numPr>
          <w:ilvl w:val="0"/>
          <w:numId w:val="4"/>
        </w:numPr>
        <w:jc w:val="both"/>
        <w:rPr>
          <w:del w:id="1002" w:author="Alvarez, Veronica" w:date="2020-04-06T18:50:00Z"/>
          <w:rFonts w:ascii="Calibri" w:hAnsi="Calibri"/>
          <w:szCs w:val="24"/>
          <w:lang w:val="es-MX"/>
        </w:rPr>
      </w:pPr>
      <w:del w:id="1003" w:author="Alvarez, Veronica" w:date="2020-04-06T18:50:00Z">
        <w:r w:rsidRPr="00424FFE" w:rsidDel="00750DF1">
          <w:rPr>
            <w:rFonts w:ascii="Calibri" w:hAnsi="Calibri"/>
            <w:szCs w:val="24"/>
            <w:lang w:val="es-MX"/>
          </w:rPr>
          <w:delText>C:\inetpub\Marketforce</w:delText>
        </w:r>
      </w:del>
    </w:p>
    <w:p w14:paraId="5F4008AD" w14:textId="77777777" w:rsidR="000E35F0" w:rsidDel="00750DF1" w:rsidRDefault="00424FFE" w:rsidP="003F40E2">
      <w:pPr>
        <w:numPr>
          <w:ilvl w:val="0"/>
          <w:numId w:val="4"/>
        </w:numPr>
        <w:jc w:val="both"/>
        <w:rPr>
          <w:del w:id="1004" w:author="Alvarez, Veronica" w:date="2020-04-06T18:50:00Z"/>
          <w:rFonts w:ascii="Calibri" w:hAnsi="Calibri"/>
          <w:szCs w:val="24"/>
          <w:lang w:val="es-MX"/>
        </w:rPr>
      </w:pPr>
      <w:del w:id="1005" w:author="Alvarez, Veronica" w:date="2020-04-06T18:50:00Z">
        <w:r w:rsidRPr="00424FFE" w:rsidDel="00750DF1">
          <w:rPr>
            <w:rFonts w:ascii="Calibri" w:hAnsi="Calibri"/>
            <w:szCs w:val="24"/>
            <w:lang w:val="es-MX"/>
          </w:rPr>
          <w:delText>C:\inetpub\Marketforce</w:delText>
        </w:r>
        <w:r w:rsidDel="00750DF1">
          <w:rPr>
            <w:rFonts w:ascii="Calibri" w:hAnsi="Calibri"/>
            <w:szCs w:val="24"/>
            <w:lang w:val="es-MX"/>
          </w:rPr>
          <w:delText>Data</w:delText>
        </w:r>
        <w:r w:rsidR="000E35F0" w:rsidRPr="009E3207" w:rsidDel="00750DF1">
          <w:rPr>
            <w:rFonts w:ascii="Calibri" w:hAnsi="Calibri"/>
            <w:szCs w:val="24"/>
            <w:lang w:val="es-MX"/>
          </w:rPr>
          <w:delText xml:space="preserve"> </w:delText>
        </w:r>
      </w:del>
    </w:p>
    <w:p w14:paraId="3699BDF9" w14:textId="77777777" w:rsidR="000E35F0" w:rsidRPr="004F78A5" w:rsidDel="00750DF1" w:rsidRDefault="000E35F0" w:rsidP="003F40E2">
      <w:pPr>
        <w:numPr>
          <w:ilvl w:val="0"/>
          <w:numId w:val="4"/>
        </w:numPr>
        <w:jc w:val="both"/>
        <w:rPr>
          <w:del w:id="1006" w:author="Alvarez, Veronica" w:date="2020-04-06T18:50:00Z"/>
          <w:rFonts w:ascii="Calibri" w:hAnsi="Calibri"/>
          <w:szCs w:val="24"/>
          <w:lang w:val="es-EC"/>
          <w:rPrChange w:id="1007" w:author="Zambrano, Edwin" w:date="2020-05-06T13:30:00Z">
            <w:rPr>
              <w:del w:id="1008" w:author="Alvarez, Veronica" w:date="2020-04-06T18:50:00Z"/>
              <w:rFonts w:ascii="Calibri" w:hAnsi="Calibri"/>
              <w:szCs w:val="24"/>
              <w:lang w:val="en-US"/>
            </w:rPr>
          </w:rPrChange>
        </w:rPr>
      </w:pPr>
      <w:del w:id="1009" w:author="Alvarez, Veronica" w:date="2020-04-06T18:50:00Z">
        <w:r w:rsidRPr="004F78A5" w:rsidDel="00750DF1">
          <w:rPr>
            <w:rFonts w:ascii="Calibri" w:hAnsi="Calibri"/>
            <w:szCs w:val="24"/>
            <w:lang w:val="es-EC"/>
            <w:rPrChange w:id="1010" w:author="Zambrano, Edwin" w:date="2020-05-06T13:30:00Z">
              <w:rPr>
                <w:rFonts w:ascii="Calibri" w:hAnsi="Calibri"/>
                <w:szCs w:val="24"/>
                <w:lang w:val="en-US"/>
              </w:rPr>
            </w:rPrChange>
          </w:rPr>
          <w:delText>C:\Windows\System32\Tasks\Grupo Berlin</w:delText>
        </w:r>
      </w:del>
    </w:p>
    <w:p w14:paraId="4319CD3A" w14:textId="77777777" w:rsidR="000E35F0" w:rsidDel="00750DF1" w:rsidRDefault="000E35F0" w:rsidP="003F40E2">
      <w:pPr>
        <w:numPr>
          <w:ilvl w:val="0"/>
          <w:numId w:val="4"/>
        </w:numPr>
        <w:jc w:val="both"/>
        <w:rPr>
          <w:del w:id="1011" w:author="Alvarez, Veronica" w:date="2020-04-06T18:50:00Z"/>
          <w:rFonts w:ascii="Calibri" w:hAnsi="Calibri"/>
          <w:szCs w:val="24"/>
          <w:lang w:val="es-MX"/>
        </w:rPr>
      </w:pPr>
      <w:del w:id="1012" w:author="Alvarez, Veronica" w:date="2020-04-06T18:50:00Z">
        <w:r w:rsidDel="00750DF1">
          <w:rPr>
            <w:rFonts w:ascii="Calibri" w:hAnsi="Calibri"/>
            <w:szCs w:val="24"/>
            <w:lang w:val="es-MX"/>
          </w:rPr>
          <w:delText>C</w:delText>
        </w:r>
        <w:r w:rsidRPr="0060340F" w:rsidDel="00750DF1">
          <w:rPr>
            <w:rFonts w:ascii="Calibri" w:hAnsi="Calibri"/>
            <w:szCs w:val="24"/>
            <w:lang w:val="es-MX"/>
          </w:rPr>
          <w:delText>:\bats</w:delText>
        </w:r>
      </w:del>
    </w:p>
    <w:p w14:paraId="4FE306C2" w14:textId="77777777" w:rsidR="00424FFE" w:rsidDel="00750DF1" w:rsidRDefault="00424FFE" w:rsidP="003F40E2">
      <w:pPr>
        <w:numPr>
          <w:ilvl w:val="0"/>
          <w:numId w:val="4"/>
        </w:numPr>
        <w:jc w:val="both"/>
        <w:rPr>
          <w:del w:id="1013" w:author="Alvarez, Veronica" w:date="2020-04-06T18:50:00Z"/>
          <w:rFonts w:ascii="Calibri" w:hAnsi="Calibri"/>
          <w:szCs w:val="24"/>
          <w:lang w:val="es-MX"/>
        </w:rPr>
      </w:pPr>
      <w:del w:id="1014" w:author="Alvarez, Veronica" w:date="2020-04-06T18:50:00Z">
        <w:r w:rsidDel="00750DF1">
          <w:rPr>
            <w:rFonts w:ascii="Calibri" w:hAnsi="Calibri"/>
            <w:szCs w:val="24"/>
            <w:lang w:val="es-MX"/>
          </w:rPr>
          <w:delText>C:\Release</w:delText>
        </w:r>
      </w:del>
    </w:p>
    <w:p w14:paraId="53870E67" w14:textId="77777777" w:rsidR="000E35F0" w:rsidDel="00750DF1" w:rsidRDefault="000E35F0" w:rsidP="000E35F0">
      <w:pPr>
        <w:rPr>
          <w:del w:id="1015" w:author="Alvarez, Veronica" w:date="2020-04-06T18:50:00Z"/>
          <w:lang w:val="es-MX"/>
        </w:rPr>
      </w:pPr>
    </w:p>
    <w:p w14:paraId="7F405BA8" w14:textId="77777777" w:rsidR="000E35F0" w:rsidDel="00750DF1" w:rsidRDefault="000E35F0" w:rsidP="00424FFE">
      <w:pPr>
        <w:widowControl w:val="0"/>
        <w:autoSpaceDE w:val="0"/>
        <w:autoSpaceDN w:val="0"/>
        <w:adjustRightInd w:val="0"/>
        <w:ind w:left="708" w:hanging="282"/>
        <w:jc w:val="both"/>
        <w:rPr>
          <w:del w:id="1016" w:author="Alvarez, Veronica" w:date="2020-04-06T18:50:00Z"/>
          <w:rFonts w:ascii="Calibri" w:hAnsi="Calibri" w:cs="Calibri"/>
          <w:szCs w:val="24"/>
          <w:lang w:val="es-EC"/>
        </w:rPr>
      </w:pPr>
      <w:del w:id="1017" w:author="Alvarez, Veronica" w:date="2020-04-06T18:50: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Pr="009E3207" w:rsidDel="00750DF1">
          <w:rPr>
            <w:rFonts w:ascii="Calibri" w:hAnsi="Calibri" w:cs="Calibri"/>
            <w:szCs w:val="24"/>
            <w:lang w:val="es-EC"/>
          </w:rPr>
          <w:delText>CreaRARBinario</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Del="00750DF1">
          <w:rPr>
            <w:rFonts w:ascii="Calibri" w:hAnsi="Calibri" w:cs="Calibri"/>
            <w:szCs w:val="24"/>
            <w:lang w:val="es-EC"/>
          </w:rPr>
          <w:delText xml:space="preserve">, dentro del servidor </w:delText>
        </w:r>
        <w:r w:rsidR="00424FFE" w:rsidDel="00750DF1">
          <w:rPr>
            <w:rFonts w:ascii="Calibri" w:hAnsi="Calibri" w:cs="Calibri"/>
            <w:szCs w:val="24"/>
            <w:lang w:val="es-EC"/>
          </w:rPr>
          <w:delText>srvrp3</w:delText>
        </w:r>
        <w:r w:rsidDel="00750DF1">
          <w:rPr>
            <w:rFonts w:ascii="Calibri" w:hAnsi="Calibri" w:cs="Calibri"/>
            <w:szCs w:val="24"/>
            <w:lang w:val="es-EC"/>
          </w:rPr>
          <w:delText xml:space="preserve">. Los archivos van al repositorio </w:delText>
        </w:r>
        <w:r w:rsidR="00424FFE" w:rsidRPr="00424FFE" w:rsidDel="00750DF1">
          <w:rPr>
            <w:rFonts w:ascii="Calibri" w:hAnsi="Calibri" w:cs="Calibri"/>
            <w:szCs w:val="24"/>
            <w:lang w:val="es-EC"/>
          </w:rPr>
          <w:delText>\\192.168.1.109\Respaldos RP3\Directorios</w:delText>
        </w:r>
      </w:del>
    </w:p>
    <w:p w14:paraId="63093EDB" w14:textId="77777777" w:rsidR="000E35F0" w:rsidRPr="00CF033C" w:rsidDel="00750DF1" w:rsidRDefault="000E35F0" w:rsidP="000E35F0">
      <w:pPr>
        <w:rPr>
          <w:del w:id="1018" w:author="Alvarez, Veronica" w:date="2020-04-06T18:50:00Z"/>
          <w:lang w:val="es-MX"/>
        </w:rPr>
      </w:pPr>
    </w:p>
    <w:p w14:paraId="74BD3717" w14:textId="77777777" w:rsidR="000E35F0" w:rsidDel="00750DF1" w:rsidRDefault="000E35F0" w:rsidP="000E35F0">
      <w:pPr>
        <w:jc w:val="both"/>
        <w:rPr>
          <w:del w:id="1019" w:author="Alvarez, Veronica" w:date="2020-04-06T18:50:00Z"/>
          <w:rFonts w:ascii="Calibri" w:hAnsi="Calibri"/>
        </w:rPr>
      </w:pPr>
      <w:del w:id="1020" w:author="Alvarez, Veronica" w:date="2020-04-06T18:50: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19F75DE7" w14:textId="77777777" w:rsidR="009000B0" w:rsidDel="00750DF1" w:rsidRDefault="009000B0" w:rsidP="009000B0">
      <w:pPr>
        <w:rPr>
          <w:del w:id="1021" w:author="Alvarez, Veronica" w:date="2020-04-06T18:50:00Z"/>
          <w:rFonts w:ascii="Calibri" w:hAnsi="Calibri"/>
          <w:b/>
          <w:szCs w:val="24"/>
          <w:lang w:val="es-ES"/>
        </w:rPr>
      </w:pPr>
      <w:del w:id="1022" w:author="Alvarez, Veronica" w:date="2020-04-06T18:50:00Z">
        <w:r w:rsidDel="00750DF1">
          <w:rPr>
            <w:szCs w:val="24"/>
            <w:lang w:val="es-EC"/>
          </w:rPr>
          <w:br w:type="page"/>
        </w:r>
        <w:r w:rsidDel="00750DF1">
          <w:rPr>
            <w:rFonts w:ascii="Calibri" w:hAnsi="Calibri"/>
            <w:b/>
            <w:szCs w:val="24"/>
            <w:lang w:val="es-ES"/>
          </w:rPr>
          <w:delText>Respaldos Web</w:delText>
        </w:r>
      </w:del>
    </w:p>
    <w:p w14:paraId="41DA13CD" w14:textId="77777777" w:rsidR="009000B0" w:rsidDel="00750DF1" w:rsidRDefault="009000B0" w:rsidP="009000B0">
      <w:pPr>
        <w:rPr>
          <w:del w:id="1023" w:author="Alvarez, Veronica" w:date="2020-04-06T18:50: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9000B0" w:rsidRPr="00073A6A" w:rsidDel="00750DF1" w14:paraId="5F1215BA" w14:textId="77777777" w:rsidTr="003F40E2">
        <w:trPr>
          <w:trHeight w:val="340"/>
          <w:jc w:val="center"/>
          <w:del w:id="1024" w:author="Alvarez, Veronica" w:date="2020-04-06T18:50:00Z"/>
        </w:trPr>
        <w:tc>
          <w:tcPr>
            <w:tcW w:w="3578" w:type="dxa"/>
            <w:shd w:val="clear" w:color="auto" w:fill="auto"/>
          </w:tcPr>
          <w:p w14:paraId="663671BE" w14:textId="77777777" w:rsidR="009000B0" w:rsidRPr="00073A6A" w:rsidDel="00750DF1" w:rsidRDefault="009000B0" w:rsidP="003F40E2">
            <w:pPr>
              <w:widowControl w:val="0"/>
              <w:autoSpaceDE w:val="0"/>
              <w:autoSpaceDN w:val="0"/>
              <w:adjustRightInd w:val="0"/>
              <w:jc w:val="both"/>
              <w:rPr>
                <w:del w:id="1025" w:author="Alvarez, Veronica" w:date="2020-04-06T18:50:00Z"/>
                <w:rFonts w:ascii="Calibri" w:hAnsi="Calibri"/>
                <w:b/>
                <w:szCs w:val="24"/>
              </w:rPr>
            </w:pPr>
            <w:del w:id="1026" w:author="Alvarez, Veronica" w:date="2020-04-06T18:50: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51B670CC" w14:textId="77777777" w:rsidR="009000B0" w:rsidRPr="00073A6A" w:rsidDel="00750DF1" w:rsidRDefault="009000B0" w:rsidP="003F40E2">
            <w:pPr>
              <w:widowControl w:val="0"/>
              <w:autoSpaceDE w:val="0"/>
              <w:autoSpaceDN w:val="0"/>
              <w:adjustRightInd w:val="0"/>
              <w:jc w:val="both"/>
              <w:rPr>
                <w:del w:id="1027" w:author="Alvarez, Veronica" w:date="2020-04-06T18:50:00Z"/>
                <w:rFonts w:ascii="Calibri" w:hAnsi="Calibri"/>
                <w:b/>
                <w:szCs w:val="24"/>
              </w:rPr>
            </w:pPr>
            <w:del w:id="1028" w:author="Alvarez, Veronica" w:date="2020-04-06T18:50:00Z">
              <w:r w:rsidRPr="00073A6A" w:rsidDel="00750DF1">
                <w:rPr>
                  <w:rFonts w:ascii="Calibri" w:hAnsi="Calibri"/>
                  <w:b/>
                  <w:szCs w:val="24"/>
                  <w:lang w:val="es-ES"/>
                </w:rPr>
                <w:delText>Responsable</w:delText>
              </w:r>
            </w:del>
          </w:p>
        </w:tc>
      </w:tr>
      <w:tr w:rsidR="009000B0" w:rsidRPr="00073A6A" w:rsidDel="00750DF1" w14:paraId="32E89E85" w14:textId="77777777" w:rsidTr="003F40E2">
        <w:trPr>
          <w:trHeight w:val="340"/>
          <w:jc w:val="center"/>
          <w:del w:id="1029" w:author="Alvarez, Veronica" w:date="2020-04-06T18:50:00Z"/>
        </w:trPr>
        <w:tc>
          <w:tcPr>
            <w:tcW w:w="3578" w:type="dxa"/>
            <w:shd w:val="clear" w:color="auto" w:fill="auto"/>
          </w:tcPr>
          <w:p w14:paraId="53D875AF" w14:textId="77777777" w:rsidR="009000B0" w:rsidRPr="00073A6A" w:rsidDel="00750DF1" w:rsidRDefault="009000B0" w:rsidP="003F40E2">
            <w:pPr>
              <w:widowControl w:val="0"/>
              <w:autoSpaceDE w:val="0"/>
              <w:autoSpaceDN w:val="0"/>
              <w:adjustRightInd w:val="0"/>
              <w:jc w:val="both"/>
              <w:rPr>
                <w:del w:id="1030" w:author="Alvarez, Veronica" w:date="2020-04-06T18:50:00Z"/>
                <w:rFonts w:ascii="Calibri" w:hAnsi="Calibri"/>
                <w:szCs w:val="24"/>
              </w:rPr>
            </w:pPr>
            <w:del w:id="1031" w:author="Alvarez, Veronica" w:date="2020-04-06T18:50:00Z">
              <w:r w:rsidRPr="00073A6A" w:rsidDel="00750DF1">
                <w:rPr>
                  <w:rFonts w:ascii="Calibri" w:hAnsi="Calibri"/>
                  <w:szCs w:val="24"/>
                  <w:lang w:val="es-ES"/>
                </w:rPr>
                <w:delText xml:space="preserve">Servidor </w:delText>
              </w:r>
              <w:r w:rsidDel="00750DF1">
                <w:rPr>
                  <w:rFonts w:ascii="Calibri" w:hAnsi="Calibri"/>
                  <w:szCs w:val="24"/>
                  <w:lang w:val="es-ES"/>
                </w:rPr>
                <w:delText>Web</w:delText>
              </w:r>
            </w:del>
          </w:p>
        </w:tc>
        <w:tc>
          <w:tcPr>
            <w:tcW w:w="4344" w:type="dxa"/>
            <w:shd w:val="clear" w:color="auto" w:fill="auto"/>
          </w:tcPr>
          <w:p w14:paraId="322790BE" w14:textId="77777777" w:rsidR="009000B0" w:rsidRPr="00073A6A" w:rsidDel="00750DF1" w:rsidRDefault="009000B0" w:rsidP="003F40E2">
            <w:pPr>
              <w:widowControl w:val="0"/>
              <w:autoSpaceDE w:val="0"/>
              <w:autoSpaceDN w:val="0"/>
              <w:adjustRightInd w:val="0"/>
              <w:jc w:val="both"/>
              <w:rPr>
                <w:del w:id="1032" w:author="Alvarez, Veronica" w:date="2020-04-06T18:50:00Z"/>
                <w:rFonts w:ascii="Calibri" w:hAnsi="Calibri"/>
                <w:szCs w:val="24"/>
              </w:rPr>
            </w:pPr>
            <w:del w:id="1033" w:author="Alvarez, Veronica" w:date="2020-04-06T18:50:00Z">
              <w:r w:rsidRPr="00073A6A" w:rsidDel="00750DF1">
                <w:rPr>
                  <w:rFonts w:ascii="Calibri" w:hAnsi="Calibri"/>
                  <w:szCs w:val="24"/>
                </w:rPr>
                <w:delText>Especialista de la Aplicación</w:delText>
              </w:r>
            </w:del>
          </w:p>
        </w:tc>
      </w:tr>
      <w:tr w:rsidR="009000B0" w:rsidRPr="00073A6A" w:rsidDel="00750DF1" w14:paraId="6CD1E627" w14:textId="77777777" w:rsidTr="003F40E2">
        <w:trPr>
          <w:trHeight w:val="340"/>
          <w:jc w:val="center"/>
          <w:del w:id="1034" w:author="Alvarez, Veronica" w:date="2020-04-06T18:50:00Z"/>
        </w:trPr>
        <w:tc>
          <w:tcPr>
            <w:tcW w:w="3578" w:type="dxa"/>
            <w:shd w:val="clear" w:color="auto" w:fill="auto"/>
          </w:tcPr>
          <w:p w14:paraId="21161176" w14:textId="77777777" w:rsidR="009000B0" w:rsidRPr="00073A6A" w:rsidDel="00750DF1" w:rsidRDefault="009000B0" w:rsidP="003F40E2">
            <w:pPr>
              <w:widowControl w:val="0"/>
              <w:autoSpaceDE w:val="0"/>
              <w:autoSpaceDN w:val="0"/>
              <w:adjustRightInd w:val="0"/>
              <w:jc w:val="both"/>
              <w:rPr>
                <w:del w:id="1035" w:author="Alvarez, Veronica" w:date="2020-04-06T18:50:00Z"/>
                <w:rFonts w:ascii="Calibri" w:hAnsi="Calibri"/>
                <w:szCs w:val="24"/>
              </w:rPr>
            </w:pPr>
            <w:del w:id="1036" w:author="Alvarez, Veronica" w:date="2020-04-06T18:50:00Z">
              <w:r w:rsidRPr="00073A6A" w:rsidDel="00750DF1">
                <w:rPr>
                  <w:rFonts w:ascii="Calibri" w:hAnsi="Calibri"/>
                  <w:szCs w:val="24"/>
                  <w:lang w:val="es-ES"/>
                </w:rPr>
                <w:delText>Servidor de Almacenamiento</w:delText>
              </w:r>
            </w:del>
          </w:p>
        </w:tc>
        <w:tc>
          <w:tcPr>
            <w:tcW w:w="4344" w:type="dxa"/>
            <w:shd w:val="clear" w:color="auto" w:fill="auto"/>
          </w:tcPr>
          <w:p w14:paraId="66A897BC" w14:textId="77777777" w:rsidR="009000B0" w:rsidRPr="00073A6A" w:rsidDel="00750DF1" w:rsidRDefault="009000B0" w:rsidP="003F40E2">
            <w:pPr>
              <w:widowControl w:val="0"/>
              <w:autoSpaceDE w:val="0"/>
              <w:autoSpaceDN w:val="0"/>
              <w:adjustRightInd w:val="0"/>
              <w:jc w:val="both"/>
              <w:rPr>
                <w:del w:id="1037" w:author="Alvarez, Veronica" w:date="2020-04-06T18:50:00Z"/>
                <w:rFonts w:ascii="Calibri" w:hAnsi="Calibri"/>
                <w:szCs w:val="24"/>
              </w:rPr>
            </w:pPr>
            <w:del w:id="1038" w:author="Alvarez, Veronica" w:date="2020-04-06T18:50:00Z">
              <w:r w:rsidRPr="00073A6A" w:rsidDel="00750DF1">
                <w:rPr>
                  <w:rFonts w:ascii="Calibri" w:hAnsi="Calibri"/>
                  <w:szCs w:val="24"/>
                </w:rPr>
                <w:delText>Administrador de Redes</w:delText>
              </w:r>
            </w:del>
          </w:p>
        </w:tc>
      </w:tr>
    </w:tbl>
    <w:p w14:paraId="4B7764B9" w14:textId="77777777" w:rsidR="009000B0" w:rsidDel="00750DF1" w:rsidRDefault="009000B0" w:rsidP="009000B0">
      <w:pPr>
        <w:widowControl w:val="0"/>
        <w:autoSpaceDE w:val="0"/>
        <w:autoSpaceDN w:val="0"/>
        <w:adjustRightInd w:val="0"/>
        <w:jc w:val="both"/>
        <w:rPr>
          <w:del w:id="1039" w:author="Alvarez, Veronica" w:date="2020-04-06T18:50:00Z"/>
          <w:rFonts w:ascii="Calibri" w:hAnsi="Calibri"/>
          <w:b/>
          <w:szCs w:val="24"/>
          <w:lang w:val="es-ES"/>
        </w:rPr>
      </w:pPr>
    </w:p>
    <w:p w14:paraId="3E5FDF1B" w14:textId="77777777" w:rsidR="009000B0" w:rsidRPr="00073A6A" w:rsidDel="00750DF1" w:rsidRDefault="009000B0" w:rsidP="009000B0">
      <w:pPr>
        <w:jc w:val="both"/>
        <w:rPr>
          <w:del w:id="1040" w:author="Alvarez, Veronica" w:date="2020-04-06T18:50:00Z"/>
          <w:rFonts w:ascii="Calibri" w:hAnsi="Calibri"/>
          <w:szCs w:val="24"/>
          <w:lang w:val="es-MX"/>
        </w:rPr>
      </w:pPr>
      <w:del w:id="1041" w:author="Alvarez, Veronica" w:date="2020-04-06T18:50:00Z">
        <w:r w:rsidRPr="00073A6A" w:rsidDel="00750DF1">
          <w:rPr>
            <w:rFonts w:ascii="Calibri" w:hAnsi="Calibri"/>
            <w:szCs w:val="24"/>
            <w:lang w:val="es-MX"/>
          </w:rPr>
          <w:delText xml:space="preserve">Los respaldos de </w:delText>
        </w:r>
        <w:r w:rsidDel="00750DF1">
          <w:rPr>
            <w:rFonts w:ascii="Calibri" w:hAnsi="Calibri"/>
            <w:szCs w:val="24"/>
            <w:lang w:val="es-MX"/>
          </w:rPr>
          <w:delText xml:space="preserve">WebAp </w:delText>
        </w:r>
        <w:r w:rsidRPr="00073A6A" w:rsidDel="00750DF1">
          <w:rPr>
            <w:rFonts w:ascii="Calibri" w:hAnsi="Calibri"/>
            <w:szCs w:val="24"/>
            <w:lang w:val="es-MX"/>
          </w:rPr>
          <w:delText xml:space="preserve"> se realizan </w:delText>
        </w:r>
        <w:r w:rsidDel="00750DF1">
          <w:rPr>
            <w:rFonts w:ascii="Calibri" w:hAnsi="Calibri"/>
            <w:szCs w:val="24"/>
            <w:lang w:val="es-MX"/>
          </w:rPr>
          <w:delText>por los siguientes</w:delText>
        </w:r>
        <w:r w:rsidRPr="00073A6A" w:rsidDel="00750DF1">
          <w:rPr>
            <w:rFonts w:ascii="Calibri" w:hAnsi="Calibri"/>
            <w:szCs w:val="24"/>
            <w:lang w:val="es-MX"/>
          </w:rPr>
          <w:delText xml:space="preserve"> medios</w:delText>
        </w:r>
        <w:r w:rsidDel="00750DF1">
          <w:rPr>
            <w:rFonts w:ascii="Calibri" w:hAnsi="Calibri"/>
            <w:szCs w:val="24"/>
            <w:lang w:val="es-MX"/>
          </w:rPr>
          <w:delText xml:space="preserve"> dependiendo de la información a respaldar</w:delText>
        </w:r>
        <w:r w:rsidRPr="00073A6A" w:rsidDel="00750DF1">
          <w:rPr>
            <w:rFonts w:ascii="Calibri" w:hAnsi="Calibri"/>
            <w:szCs w:val="24"/>
            <w:lang w:val="es-MX"/>
          </w:rPr>
          <w:delText>:</w:delText>
        </w:r>
      </w:del>
    </w:p>
    <w:p w14:paraId="7EFED6BC" w14:textId="77777777" w:rsidR="009000B0" w:rsidRPr="00073A6A" w:rsidDel="00750DF1" w:rsidRDefault="009000B0" w:rsidP="003F40E2">
      <w:pPr>
        <w:numPr>
          <w:ilvl w:val="0"/>
          <w:numId w:val="1"/>
        </w:numPr>
        <w:ind w:left="426" w:hanging="284"/>
        <w:jc w:val="both"/>
        <w:rPr>
          <w:del w:id="1042" w:author="Alvarez, Veronica" w:date="2020-04-06T18:50:00Z"/>
          <w:rFonts w:ascii="Calibri" w:hAnsi="Calibri"/>
          <w:b/>
          <w:szCs w:val="24"/>
          <w:lang w:val="es-MX"/>
        </w:rPr>
      </w:pPr>
      <w:del w:id="1043" w:author="Alvarez, Veronica" w:date="2020-04-06T18:50:00Z">
        <w:r w:rsidDel="00750DF1">
          <w:rPr>
            <w:rFonts w:ascii="Calibri" w:hAnsi="Calibri"/>
            <w:b/>
            <w:szCs w:val="24"/>
            <w:lang w:val="es-MX"/>
          </w:rPr>
          <w:delText>Copia de binarios</w:delText>
        </w:r>
        <w:r w:rsidRPr="00073A6A" w:rsidDel="00750DF1">
          <w:rPr>
            <w:rFonts w:ascii="Calibri" w:hAnsi="Calibri"/>
            <w:b/>
            <w:szCs w:val="24"/>
            <w:lang w:val="es-MX"/>
          </w:rPr>
          <w:delText>:</w:delText>
        </w:r>
      </w:del>
    </w:p>
    <w:p w14:paraId="1180F8E3" w14:textId="77777777" w:rsidR="009000B0" w:rsidDel="00750DF1" w:rsidRDefault="009000B0" w:rsidP="009000B0">
      <w:pPr>
        <w:ind w:left="426"/>
        <w:jc w:val="both"/>
        <w:rPr>
          <w:del w:id="1044" w:author="Alvarez, Veronica" w:date="2020-04-06T18:50:00Z"/>
          <w:rFonts w:ascii="Calibri" w:hAnsi="Calibri"/>
          <w:szCs w:val="24"/>
          <w:lang w:val="es-MX"/>
        </w:rPr>
      </w:pPr>
      <w:del w:id="1045" w:author="Alvarez, Veronica" w:date="2020-04-06T18:50:00Z">
        <w:r w:rsidDel="00750DF1">
          <w:rPr>
            <w:rFonts w:ascii="Calibri" w:hAnsi="Calibri"/>
            <w:szCs w:val="24"/>
            <w:lang w:val="es-MX"/>
          </w:rPr>
          <w:delText>Es necesario contar con el respaldo de los binarios para levantar una instancia de los sitios Web</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1BD8E96B" w14:textId="77777777" w:rsidR="009000B0" w:rsidDel="00750DF1" w:rsidRDefault="009000B0" w:rsidP="009000B0">
      <w:pPr>
        <w:ind w:left="426"/>
        <w:jc w:val="both"/>
        <w:rPr>
          <w:del w:id="1046" w:author="Alvarez, Veronica" w:date="2020-04-06T18:50:00Z"/>
          <w:rFonts w:ascii="Calibri" w:hAnsi="Calibri"/>
          <w:szCs w:val="24"/>
          <w:lang w:val="es-MX"/>
        </w:rPr>
      </w:pPr>
      <w:del w:id="1047" w:author="Alvarez, Veronica" w:date="2020-04-06T18:50:00Z">
        <w:r w:rsidDel="00750DF1">
          <w:rPr>
            <w:rFonts w:ascii="Calibri" w:hAnsi="Calibri"/>
            <w:szCs w:val="24"/>
            <w:lang w:val="es-MX"/>
          </w:rPr>
          <w:delText xml:space="preserve">A nivel de BD se respalda la ruta: </w:delText>
        </w:r>
        <w:r w:rsidRPr="009000B0" w:rsidDel="00750DF1">
          <w:rPr>
            <w:rFonts w:ascii="Calibri" w:hAnsi="Calibri"/>
            <w:szCs w:val="24"/>
            <w:lang w:val="es-MX"/>
          </w:rPr>
          <w:delText>C:\AppServ\MySQL</w:delText>
        </w:r>
      </w:del>
    </w:p>
    <w:p w14:paraId="6B7F7640" w14:textId="77777777" w:rsidR="009000B0" w:rsidDel="00750DF1" w:rsidRDefault="009000B0" w:rsidP="009000B0">
      <w:pPr>
        <w:widowControl w:val="0"/>
        <w:autoSpaceDE w:val="0"/>
        <w:autoSpaceDN w:val="0"/>
        <w:adjustRightInd w:val="0"/>
        <w:ind w:left="426"/>
        <w:jc w:val="both"/>
        <w:rPr>
          <w:del w:id="1048" w:author="Alvarez, Veronica" w:date="2020-04-06T18:50:00Z"/>
          <w:rFonts w:ascii="Calibri" w:hAnsi="Calibri" w:cs="Calibri"/>
          <w:szCs w:val="24"/>
          <w:lang w:val="es-EC"/>
        </w:rPr>
      </w:pPr>
      <w:del w:id="1049" w:author="Alvarez, Veronica" w:date="2020-04-06T18:50:00Z">
        <w:r w:rsidDel="00750DF1">
          <w:rPr>
            <w:rFonts w:ascii="Calibri" w:hAnsi="Calibri" w:cs="Calibri"/>
            <w:szCs w:val="24"/>
            <w:lang w:val="es-EC"/>
          </w:rPr>
          <w:delText xml:space="preserve">Para la ejecución del respaldo de la BD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diariamente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Pr="009000B0" w:rsidDel="00750DF1">
          <w:rPr>
            <w:rFonts w:ascii="Calibri" w:hAnsi="Calibri" w:cs="Calibri"/>
            <w:szCs w:val="24"/>
            <w:lang w:val="es-EC"/>
          </w:rPr>
          <w:delText>CreaRARBinarioMySQL</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Del="00750DF1">
          <w:rPr>
            <w:rFonts w:ascii="Calibri" w:hAnsi="Calibri" w:cs="Calibri"/>
            <w:szCs w:val="24"/>
            <w:lang w:val="es-EC"/>
          </w:rPr>
          <w:delText xml:space="preserve">, dentro del servidor srvwebap. Los archivos van al repositorio </w:delText>
        </w:r>
        <w:r w:rsidRPr="009000B0" w:rsidDel="00750DF1">
          <w:rPr>
            <w:rFonts w:ascii="Calibri" w:hAnsi="Calibri" w:cs="Calibri"/>
            <w:szCs w:val="24"/>
            <w:lang w:val="es-EC"/>
          </w:rPr>
          <w:delText>\\192.168.1.109\Respaldos Web\Base</w:delText>
        </w:r>
      </w:del>
    </w:p>
    <w:p w14:paraId="13E860ED" w14:textId="77777777" w:rsidR="009000B0" w:rsidRPr="009000B0" w:rsidDel="00750DF1" w:rsidRDefault="009000B0" w:rsidP="009000B0">
      <w:pPr>
        <w:ind w:left="426"/>
        <w:jc w:val="both"/>
        <w:rPr>
          <w:del w:id="1050" w:author="Alvarez, Veronica" w:date="2020-04-06T18:50:00Z"/>
          <w:rFonts w:ascii="Calibri" w:hAnsi="Calibri"/>
          <w:szCs w:val="24"/>
          <w:lang w:val="es-MX"/>
        </w:rPr>
      </w:pPr>
    </w:p>
    <w:p w14:paraId="54DB1852" w14:textId="77777777" w:rsidR="009000B0" w:rsidDel="00750DF1" w:rsidRDefault="009000B0" w:rsidP="009000B0">
      <w:pPr>
        <w:ind w:left="426"/>
        <w:jc w:val="both"/>
        <w:rPr>
          <w:del w:id="1051" w:author="Alvarez, Veronica" w:date="2020-04-06T18:50:00Z"/>
          <w:rFonts w:ascii="Calibri" w:hAnsi="Calibri"/>
          <w:szCs w:val="24"/>
          <w:lang w:val="es-MX"/>
        </w:rPr>
      </w:pPr>
      <w:del w:id="1052" w:author="Alvarez, Veronica" w:date="2020-04-06T18:50:00Z">
        <w:r w:rsidDel="00750DF1">
          <w:rPr>
            <w:rFonts w:ascii="Calibri" w:hAnsi="Calibri"/>
            <w:szCs w:val="24"/>
            <w:lang w:val="es-MX"/>
          </w:rPr>
          <w:delText>A nivel de binarios Los binarios que se respaldan del servidor son los siguientes:</w:delText>
        </w:r>
      </w:del>
    </w:p>
    <w:p w14:paraId="7440F2C7" w14:textId="77777777" w:rsidR="009000B0" w:rsidDel="00750DF1" w:rsidRDefault="009000B0" w:rsidP="003F40E2">
      <w:pPr>
        <w:numPr>
          <w:ilvl w:val="0"/>
          <w:numId w:val="4"/>
        </w:numPr>
        <w:jc w:val="both"/>
        <w:rPr>
          <w:del w:id="1053" w:author="Alvarez, Veronica" w:date="2020-04-06T18:50:00Z"/>
          <w:rFonts w:ascii="Calibri" w:hAnsi="Calibri"/>
          <w:szCs w:val="24"/>
          <w:lang w:val="es-MX"/>
        </w:rPr>
      </w:pPr>
      <w:del w:id="1054" w:author="Alvarez, Veronica" w:date="2020-04-06T18:50:00Z">
        <w:r w:rsidRPr="009000B0" w:rsidDel="00750DF1">
          <w:rPr>
            <w:rFonts w:ascii="Calibri" w:hAnsi="Calibri"/>
            <w:szCs w:val="24"/>
            <w:lang w:val="es-MX"/>
          </w:rPr>
          <w:delText>C:\AppServ\www</w:delText>
        </w:r>
        <w:r w:rsidRPr="009E3207" w:rsidDel="00750DF1">
          <w:rPr>
            <w:rFonts w:ascii="Calibri" w:hAnsi="Calibri"/>
            <w:szCs w:val="24"/>
            <w:lang w:val="es-MX"/>
          </w:rPr>
          <w:delText xml:space="preserve"> </w:delText>
        </w:r>
      </w:del>
    </w:p>
    <w:p w14:paraId="7AAEB932" w14:textId="77777777" w:rsidR="009000B0" w:rsidRPr="004F78A5" w:rsidDel="00750DF1" w:rsidRDefault="009000B0" w:rsidP="003F40E2">
      <w:pPr>
        <w:numPr>
          <w:ilvl w:val="0"/>
          <w:numId w:val="4"/>
        </w:numPr>
        <w:jc w:val="both"/>
        <w:rPr>
          <w:del w:id="1055" w:author="Alvarez, Veronica" w:date="2020-04-06T18:50:00Z"/>
          <w:rFonts w:ascii="Calibri" w:hAnsi="Calibri"/>
          <w:szCs w:val="24"/>
          <w:lang w:val="es-EC"/>
          <w:rPrChange w:id="1056" w:author="Zambrano, Edwin" w:date="2020-05-06T13:30:00Z">
            <w:rPr>
              <w:del w:id="1057" w:author="Alvarez, Veronica" w:date="2020-04-06T18:50:00Z"/>
              <w:rFonts w:ascii="Calibri" w:hAnsi="Calibri"/>
              <w:szCs w:val="24"/>
              <w:lang w:val="en-US"/>
            </w:rPr>
          </w:rPrChange>
        </w:rPr>
      </w:pPr>
      <w:del w:id="1058" w:author="Alvarez, Veronica" w:date="2020-04-06T18:50:00Z">
        <w:r w:rsidRPr="004F78A5" w:rsidDel="00750DF1">
          <w:rPr>
            <w:rFonts w:ascii="Calibri" w:hAnsi="Calibri"/>
            <w:szCs w:val="24"/>
            <w:lang w:val="es-EC"/>
            <w:rPrChange w:id="1059" w:author="Zambrano, Edwin" w:date="2020-05-06T13:30:00Z">
              <w:rPr>
                <w:rFonts w:ascii="Calibri" w:hAnsi="Calibri"/>
                <w:szCs w:val="24"/>
                <w:lang w:val="en-US"/>
              </w:rPr>
            </w:rPrChange>
          </w:rPr>
          <w:delText>C:\Windows\System32\Tasks\Grupo Berlin</w:delText>
        </w:r>
      </w:del>
    </w:p>
    <w:p w14:paraId="1C03AB94" w14:textId="77777777" w:rsidR="009000B0" w:rsidDel="00750DF1" w:rsidRDefault="009000B0" w:rsidP="003F40E2">
      <w:pPr>
        <w:numPr>
          <w:ilvl w:val="0"/>
          <w:numId w:val="4"/>
        </w:numPr>
        <w:jc w:val="both"/>
        <w:rPr>
          <w:del w:id="1060" w:author="Alvarez, Veronica" w:date="2020-04-06T18:50:00Z"/>
          <w:rFonts w:ascii="Calibri" w:hAnsi="Calibri"/>
          <w:szCs w:val="24"/>
          <w:lang w:val="es-MX"/>
        </w:rPr>
      </w:pPr>
      <w:del w:id="1061" w:author="Alvarez, Veronica" w:date="2020-04-06T18:50:00Z">
        <w:r w:rsidDel="00750DF1">
          <w:rPr>
            <w:rFonts w:ascii="Calibri" w:hAnsi="Calibri"/>
            <w:szCs w:val="24"/>
            <w:lang w:val="es-MX"/>
          </w:rPr>
          <w:delText>C</w:delText>
        </w:r>
        <w:r w:rsidRPr="0060340F" w:rsidDel="00750DF1">
          <w:rPr>
            <w:rFonts w:ascii="Calibri" w:hAnsi="Calibri"/>
            <w:szCs w:val="24"/>
            <w:lang w:val="es-MX"/>
          </w:rPr>
          <w:delText>:\bats</w:delText>
        </w:r>
      </w:del>
    </w:p>
    <w:p w14:paraId="53D9FC58" w14:textId="77777777" w:rsidR="009000B0" w:rsidRPr="009000B0" w:rsidDel="00750DF1" w:rsidRDefault="009000B0" w:rsidP="003F40E2">
      <w:pPr>
        <w:numPr>
          <w:ilvl w:val="0"/>
          <w:numId w:val="4"/>
        </w:numPr>
        <w:jc w:val="both"/>
        <w:rPr>
          <w:del w:id="1062" w:author="Alvarez, Veronica" w:date="2020-04-06T18:50:00Z"/>
          <w:rFonts w:ascii="Calibri" w:hAnsi="Calibri"/>
          <w:szCs w:val="24"/>
          <w:lang w:val="es-MX"/>
        </w:rPr>
      </w:pPr>
      <w:del w:id="1063" w:author="Alvarez, Veronica" w:date="2020-04-06T18:50:00Z">
        <w:r w:rsidDel="00750DF1">
          <w:rPr>
            <w:rFonts w:ascii="Calibri" w:hAnsi="Calibri"/>
            <w:szCs w:val="24"/>
            <w:lang w:val="es-MX"/>
          </w:rPr>
          <w:delText>C:\Release</w:delText>
        </w:r>
      </w:del>
    </w:p>
    <w:p w14:paraId="6CB2A2EB" w14:textId="77777777" w:rsidR="009000B0" w:rsidDel="00750DF1" w:rsidRDefault="009000B0" w:rsidP="009000B0">
      <w:pPr>
        <w:widowControl w:val="0"/>
        <w:autoSpaceDE w:val="0"/>
        <w:autoSpaceDN w:val="0"/>
        <w:adjustRightInd w:val="0"/>
        <w:ind w:left="426"/>
        <w:jc w:val="both"/>
        <w:rPr>
          <w:del w:id="1064" w:author="Alvarez, Veronica" w:date="2020-04-06T18:50:00Z"/>
          <w:rFonts w:ascii="Calibri" w:hAnsi="Calibri" w:cs="Calibri"/>
          <w:szCs w:val="24"/>
          <w:lang w:val="es-EC"/>
        </w:rPr>
      </w:pPr>
      <w:del w:id="1065" w:author="Alvarez, Veronica" w:date="2020-04-06T18:50: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Pr="009E3207" w:rsidDel="00750DF1">
          <w:rPr>
            <w:rFonts w:ascii="Calibri" w:hAnsi="Calibri" w:cs="Calibri"/>
            <w:szCs w:val="24"/>
            <w:lang w:val="es-EC"/>
          </w:rPr>
          <w:delText>CreaRARBinario</w:delText>
        </w:r>
        <w:r w:rsidDel="00750DF1">
          <w:rPr>
            <w:rFonts w:ascii="Calibri" w:hAnsi="Calibri" w:cs="Calibri"/>
            <w:szCs w:val="24"/>
            <w:lang w:val="es-EC"/>
          </w:rPr>
          <w:delText>WWW</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Del="00750DF1">
          <w:rPr>
            <w:rFonts w:ascii="Calibri" w:hAnsi="Calibri" w:cs="Calibri"/>
            <w:szCs w:val="24"/>
            <w:lang w:val="es-EC"/>
          </w:rPr>
          <w:delText xml:space="preserve">, dentro del servidor srvwebap. Los archivos van al repositorio </w:delText>
        </w:r>
        <w:r w:rsidRPr="009000B0" w:rsidDel="00750DF1">
          <w:rPr>
            <w:rFonts w:ascii="Calibri" w:hAnsi="Calibri" w:cs="Calibri"/>
            <w:szCs w:val="24"/>
            <w:lang w:val="es-EC"/>
          </w:rPr>
          <w:delText>\\192.168.1.109\Respaldos Web\Directorios</w:delText>
        </w:r>
      </w:del>
    </w:p>
    <w:p w14:paraId="1C21013E" w14:textId="77777777" w:rsidR="009000B0" w:rsidRPr="00CF033C" w:rsidDel="00750DF1" w:rsidRDefault="009000B0" w:rsidP="009000B0">
      <w:pPr>
        <w:rPr>
          <w:del w:id="1066" w:author="Alvarez, Veronica" w:date="2020-04-06T18:50:00Z"/>
          <w:lang w:val="es-MX"/>
        </w:rPr>
      </w:pPr>
    </w:p>
    <w:p w14:paraId="39396258" w14:textId="77777777" w:rsidR="009000B0" w:rsidDel="00750DF1" w:rsidRDefault="009000B0" w:rsidP="009000B0">
      <w:pPr>
        <w:jc w:val="both"/>
        <w:rPr>
          <w:del w:id="1067" w:author="Alvarez, Veronica" w:date="2020-04-06T18:50:00Z"/>
          <w:rFonts w:ascii="Calibri" w:hAnsi="Calibri"/>
        </w:rPr>
      </w:pPr>
      <w:del w:id="1068" w:author="Alvarez, Veronica" w:date="2020-04-06T18:50: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697E93FF" w14:textId="77777777" w:rsidR="009E3207" w:rsidRPr="00073A6A" w:rsidDel="00750DF1" w:rsidRDefault="009E3207" w:rsidP="005512CE">
      <w:pPr>
        <w:rPr>
          <w:del w:id="1069" w:author="Alvarez, Veronica" w:date="2020-04-06T18:50:00Z"/>
          <w:szCs w:val="24"/>
          <w:lang w:val="es-EC"/>
        </w:rPr>
      </w:pPr>
    </w:p>
    <w:p w14:paraId="38008929" w14:textId="77777777" w:rsidR="00BE06D1" w:rsidRPr="00073A6A" w:rsidDel="00750DF1" w:rsidRDefault="00BE06D1" w:rsidP="009E3207">
      <w:pPr>
        <w:rPr>
          <w:del w:id="1070" w:author="Alvarez, Veronica" w:date="2020-04-06T18:50:00Z"/>
          <w:szCs w:val="24"/>
          <w:lang w:val="es-EC"/>
        </w:rPr>
      </w:pPr>
    </w:p>
    <w:p w14:paraId="079AB67A" w14:textId="77777777" w:rsidR="00424FFE" w:rsidDel="00750DF1" w:rsidRDefault="00BE06D1" w:rsidP="00424FFE">
      <w:pPr>
        <w:rPr>
          <w:del w:id="1071" w:author="Alvarez, Veronica" w:date="2020-04-06T18:50:00Z"/>
          <w:rFonts w:ascii="Calibri" w:hAnsi="Calibri"/>
          <w:b/>
          <w:szCs w:val="24"/>
          <w:lang w:val="es-ES"/>
        </w:rPr>
      </w:pPr>
      <w:del w:id="1072" w:author="Alvarez, Veronica" w:date="2020-04-06T18:50:00Z">
        <w:r w:rsidDel="00750DF1">
          <w:rPr>
            <w:rFonts w:ascii="Calibri" w:hAnsi="Calibri"/>
            <w:b/>
            <w:sz w:val="40"/>
            <w:szCs w:val="40"/>
            <w:lang w:val="es-MX"/>
          </w:rPr>
          <w:br w:type="page"/>
        </w:r>
        <w:r w:rsidR="00424FFE" w:rsidRPr="00C229CE" w:rsidDel="00750DF1">
          <w:rPr>
            <w:rFonts w:ascii="Calibri" w:hAnsi="Calibri"/>
            <w:b/>
            <w:szCs w:val="24"/>
            <w:lang w:val="es-ES"/>
          </w:rPr>
          <w:delText xml:space="preserve">Respaldos </w:delText>
        </w:r>
        <w:r w:rsidR="00424FFE" w:rsidDel="00750DF1">
          <w:rPr>
            <w:rFonts w:ascii="Calibri" w:hAnsi="Calibri"/>
            <w:b/>
            <w:szCs w:val="24"/>
            <w:lang w:val="es-ES"/>
          </w:rPr>
          <w:delText>Turnero</w:delText>
        </w:r>
      </w:del>
    </w:p>
    <w:p w14:paraId="55570BDC" w14:textId="77777777" w:rsidR="00424FFE" w:rsidDel="00750DF1" w:rsidRDefault="00424FFE" w:rsidP="00424FFE">
      <w:pPr>
        <w:rPr>
          <w:del w:id="1073" w:author="Alvarez, Veronica" w:date="2020-04-06T18:50:00Z"/>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8"/>
        <w:gridCol w:w="4344"/>
      </w:tblGrid>
      <w:tr w:rsidR="00424FFE" w:rsidRPr="00073A6A" w:rsidDel="00750DF1" w14:paraId="7AB9D6DE" w14:textId="77777777" w:rsidTr="003F40E2">
        <w:trPr>
          <w:trHeight w:val="340"/>
          <w:jc w:val="center"/>
          <w:del w:id="1074" w:author="Alvarez, Veronica" w:date="2020-04-06T18:50:00Z"/>
        </w:trPr>
        <w:tc>
          <w:tcPr>
            <w:tcW w:w="3578" w:type="dxa"/>
            <w:shd w:val="clear" w:color="auto" w:fill="auto"/>
          </w:tcPr>
          <w:p w14:paraId="076ED0D7" w14:textId="77777777" w:rsidR="00424FFE" w:rsidRPr="00073A6A" w:rsidDel="00750DF1" w:rsidRDefault="00424FFE" w:rsidP="003F40E2">
            <w:pPr>
              <w:widowControl w:val="0"/>
              <w:autoSpaceDE w:val="0"/>
              <w:autoSpaceDN w:val="0"/>
              <w:adjustRightInd w:val="0"/>
              <w:jc w:val="both"/>
              <w:rPr>
                <w:del w:id="1075" w:author="Alvarez, Veronica" w:date="2020-04-06T18:50:00Z"/>
                <w:rFonts w:ascii="Calibri" w:hAnsi="Calibri"/>
                <w:b/>
                <w:szCs w:val="24"/>
              </w:rPr>
            </w:pPr>
            <w:del w:id="1076" w:author="Alvarez, Veronica" w:date="2020-04-06T18:50:00Z">
              <w:r w:rsidRPr="00073A6A" w:rsidDel="00750DF1">
                <w:rPr>
                  <w:rFonts w:ascii="Calibri" w:hAnsi="Calibri"/>
                  <w:b/>
                  <w:szCs w:val="24"/>
                  <w:lang w:val="es-ES"/>
                </w:rPr>
                <w:delText>Equipo</w:delText>
              </w:r>
              <w:r w:rsidRPr="00073A6A" w:rsidDel="00750DF1">
                <w:rPr>
                  <w:rFonts w:ascii="Calibri" w:hAnsi="Calibri"/>
                  <w:b/>
                  <w:szCs w:val="24"/>
                </w:rPr>
                <w:delText xml:space="preserve"> Clave</w:delText>
              </w:r>
            </w:del>
          </w:p>
        </w:tc>
        <w:tc>
          <w:tcPr>
            <w:tcW w:w="4344" w:type="dxa"/>
            <w:shd w:val="clear" w:color="auto" w:fill="auto"/>
          </w:tcPr>
          <w:p w14:paraId="414E7A62" w14:textId="77777777" w:rsidR="00424FFE" w:rsidRPr="00073A6A" w:rsidDel="00750DF1" w:rsidRDefault="00424FFE" w:rsidP="003F40E2">
            <w:pPr>
              <w:widowControl w:val="0"/>
              <w:autoSpaceDE w:val="0"/>
              <w:autoSpaceDN w:val="0"/>
              <w:adjustRightInd w:val="0"/>
              <w:jc w:val="both"/>
              <w:rPr>
                <w:del w:id="1077" w:author="Alvarez, Veronica" w:date="2020-04-06T18:50:00Z"/>
                <w:rFonts w:ascii="Calibri" w:hAnsi="Calibri"/>
                <w:b/>
                <w:szCs w:val="24"/>
              </w:rPr>
            </w:pPr>
            <w:del w:id="1078" w:author="Alvarez, Veronica" w:date="2020-04-06T18:50:00Z">
              <w:r w:rsidRPr="00073A6A" w:rsidDel="00750DF1">
                <w:rPr>
                  <w:rFonts w:ascii="Calibri" w:hAnsi="Calibri"/>
                  <w:b/>
                  <w:szCs w:val="24"/>
                  <w:lang w:val="es-ES"/>
                </w:rPr>
                <w:delText>Responsable</w:delText>
              </w:r>
            </w:del>
          </w:p>
        </w:tc>
      </w:tr>
      <w:tr w:rsidR="00424FFE" w:rsidRPr="00073A6A" w:rsidDel="00750DF1" w14:paraId="5035904F" w14:textId="77777777" w:rsidTr="003F40E2">
        <w:trPr>
          <w:trHeight w:val="340"/>
          <w:jc w:val="center"/>
          <w:del w:id="1079" w:author="Alvarez, Veronica" w:date="2020-04-06T18:50:00Z"/>
        </w:trPr>
        <w:tc>
          <w:tcPr>
            <w:tcW w:w="3578" w:type="dxa"/>
            <w:shd w:val="clear" w:color="auto" w:fill="auto"/>
          </w:tcPr>
          <w:p w14:paraId="4674F79D" w14:textId="77777777" w:rsidR="00424FFE" w:rsidRPr="00073A6A" w:rsidDel="00750DF1" w:rsidRDefault="00424FFE" w:rsidP="00424FFE">
            <w:pPr>
              <w:widowControl w:val="0"/>
              <w:autoSpaceDE w:val="0"/>
              <w:autoSpaceDN w:val="0"/>
              <w:adjustRightInd w:val="0"/>
              <w:jc w:val="both"/>
              <w:rPr>
                <w:del w:id="1080" w:author="Alvarez, Veronica" w:date="2020-04-06T18:50:00Z"/>
                <w:rFonts w:ascii="Calibri" w:hAnsi="Calibri"/>
                <w:szCs w:val="24"/>
              </w:rPr>
            </w:pPr>
            <w:del w:id="1081" w:author="Alvarez, Veronica" w:date="2020-04-06T18:50:00Z">
              <w:r w:rsidRPr="00073A6A" w:rsidDel="00750DF1">
                <w:rPr>
                  <w:rFonts w:ascii="Calibri" w:hAnsi="Calibri"/>
                  <w:szCs w:val="24"/>
                  <w:lang w:val="es-ES"/>
                </w:rPr>
                <w:delText xml:space="preserve">Servidor </w:delText>
              </w:r>
              <w:r w:rsidDel="00750DF1">
                <w:rPr>
                  <w:rFonts w:ascii="Calibri" w:hAnsi="Calibri"/>
                  <w:szCs w:val="24"/>
                  <w:lang w:val="es-ES"/>
                </w:rPr>
                <w:delText>Turnero</w:delText>
              </w:r>
            </w:del>
          </w:p>
        </w:tc>
        <w:tc>
          <w:tcPr>
            <w:tcW w:w="4344" w:type="dxa"/>
            <w:shd w:val="clear" w:color="auto" w:fill="auto"/>
          </w:tcPr>
          <w:p w14:paraId="104C0A58" w14:textId="77777777" w:rsidR="00424FFE" w:rsidRPr="00073A6A" w:rsidDel="00750DF1" w:rsidRDefault="00424FFE" w:rsidP="003F40E2">
            <w:pPr>
              <w:widowControl w:val="0"/>
              <w:autoSpaceDE w:val="0"/>
              <w:autoSpaceDN w:val="0"/>
              <w:adjustRightInd w:val="0"/>
              <w:jc w:val="both"/>
              <w:rPr>
                <w:del w:id="1082" w:author="Alvarez, Veronica" w:date="2020-04-06T18:50:00Z"/>
                <w:rFonts w:ascii="Calibri" w:hAnsi="Calibri"/>
                <w:szCs w:val="24"/>
              </w:rPr>
            </w:pPr>
            <w:del w:id="1083" w:author="Alvarez, Veronica" w:date="2020-04-06T18:50:00Z">
              <w:r w:rsidRPr="00073A6A" w:rsidDel="00750DF1">
                <w:rPr>
                  <w:rFonts w:ascii="Calibri" w:hAnsi="Calibri"/>
                  <w:szCs w:val="24"/>
                </w:rPr>
                <w:delText>Especialista de la Aplicación</w:delText>
              </w:r>
            </w:del>
          </w:p>
        </w:tc>
      </w:tr>
      <w:tr w:rsidR="00424FFE" w:rsidRPr="00073A6A" w:rsidDel="00750DF1" w14:paraId="6AA9543A" w14:textId="77777777" w:rsidTr="003F40E2">
        <w:trPr>
          <w:trHeight w:val="340"/>
          <w:jc w:val="center"/>
          <w:del w:id="1084" w:author="Alvarez, Veronica" w:date="2020-04-06T18:50:00Z"/>
        </w:trPr>
        <w:tc>
          <w:tcPr>
            <w:tcW w:w="3578" w:type="dxa"/>
            <w:shd w:val="clear" w:color="auto" w:fill="auto"/>
          </w:tcPr>
          <w:p w14:paraId="31EE0556" w14:textId="77777777" w:rsidR="00424FFE" w:rsidRPr="00073A6A" w:rsidDel="00750DF1" w:rsidRDefault="00424FFE" w:rsidP="003F40E2">
            <w:pPr>
              <w:widowControl w:val="0"/>
              <w:autoSpaceDE w:val="0"/>
              <w:autoSpaceDN w:val="0"/>
              <w:adjustRightInd w:val="0"/>
              <w:jc w:val="both"/>
              <w:rPr>
                <w:del w:id="1085" w:author="Alvarez, Veronica" w:date="2020-04-06T18:50:00Z"/>
                <w:rFonts w:ascii="Calibri" w:hAnsi="Calibri"/>
                <w:szCs w:val="24"/>
              </w:rPr>
            </w:pPr>
            <w:del w:id="1086" w:author="Alvarez, Veronica" w:date="2020-04-06T18:50:00Z">
              <w:r w:rsidRPr="00073A6A" w:rsidDel="00750DF1">
                <w:rPr>
                  <w:rFonts w:ascii="Calibri" w:hAnsi="Calibri"/>
                  <w:szCs w:val="24"/>
                  <w:lang w:val="es-ES"/>
                </w:rPr>
                <w:delText>Servidor de Almacenamiento</w:delText>
              </w:r>
            </w:del>
          </w:p>
        </w:tc>
        <w:tc>
          <w:tcPr>
            <w:tcW w:w="4344" w:type="dxa"/>
            <w:shd w:val="clear" w:color="auto" w:fill="auto"/>
          </w:tcPr>
          <w:p w14:paraId="134F7788" w14:textId="77777777" w:rsidR="00424FFE" w:rsidRPr="00073A6A" w:rsidDel="00750DF1" w:rsidRDefault="00424FFE" w:rsidP="003F40E2">
            <w:pPr>
              <w:widowControl w:val="0"/>
              <w:autoSpaceDE w:val="0"/>
              <w:autoSpaceDN w:val="0"/>
              <w:adjustRightInd w:val="0"/>
              <w:jc w:val="both"/>
              <w:rPr>
                <w:del w:id="1087" w:author="Alvarez, Veronica" w:date="2020-04-06T18:50:00Z"/>
                <w:rFonts w:ascii="Calibri" w:hAnsi="Calibri"/>
                <w:szCs w:val="24"/>
              </w:rPr>
            </w:pPr>
            <w:del w:id="1088" w:author="Alvarez, Veronica" w:date="2020-04-06T18:50:00Z">
              <w:r w:rsidRPr="00073A6A" w:rsidDel="00750DF1">
                <w:rPr>
                  <w:rFonts w:ascii="Calibri" w:hAnsi="Calibri"/>
                  <w:szCs w:val="24"/>
                </w:rPr>
                <w:delText>Administrador de Redes</w:delText>
              </w:r>
            </w:del>
          </w:p>
        </w:tc>
      </w:tr>
    </w:tbl>
    <w:p w14:paraId="7D111B45" w14:textId="77777777" w:rsidR="00424FFE" w:rsidDel="00750DF1" w:rsidRDefault="00424FFE" w:rsidP="00424FFE">
      <w:pPr>
        <w:widowControl w:val="0"/>
        <w:autoSpaceDE w:val="0"/>
        <w:autoSpaceDN w:val="0"/>
        <w:adjustRightInd w:val="0"/>
        <w:jc w:val="both"/>
        <w:rPr>
          <w:del w:id="1089" w:author="Alvarez, Veronica" w:date="2020-04-06T18:50:00Z"/>
          <w:rFonts w:ascii="Calibri" w:hAnsi="Calibri"/>
          <w:b/>
          <w:szCs w:val="24"/>
          <w:lang w:val="es-ES"/>
        </w:rPr>
      </w:pPr>
    </w:p>
    <w:p w14:paraId="14501CFB" w14:textId="77777777" w:rsidR="00424FFE" w:rsidRPr="00073A6A" w:rsidDel="00750DF1" w:rsidRDefault="000E2E63" w:rsidP="00424FFE">
      <w:pPr>
        <w:jc w:val="both"/>
        <w:rPr>
          <w:del w:id="1090" w:author="Alvarez, Veronica" w:date="2020-04-06T18:50:00Z"/>
          <w:rFonts w:ascii="Calibri" w:hAnsi="Calibri"/>
          <w:szCs w:val="24"/>
          <w:lang w:val="es-MX"/>
        </w:rPr>
      </w:pPr>
      <w:del w:id="1091" w:author="Alvarez, Veronica" w:date="2020-04-06T18:50:00Z">
        <w:r w:rsidDel="00750DF1">
          <w:rPr>
            <w:rFonts w:ascii="Calibri" w:hAnsi="Calibri"/>
            <w:szCs w:val="24"/>
            <w:lang w:val="es-MX"/>
          </w:rPr>
          <w:delText xml:space="preserve">Los respaldos del Turnero </w:delText>
        </w:r>
        <w:r w:rsidR="00424FFE" w:rsidRPr="00073A6A" w:rsidDel="00750DF1">
          <w:rPr>
            <w:rFonts w:ascii="Calibri" w:hAnsi="Calibri"/>
            <w:szCs w:val="24"/>
            <w:lang w:val="es-MX"/>
          </w:rPr>
          <w:delText xml:space="preserve">se realizan </w:delText>
        </w:r>
        <w:r w:rsidR="00424FFE" w:rsidDel="00750DF1">
          <w:rPr>
            <w:rFonts w:ascii="Calibri" w:hAnsi="Calibri"/>
            <w:szCs w:val="24"/>
            <w:lang w:val="es-MX"/>
          </w:rPr>
          <w:delText>por los siguientes</w:delText>
        </w:r>
        <w:r w:rsidR="00424FFE" w:rsidRPr="00073A6A" w:rsidDel="00750DF1">
          <w:rPr>
            <w:rFonts w:ascii="Calibri" w:hAnsi="Calibri"/>
            <w:szCs w:val="24"/>
            <w:lang w:val="es-MX"/>
          </w:rPr>
          <w:delText xml:space="preserve"> medios</w:delText>
        </w:r>
        <w:r w:rsidR="00424FFE" w:rsidDel="00750DF1">
          <w:rPr>
            <w:rFonts w:ascii="Calibri" w:hAnsi="Calibri"/>
            <w:szCs w:val="24"/>
            <w:lang w:val="es-MX"/>
          </w:rPr>
          <w:delText xml:space="preserve"> dependiendo de la información a respaldar</w:delText>
        </w:r>
        <w:r w:rsidR="00424FFE" w:rsidRPr="00073A6A" w:rsidDel="00750DF1">
          <w:rPr>
            <w:rFonts w:ascii="Calibri" w:hAnsi="Calibri"/>
            <w:szCs w:val="24"/>
            <w:lang w:val="es-MX"/>
          </w:rPr>
          <w:delText>:</w:delText>
        </w:r>
      </w:del>
    </w:p>
    <w:p w14:paraId="607486D9" w14:textId="77777777" w:rsidR="00424FFE" w:rsidDel="00750DF1" w:rsidRDefault="00424FFE" w:rsidP="003F40E2">
      <w:pPr>
        <w:numPr>
          <w:ilvl w:val="0"/>
          <w:numId w:val="1"/>
        </w:numPr>
        <w:ind w:left="426"/>
        <w:rPr>
          <w:del w:id="1092" w:author="Alvarez, Veronica" w:date="2020-04-06T18:50:00Z"/>
          <w:rFonts w:ascii="Calibri" w:hAnsi="Calibri"/>
          <w:b/>
          <w:szCs w:val="24"/>
          <w:lang w:val="es-MX"/>
        </w:rPr>
      </w:pPr>
      <w:del w:id="1093" w:author="Alvarez, Veronica" w:date="2020-04-06T18:50:00Z">
        <w:r w:rsidRPr="00073A6A" w:rsidDel="00750DF1">
          <w:rPr>
            <w:rFonts w:ascii="Calibri" w:hAnsi="Calibri"/>
            <w:b/>
            <w:szCs w:val="24"/>
            <w:lang w:val="es-MX"/>
          </w:rPr>
          <w:delText>Respaldo completo de la Base de datos (SQL SERVER)</w:delText>
        </w:r>
      </w:del>
    </w:p>
    <w:p w14:paraId="71661F7A" w14:textId="77777777" w:rsidR="00424FFE" w:rsidRPr="00073A6A" w:rsidDel="00750DF1" w:rsidRDefault="00424FFE" w:rsidP="00424FFE">
      <w:pPr>
        <w:ind w:left="426"/>
        <w:jc w:val="both"/>
        <w:rPr>
          <w:del w:id="1094" w:author="Alvarez, Veronica" w:date="2020-04-06T18:50:00Z"/>
          <w:rFonts w:ascii="Calibri" w:hAnsi="Calibri"/>
          <w:szCs w:val="24"/>
          <w:lang w:val="es-MX"/>
        </w:rPr>
      </w:pPr>
      <w:del w:id="1095" w:author="Alvarez, Veronica" w:date="2020-04-06T18:50:00Z">
        <w:r w:rsidDel="00750DF1">
          <w:rPr>
            <w:rFonts w:ascii="Calibri" w:hAnsi="Calibri"/>
            <w:szCs w:val="24"/>
            <w:lang w:val="es-MX"/>
          </w:rPr>
          <w:delText>S</w:delText>
        </w:r>
        <w:r w:rsidRPr="00073A6A" w:rsidDel="00750DF1">
          <w:rPr>
            <w:rFonts w:ascii="Calibri" w:hAnsi="Calibri"/>
            <w:szCs w:val="24"/>
            <w:lang w:val="es-MX"/>
          </w:rPr>
          <w:delText xml:space="preserve">e realizan a través de la </w:delText>
        </w:r>
        <w:r w:rsidDel="00750DF1">
          <w:rPr>
            <w:rFonts w:ascii="Calibri" w:hAnsi="Calibri"/>
            <w:szCs w:val="24"/>
            <w:lang w:val="es-MX"/>
          </w:rPr>
          <w:delText xml:space="preserve">ejecución </w:delText>
        </w:r>
        <w:r w:rsidRPr="00073A6A" w:rsidDel="00750DF1">
          <w:rPr>
            <w:rFonts w:ascii="Calibri" w:hAnsi="Calibri"/>
            <w:szCs w:val="24"/>
            <w:lang w:val="es-MX"/>
          </w:rPr>
          <w:delText xml:space="preserve">de </w:delText>
        </w:r>
        <w:r w:rsidDel="00750DF1">
          <w:rPr>
            <w:rFonts w:ascii="Calibri" w:hAnsi="Calibri"/>
            <w:szCs w:val="24"/>
            <w:lang w:val="es-MX"/>
          </w:rPr>
          <w:delText>trabajos</w:delText>
        </w:r>
        <w:r w:rsidRPr="00073A6A" w:rsidDel="00750DF1">
          <w:rPr>
            <w:rFonts w:ascii="Calibri" w:hAnsi="Calibri"/>
            <w:szCs w:val="24"/>
            <w:lang w:val="es-MX"/>
          </w:rPr>
          <w:delText xml:space="preserve"> automáticos programados </w:delText>
        </w:r>
        <w:r w:rsidDel="00750DF1">
          <w:rPr>
            <w:rFonts w:ascii="Calibri" w:hAnsi="Calibri"/>
            <w:szCs w:val="24"/>
            <w:lang w:val="es-MX"/>
          </w:rPr>
          <w:delText xml:space="preserve">por medio de tareas de Windows, ya que la versión de SQL en el </w:delText>
        </w:r>
        <w:r w:rsidR="000E2E63" w:rsidDel="00750DF1">
          <w:rPr>
            <w:rFonts w:ascii="Calibri" w:hAnsi="Calibri"/>
            <w:szCs w:val="24"/>
            <w:lang w:val="es-MX"/>
          </w:rPr>
          <w:delText>turnero1</w:delText>
        </w:r>
        <w:r w:rsidDel="00750DF1">
          <w:rPr>
            <w:rFonts w:ascii="Calibri" w:hAnsi="Calibri"/>
            <w:szCs w:val="24"/>
            <w:lang w:val="es-MX"/>
          </w:rPr>
          <w:delText xml:space="preserve"> es SQL SERVER EXPRESS, la base de datos a respaldar es la</w:delText>
        </w:r>
        <w:r w:rsidRPr="00073A6A" w:rsidDel="00750DF1">
          <w:rPr>
            <w:rFonts w:ascii="Calibri" w:hAnsi="Calibri"/>
            <w:szCs w:val="24"/>
            <w:lang w:val="es-MX"/>
          </w:rPr>
          <w:delText xml:space="preserve"> que lleva</w:delText>
        </w:r>
        <w:r w:rsidDel="00750DF1">
          <w:rPr>
            <w:rFonts w:ascii="Calibri" w:hAnsi="Calibri"/>
            <w:szCs w:val="24"/>
            <w:lang w:val="es-MX"/>
          </w:rPr>
          <w:delText xml:space="preserve"> </w:delText>
        </w:r>
        <w:r w:rsidRPr="00073A6A" w:rsidDel="00750DF1">
          <w:rPr>
            <w:rFonts w:ascii="Calibri" w:hAnsi="Calibri"/>
            <w:szCs w:val="24"/>
            <w:lang w:val="es-MX"/>
          </w:rPr>
          <w:delText>por nombre</w:delText>
        </w:r>
        <w:r w:rsidDel="00750DF1">
          <w:rPr>
            <w:rFonts w:ascii="Calibri" w:hAnsi="Calibri"/>
            <w:szCs w:val="24"/>
            <w:lang w:val="es-MX"/>
          </w:rPr>
          <w:delText xml:space="preserve"> </w:delText>
        </w:r>
        <w:r w:rsidR="000E2E63" w:rsidDel="00750DF1">
          <w:rPr>
            <w:rFonts w:ascii="Calibri" w:hAnsi="Calibri"/>
            <w:szCs w:val="24"/>
            <w:lang w:val="es-MX"/>
          </w:rPr>
          <w:delText>multicis_bosch</w:delText>
        </w:r>
        <w:r w:rsidDel="00750DF1">
          <w:rPr>
            <w:rFonts w:ascii="Calibri" w:hAnsi="Calibri" w:cs="Calibri"/>
            <w:i/>
            <w:szCs w:val="24"/>
            <w:lang w:val="es-EC"/>
          </w:rPr>
          <w:delText>.</w:delText>
        </w:r>
        <w:r w:rsidRPr="00073A6A" w:rsidDel="00750DF1">
          <w:rPr>
            <w:rFonts w:ascii="Calibri" w:hAnsi="Calibri"/>
            <w:szCs w:val="24"/>
            <w:lang w:val="es-MX"/>
          </w:rPr>
          <w:delText xml:space="preserve"> </w:delText>
        </w:r>
      </w:del>
    </w:p>
    <w:p w14:paraId="75D273B1" w14:textId="77777777" w:rsidR="00424FFE" w:rsidDel="00750DF1" w:rsidRDefault="00424FFE" w:rsidP="003F40E2">
      <w:pPr>
        <w:numPr>
          <w:ilvl w:val="0"/>
          <w:numId w:val="16"/>
        </w:numPr>
        <w:jc w:val="both"/>
        <w:rPr>
          <w:del w:id="1096" w:author="Alvarez, Veronica" w:date="2020-04-06T18:50:00Z"/>
          <w:rFonts w:ascii="Calibri" w:hAnsi="Calibri" w:cs="Calibri"/>
          <w:szCs w:val="24"/>
          <w:lang w:val="es-EC"/>
        </w:rPr>
      </w:pPr>
      <w:del w:id="1097" w:author="Alvarez, Veronica" w:date="2020-04-06T18:50:00Z">
        <w:r w:rsidDel="00750DF1">
          <w:rPr>
            <w:rFonts w:ascii="Calibri" w:hAnsi="Calibri" w:cs="Calibri"/>
            <w:szCs w:val="24"/>
            <w:lang w:val="es-EC"/>
          </w:rPr>
          <w:delText xml:space="preserve">Respaldo de </w:delText>
        </w:r>
        <w:r w:rsidR="000E2E63" w:rsidDel="00750DF1">
          <w:rPr>
            <w:rFonts w:ascii="Calibri" w:hAnsi="Calibri"/>
            <w:szCs w:val="24"/>
            <w:lang w:val="es-MX"/>
          </w:rPr>
          <w:delText>multicis_bosch</w:delText>
        </w:r>
      </w:del>
    </w:p>
    <w:p w14:paraId="25AD4E8E" w14:textId="77777777" w:rsidR="00424FFE" w:rsidDel="00750DF1" w:rsidRDefault="00424FFE" w:rsidP="00424FFE">
      <w:pPr>
        <w:ind w:left="786"/>
        <w:jc w:val="both"/>
        <w:rPr>
          <w:del w:id="1098" w:author="Alvarez, Veronica" w:date="2020-04-06T18:50:00Z"/>
          <w:rFonts w:ascii="Calibri" w:hAnsi="Calibri" w:cs="Calibri"/>
          <w:szCs w:val="24"/>
          <w:lang w:val="es-EC"/>
        </w:rPr>
      </w:pPr>
      <w:del w:id="1099" w:author="Alvarez, Veronica" w:date="2020-04-06T18:50:00Z">
        <w:r w:rsidRPr="00073A6A" w:rsidDel="00750DF1">
          <w:rPr>
            <w:rFonts w:ascii="Calibri" w:hAnsi="Calibri" w:cs="Calibri"/>
            <w:szCs w:val="24"/>
            <w:lang w:val="es-EC"/>
          </w:rPr>
          <w:delText xml:space="preserve">Diariamente dentro del servidor </w:delText>
        </w:r>
        <w:r w:rsidR="000E2E63" w:rsidDel="00750DF1">
          <w:rPr>
            <w:rFonts w:ascii="Calibri" w:hAnsi="Calibri" w:cs="Calibri"/>
            <w:szCs w:val="24"/>
            <w:lang w:val="es-EC"/>
          </w:rPr>
          <w:delText>turnero1</w:delText>
        </w:r>
        <w:r w:rsidRPr="00073A6A" w:rsidDel="00750DF1">
          <w:rPr>
            <w:rFonts w:ascii="Calibri" w:hAnsi="Calibri" w:cs="Calibri"/>
            <w:szCs w:val="24"/>
            <w:lang w:val="es-EC"/>
          </w:rPr>
          <w:delText xml:space="preserve"> se ejecuta la </w:delText>
        </w:r>
        <w:r w:rsidDel="00750DF1">
          <w:rPr>
            <w:rFonts w:ascii="Calibri" w:hAnsi="Calibri" w:cs="Calibri"/>
            <w:szCs w:val="24"/>
            <w:lang w:val="es-EC"/>
          </w:rPr>
          <w:delText>tarea Backup</w:delText>
        </w:r>
      </w:del>
    </w:p>
    <w:p w14:paraId="04AB5DCE" w14:textId="7BD28044" w:rsidR="000E2E63" w:rsidDel="00750DF1" w:rsidRDefault="00871D6B" w:rsidP="000E2E63">
      <w:pPr>
        <w:ind w:left="786"/>
        <w:jc w:val="center"/>
        <w:rPr>
          <w:del w:id="1100" w:author="Alvarez, Veronica" w:date="2020-04-06T18:50:00Z"/>
          <w:rFonts w:ascii="Calibri" w:hAnsi="Calibri" w:cs="Calibri"/>
          <w:szCs w:val="24"/>
          <w:lang w:val="es-EC"/>
        </w:rPr>
      </w:pPr>
      <w:del w:id="1101" w:author="Alvarez, Veronica" w:date="2020-04-06T18:50:00Z">
        <w:r w:rsidRPr="000E2E63" w:rsidDel="00750DF1">
          <w:rPr>
            <w:noProof/>
            <w:lang w:val="es-EC" w:eastAsia="es-EC"/>
          </w:rPr>
          <w:drawing>
            <wp:inline distT="0" distB="0" distL="0" distR="0" wp14:anchorId="771E766D" wp14:editId="387501CA">
              <wp:extent cx="4518025" cy="3411855"/>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8025" cy="3411855"/>
                      </a:xfrm>
                      <a:prstGeom prst="rect">
                        <a:avLst/>
                      </a:prstGeom>
                      <a:noFill/>
                      <a:ln>
                        <a:noFill/>
                      </a:ln>
                    </pic:spPr>
                  </pic:pic>
                </a:graphicData>
              </a:graphic>
            </wp:inline>
          </w:drawing>
        </w:r>
      </w:del>
    </w:p>
    <w:p w14:paraId="3D3A4E80" w14:textId="77777777" w:rsidR="00424FFE" w:rsidDel="00750DF1" w:rsidRDefault="00424FFE" w:rsidP="00424FFE">
      <w:pPr>
        <w:ind w:left="786"/>
        <w:jc w:val="center"/>
        <w:rPr>
          <w:del w:id="1102" w:author="Alvarez, Veronica" w:date="2020-04-06T18:50:00Z"/>
          <w:noProof/>
          <w:lang w:val="es-EC" w:eastAsia="es-EC"/>
        </w:rPr>
      </w:pPr>
    </w:p>
    <w:p w14:paraId="00E253DA" w14:textId="77777777" w:rsidR="00424FFE" w:rsidDel="00750DF1" w:rsidRDefault="00424FFE" w:rsidP="00424FFE">
      <w:pPr>
        <w:ind w:left="786"/>
        <w:jc w:val="center"/>
        <w:rPr>
          <w:del w:id="1103" w:author="Alvarez, Veronica" w:date="2020-04-06T18:50:00Z"/>
          <w:noProof/>
          <w:lang w:val="es-EC" w:eastAsia="es-EC"/>
        </w:rPr>
      </w:pPr>
    </w:p>
    <w:p w14:paraId="05B79363" w14:textId="42637FE1" w:rsidR="00424FFE" w:rsidDel="00750DF1" w:rsidRDefault="00871D6B" w:rsidP="00424FFE">
      <w:pPr>
        <w:ind w:left="786"/>
        <w:jc w:val="center"/>
        <w:rPr>
          <w:del w:id="1104" w:author="Alvarez, Veronica" w:date="2020-04-06T18:50:00Z"/>
          <w:noProof/>
          <w:lang w:val="es-EC" w:eastAsia="es-EC"/>
        </w:rPr>
      </w:pPr>
      <w:del w:id="1105" w:author="Alvarez, Veronica" w:date="2020-04-06T18:50:00Z">
        <w:r w:rsidRPr="000E2E63" w:rsidDel="00750DF1">
          <w:rPr>
            <w:noProof/>
            <w:lang w:val="es-EC" w:eastAsia="es-EC"/>
          </w:rPr>
          <w:drawing>
            <wp:inline distT="0" distB="0" distL="0" distR="0" wp14:anchorId="66B239B8" wp14:editId="7B889906">
              <wp:extent cx="4502785" cy="3388360"/>
              <wp:effectExtent l="0" t="0" r="0" b="0"/>
              <wp:docPr id="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2785" cy="3388360"/>
                      </a:xfrm>
                      <a:prstGeom prst="rect">
                        <a:avLst/>
                      </a:prstGeom>
                      <a:noFill/>
                      <a:ln>
                        <a:noFill/>
                      </a:ln>
                    </pic:spPr>
                  </pic:pic>
                </a:graphicData>
              </a:graphic>
            </wp:inline>
          </w:drawing>
        </w:r>
      </w:del>
    </w:p>
    <w:p w14:paraId="6E9DF17D" w14:textId="77777777" w:rsidR="00424FFE" w:rsidDel="00750DF1" w:rsidRDefault="00424FFE" w:rsidP="00424FFE">
      <w:pPr>
        <w:ind w:left="786"/>
        <w:jc w:val="center"/>
        <w:rPr>
          <w:del w:id="1106" w:author="Alvarez, Veronica" w:date="2020-04-06T18:50:00Z"/>
          <w:noProof/>
          <w:lang w:val="es-EC" w:eastAsia="es-EC"/>
        </w:rPr>
      </w:pPr>
    </w:p>
    <w:p w14:paraId="3C463A69" w14:textId="77777777" w:rsidR="00424FFE" w:rsidDel="00750DF1" w:rsidRDefault="00424FFE" w:rsidP="00424FFE">
      <w:pPr>
        <w:widowControl w:val="0"/>
        <w:autoSpaceDE w:val="0"/>
        <w:autoSpaceDN w:val="0"/>
        <w:adjustRightInd w:val="0"/>
        <w:ind w:left="851"/>
        <w:jc w:val="both"/>
        <w:rPr>
          <w:del w:id="1107" w:author="Alvarez, Veronica" w:date="2020-04-06T18:50:00Z"/>
          <w:rFonts w:ascii="Calibri" w:hAnsi="Calibri"/>
          <w:szCs w:val="24"/>
          <w:lang w:val="es-ES"/>
        </w:rPr>
      </w:pPr>
      <w:del w:id="1108" w:author="Alvarez, Veronica" w:date="2020-04-06T18:50:00Z">
        <w:r w:rsidDel="00750DF1">
          <w:rPr>
            <w:rFonts w:ascii="Calibri" w:hAnsi="Calibri"/>
            <w:szCs w:val="24"/>
            <w:lang w:val="es-ES"/>
          </w:rPr>
          <w:delText>La misma invoca al archivo “Backup.bat” que se encuentra en el directorio “C:\bats”, el que ejecuta las siguientes sentencias</w:delText>
        </w:r>
      </w:del>
    </w:p>
    <w:p w14:paraId="6D3B9B3E" w14:textId="05ED74EE" w:rsidR="00424FFE" w:rsidDel="00750DF1" w:rsidRDefault="00871D6B" w:rsidP="00424FFE">
      <w:pPr>
        <w:widowControl w:val="0"/>
        <w:autoSpaceDE w:val="0"/>
        <w:autoSpaceDN w:val="0"/>
        <w:adjustRightInd w:val="0"/>
        <w:ind w:left="851"/>
        <w:jc w:val="both"/>
        <w:rPr>
          <w:del w:id="1109" w:author="Alvarez, Veronica" w:date="2020-04-06T18:50:00Z"/>
          <w:rFonts w:ascii="Calibri" w:hAnsi="Calibri"/>
          <w:szCs w:val="24"/>
          <w:lang w:val="es-ES"/>
        </w:rPr>
      </w:pPr>
      <w:del w:id="1110" w:author="Alvarez, Veronica" w:date="2020-04-06T18:50:00Z">
        <w:r w:rsidRPr="000E2E63" w:rsidDel="00750DF1">
          <w:rPr>
            <w:noProof/>
            <w:lang w:val="es-EC" w:eastAsia="es-EC"/>
          </w:rPr>
          <w:drawing>
            <wp:inline distT="0" distB="0" distL="0" distR="0" wp14:anchorId="5E5D2713" wp14:editId="0B779721">
              <wp:extent cx="5609590" cy="1782445"/>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9590" cy="1782445"/>
                      </a:xfrm>
                      <a:prstGeom prst="rect">
                        <a:avLst/>
                      </a:prstGeom>
                      <a:noFill/>
                      <a:ln>
                        <a:noFill/>
                      </a:ln>
                    </pic:spPr>
                  </pic:pic>
                </a:graphicData>
              </a:graphic>
            </wp:inline>
          </w:drawing>
        </w:r>
      </w:del>
    </w:p>
    <w:p w14:paraId="22BF9635" w14:textId="77777777" w:rsidR="00424FFE" w:rsidDel="00750DF1" w:rsidRDefault="00424FFE" w:rsidP="00424FFE">
      <w:pPr>
        <w:widowControl w:val="0"/>
        <w:autoSpaceDE w:val="0"/>
        <w:autoSpaceDN w:val="0"/>
        <w:adjustRightInd w:val="0"/>
        <w:ind w:left="851"/>
        <w:jc w:val="both"/>
        <w:rPr>
          <w:del w:id="1111" w:author="Alvarez, Veronica" w:date="2020-04-06T18:50:00Z"/>
          <w:rFonts w:ascii="Calibri" w:hAnsi="Calibri"/>
          <w:szCs w:val="24"/>
          <w:lang w:val="es-ES"/>
        </w:rPr>
      </w:pPr>
    </w:p>
    <w:p w14:paraId="2AF22C52" w14:textId="77777777" w:rsidR="00424FFE" w:rsidDel="00750DF1" w:rsidRDefault="00424FFE" w:rsidP="00424FFE">
      <w:pPr>
        <w:widowControl w:val="0"/>
        <w:autoSpaceDE w:val="0"/>
        <w:autoSpaceDN w:val="0"/>
        <w:adjustRightInd w:val="0"/>
        <w:ind w:left="851"/>
        <w:jc w:val="both"/>
        <w:rPr>
          <w:del w:id="1112" w:author="Alvarez, Veronica" w:date="2020-04-06T18:50:00Z"/>
          <w:rFonts w:ascii="Calibri" w:hAnsi="Calibri"/>
          <w:szCs w:val="24"/>
          <w:lang w:val="es-ES"/>
        </w:rPr>
      </w:pPr>
      <w:del w:id="1113" w:author="Alvarez, Veronica" w:date="2020-04-06T18:50:00Z">
        <w:r w:rsidDel="00750DF1">
          <w:rPr>
            <w:rFonts w:ascii="Calibri" w:hAnsi="Calibri"/>
            <w:szCs w:val="24"/>
            <w:lang w:val="es-ES"/>
          </w:rPr>
          <w:delText xml:space="preserve">El archivo bak.sql es el que contiene los comandos SQL que obtendrán el archivo respaldo </w:delText>
        </w:r>
        <w:r w:rsidR="000E2E63" w:rsidDel="00750DF1">
          <w:rPr>
            <w:rFonts w:ascii="Calibri" w:hAnsi="Calibri"/>
            <w:szCs w:val="24"/>
            <w:lang w:val="es-ES"/>
          </w:rPr>
          <w:delText>multicis_bosch</w:delText>
        </w:r>
        <w:r w:rsidDel="00750DF1">
          <w:rPr>
            <w:rFonts w:ascii="Calibri" w:hAnsi="Calibri"/>
            <w:szCs w:val="24"/>
            <w:lang w:val="es-ES"/>
          </w:rPr>
          <w:delText xml:space="preserve"> de la base de datos</w:delText>
        </w:r>
      </w:del>
    </w:p>
    <w:p w14:paraId="279B210E" w14:textId="64BAF25A" w:rsidR="00424FFE" w:rsidDel="00750DF1" w:rsidRDefault="00871D6B" w:rsidP="00424FFE">
      <w:pPr>
        <w:widowControl w:val="0"/>
        <w:autoSpaceDE w:val="0"/>
        <w:autoSpaceDN w:val="0"/>
        <w:adjustRightInd w:val="0"/>
        <w:ind w:left="851"/>
        <w:jc w:val="both"/>
        <w:rPr>
          <w:del w:id="1114" w:author="Alvarez, Veronica" w:date="2020-04-06T18:50:00Z"/>
          <w:noProof/>
          <w:lang w:val="es-EC" w:eastAsia="es-EC"/>
        </w:rPr>
      </w:pPr>
      <w:del w:id="1115" w:author="Alvarez, Veronica" w:date="2020-04-06T18:50:00Z">
        <w:r w:rsidRPr="000E2E63" w:rsidDel="00750DF1">
          <w:rPr>
            <w:noProof/>
            <w:lang w:val="es-EC" w:eastAsia="es-EC"/>
          </w:rPr>
          <w:drawing>
            <wp:inline distT="0" distB="0" distL="0" distR="0" wp14:anchorId="36B0FEEF" wp14:editId="76F9B5A8">
              <wp:extent cx="5609590" cy="1652270"/>
              <wp:effectExtent l="0" t="0" r="0" b="0"/>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9590" cy="1652270"/>
                      </a:xfrm>
                      <a:prstGeom prst="rect">
                        <a:avLst/>
                      </a:prstGeom>
                      <a:noFill/>
                      <a:ln>
                        <a:noFill/>
                      </a:ln>
                    </pic:spPr>
                  </pic:pic>
                </a:graphicData>
              </a:graphic>
            </wp:inline>
          </w:drawing>
        </w:r>
      </w:del>
    </w:p>
    <w:p w14:paraId="054FD2B5" w14:textId="77777777" w:rsidR="00424FFE" w:rsidDel="00750DF1" w:rsidRDefault="00424FFE" w:rsidP="00424FFE">
      <w:pPr>
        <w:widowControl w:val="0"/>
        <w:autoSpaceDE w:val="0"/>
        <w:autoSpaceDN w:val="0"/>
        <w:adjustRightInd w:val="0"/>
        <w:ind w:left="426"/>
        <w:jc w:val="both"/>
        <w:rPr>
          <w:del w:id="1116" w:author="Alvarez, Veronica" w:date="2020-04-06T18:50:00Z"/>
          <w:rFonts w:ascii="Calibri" w:hAnsi="Calibri" w:cs="Calibri"/>
          <w:szCs w:val="24"/>
          <w:lang w:val="es-EC"/>
        </w:rPr>
      </w:pPr>
      <w:del w:id="1117" w:author="Alvarez, Veronica" w:date="2020-04-06T18:50:00Z">
        <w:r w:rsidRPr="00073A6A" w:rsidDel="00750DF1">
          <w:rPr>
            <w:rFonts w:ascii="Calibri" w:hAnsi="Calibri" w:cs="Calibri"/>
            <w:szCs w:val="24"/>
            <w:lang w:val="es-EC"/>
          </w:rPr>
          <w:delText>Además del proces</w:delText>
        </w:r>
        <w:r w:rsidDel="00750DF1">
          <w:rPr>
            <w:rFonts w:ascii="Calibri" w:hAnsi="Calibri" w:cs="Calibri"/>
            <w:szCs w:val="24"/>
            <w:lang w:val="es-EC"/>
          </w:rPr>
          <w:delText>o de generación de backup</w:delText>
        </w:r>
        <w:r w:rsidRPr="00073A6A" w:rsidDel="00750DF1">
          <w:rPr>
            <w:rFonts w:ascii="Calibri" w:hAnsi="Calibri" w:cs="Calibri"/>
            <w:szCs w:val="24"/>
            <w:lang w:val="es-EC"/>
          </w:rPr>
          <w:delText>, existe una tarea progr</w:delText>
        </w:r>
        <w:r w:rsidDel="00750DF1">
          <w:rPr>
            <w:rFonts w:ascii="Calibri" w:hAnsi="Calibri" w:cs="Calibri"/>
            <w:szCs w:val="24"/>
            <w:lang w:val="es-EC"/>
          </w:rPr>
          <w:delText>amada de Windows que comprime el</w:delText>
        </w:r>
        <w:r w:rsidRPr="00073A6A" w:rsidDel="00750DF1">
          <w:rPr>
            <w:rFonts w:ascii="Calibri" w:hAnsi="Calibri" w:cs="Calibri"/>
            <w:szCs w:val="24"/>
            <w:lang w:val="es-EC"/>
          </w:rPr>
          <w:delText xml:space="preserve"> archivo. Esta tarea se ejecuta diariamente </w:delText>
        </w:r>
        <w:r w:rsidDel="00750DF1">
          <w:rPr>
            <w:rFonts w:ascii="Calibri" w:hAnsi="Calibri" w:cs="Calibri"/>
            <w:szCs w:val="24"/>
            <w:lang w:val="es-EC"/>
          </w:rPr>
          <w:delText>con la ayuda del archivo “CopiaRAR</w:delText>
        </w:r>
        <w:r w:rsidRPr="00073A6A" w:rsidDel="00750DF1">
          <w:rPr>
            <w:rFonts w:ascii="Calibri" w:hAnsi="Calibri" w:cs="Calibri"/>
            <w:szCs w:val="24"/>
            <w:lang w:val="es-EC"/>
          </w:rPr>
          <w:delText>.bat</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 que se encuentra en el directorio “</w:delText>
        </w:r>
        <w:r w:rsidRPr="009E3207" w:rsidDel="00750DF1">
          <w:rPr>
            <w:rFonts w:ascii="Calibri" w:hAnsi="Calibri" w:cs="Calibri"/>
            <w:szCs w:val="24"/>
            <w:lang w:val="es-EC"/>
          </w:rPr>
          <w:delText>C:\bats</w:delText>
        </w:r>
        <w:r w:rsidRPr="00073A6A" w:rsidDel="00750DF1">
          <w:rPr>
            <w:rFonts w:ascii="Calibri" w:hAnsi="Calibri" w:cs="Calibri"/>
            <w:szCs w:val="24"/>
            <w:lang w:val="es-EC"/>
          </w:rPr>
          <w:delText>”</w:delText>
        </w:r>
      </w:del>
    </w:p>
    <w:p w14:paraId="62531B34" w14:textId="77777777" w:rsidR="00424FFE" w:rsidDel="00750DF1" w:rsidRDefault="00424FFE" w:rsidP="00424FFE">
      <w:pPr>
        <w:ind w:left="786"/>
        <w:jc w:val="center"/>
        <w:rPr>
          <w:del w:id="1118" w:author="Alvarez, Veronica" w:date="2020-04-06T18:50:00Z"/>
          <w:noProof/>
          <w:lang w:val="es-EC" w:eastAsia="es-EC"/>
        </w:rPr>
      </w:pPr>
    </w:p>
    <w:p w14:paraId="29479599" w14:textId="77777777" w:rsidR="00424FFE" w:rsidRPr="00073A6A" w:rsidDel="00750DF1" w:rsidRDefault="00424FFE" w:rsidP="00424FFE">
      <w:pPr>
        <w:tabs>
          <w:tab w:val="left" w:pos="426"/>
        </w:tabs>
        <w:ind w:left="426"/>
        <w:jc w:val="both"/>
        <w:rPr>
          <w:del w:id="1119" w:author="Alvarez, Veronica" w:date="2020-04-06T18:50:00Z"/>
          <w:rFonts w:ascii="Calibri" w:hAnsi="Calibri" w:cs="Calibri"/>
          <w:szCs w:val="24"/>
          <w:lang w:val="es-EC"/>
        </w:rPr>
      </w:pPr>
      <w:del w:id="1120" w:author="Alvarez, Veronica" w:date="2020-04-06T18:50:00Z">
        <w:r w:rsidRPr="00073A6A" w:rsidDel="00750DF1">
          <w:rPr>
            <w:rFonts w:ascii="Calibri" w:hAnsi="Calibri" w:cs="Calibri"/>
            <w:szCs w:val="24"/>
            <w:lang w:val="es-ES"/>
          </w:rPr>
          <w:delText xml:space="preserve">El directorio donde se guarda la compresión de la base es </w:delText>
        </w:r>
        <w:r w:rsidR="000E2E63" w:rsidRPr="000E2E63" w:rsidDel="00750DF1">
          <w:rPr>
            <w:rFonts w:ascii="Calibri" w:hAnsi="Calibri" w:cs="Calibri"/>
            <w:szCs w:val="24"/>
            <w:lang w:val="es-EC"/>
          </w:rPr>
          <w:delText>\\192.168.1.109\Respaldos Turnero\Base</w:delText>
        </w:r>
        <w:r w:rsidDel="00750DF1">
          <w:rPr>
            <w:rFonts w:ascii="Calibri" w:hAnsi="Calibri" w:cs="Calibri"/>
            <w:szCs w:val="24"/>
            <w:lang w:val="es-EC"/>
          </w:rPr>
          <w:delText>\nombre</w:delText>
        </w:r>
        <w:r w:rsidRPr="00073A6A" w:rsidDel="00750DF1">
          <w:rPr>
            <w:rFonts w:ascii="Calibri" w:hAnsi="Calibri" w:cs="Calibri"/>
            <w:szCs w:val="24"/>
            <w:lang w:val="es-EC"/>
          </w:rPr>
          <w:delText>base</w:delText>
        </w:r>
        <w:r w:rsidDel="00750DF1">
          <w:rPr>
            <w:rFonts w:ascii="Calibri" w:hAnsi="Calibri" w:cs="Calibri"/>
            <w:szCs w:val="24"/>
            <w:lang w:val="es-EC"/>
          </w:rPr>
          <w:delText>(</w:delText>
        </w:r>
        <w:r w:rsidRPr="00073A6A" w:rsidDel="00750DF1">
          <w:rPr>
            <w:rFonts w:ascii="Calibri" w:hAnsi="Calibri" w:cs="Calibri"/>
            <w:szCs w:val="24"/>
            <w:lang w:val="es-EC"/>
          </w:rPr>
          <w:delText>fecha</w:delText>
        </w:r>
        <w:r w:rsidDel="00750DF1">
          <w:rPr>
            <w:rFonts w:ascii="Calibri" w:hAnsi="Calibri" w:cs="Calibri"/>
            <w:szCs w:val="24"/>
            <w:lang w:val="es-EC"/>
          </w:rPr>
          <w:delText>)</w:delText>
        </w:r>
      </w:del>
    </w:p>
    <w:p w14:paraId="3A42E427" w14:textId="77777777" w:rsidR="00424FFE" w:rsidDel="00750DF1" w:rsidRDefault="00424FFE" w:rsidP="00424FFE">
      <w:pPr>
        <w:tabs>
          <w:tab w:val="left" w:pos="426"/>
        </w:tabs>
        <w:ind w:left="426"/>
        <w:jc w:val="both"/>
        <w:rPr>
          <w:del w:id="1121" w:author="Alvarez, Veronica" w:date="2020-04-06T18:50:00Z"/>
          <w:rFonts w:ascii="Calibri" w:hAnsi="Calibri" w:cs="Calibri"/>
          <w:szCs w:val="24"/>
          <w:lang w:val="es-EC"/>
        </w:rPr>
      </w:pPr>
      <w:del w:id="1122" w:author="Alvarez, Veronica" w:date="2020-04-06T18:50:00Z">
        <w:r w:rsidRPr="00073A6A" w:rsidDel="00750DF1">
          <w:rPr>
            <w:rFonts w:ascii="Calibri" w:hAnsi="Calibri" w:cs="Calibri"/>
            <w:szCs w:val="24"/>
            <w:lang w:val="es-EC"/>
          </w:rPr>
          <w:delText xml:space="preserve">La fecha está dada por la tarea de compresión y debe corresponder a la del día </w:delText>
        </w:r>
        <w:r w:rsidDel="00750DF1">
          <w:rPr>
            <w:rFonts w:ascii="Calibri" w:hAnsi="Calibri" w:cs="Calibri"/>
            <w:szCs w:val="24"/>
            <w:lang w:val="es-EC"/>
          </w:rPr>
          <w:delText>de ejecución</w:delText>
        </w:r>
        <w:r w:rsidRPr="00073A6A" w:rsidDel="00750DF1">
          <w:rPr>
            <w:rFonts w:ascii="Calibri" w:hAnsi="Calibri" w:cs="Calibri"/>
            <w:szCs w:val="24"/>
            <w:lang w:val="es-EC"/>
          </w:rPr>
          <w:delText>.</w:delText>
        </w:r>
      </w:del>
    </w:p>
    <w:p w14:paraId="33377047" w14:textId="4E981925" w:rsidR="00424FFE" w:rsidRPr="00073A6A" w:rsidDel="00750DF1" w:rsidRDefault="00871D6B" w:rsidP="00424FFE">
      <w:pPr>
        <w:jc w:val="center"/>
        <w:rPr>
          <w:del w:id="1123" w:author="Alvarez, Veronica" w:date="2020-04-06T18:50:00Z"/>
          <w:rFonts w:ascii="Calibri" w:hAnsi="Calibri" w:cs="Calibri"/>
          <w:szCs w:val="24"/>
          <w:lang w:val="es-ES"/>
        </w:rPr>
      </w:pPr>
      <w:del w:id="1124" w:author="Alvarez, Veronica" w:date="2020-04-06T18:50:00Z">
        <w:r w:rsidRPr="000E2E63" w:rsidDel="00750DF1">
          <w:rPr>
            <w:noProof/>
            <w:lang w:val="es-EC" w:eastAsia="es-EC"/>
          </w:rPr>
          <w:drawing>
            <wp:inline distT="0" distB="0" distL="0" distR="0" wp14:anchorId="3F30FA67" wp14:editId="44D8DCB6">
              <wp:extent cx="5617210" cy="3311525"/>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7210" cy="3311525"/>
                      </a:xfrm>
                      <a:prstGeom prst="rect">
                        <a:avLst/>
                      </a:prstGeom>
                      <a:noFill/>
                      <a:ln>
                        <a:noFill/>
                      </a:ln>
                    </pic:spPr>
                  </pic:pic>
                </a:graphicData>
              </a:graphic>
            </wp:inline>
          </w:drawing>
        </w:r>
      </w:del>
    </w:p>
    <w:p w14:paraId="70DB31E6" w14:textId="77777777" w:rsidR="00424FFE" w:rsidDel="00750DF1" w:rsidRDefault="00424FFE" w:rsidP="00424FFE">
      <w:pPr>
        <w:ind w:left="786"/>
        <w:jc w:val="center"/>
        <w:rPr>
          <w:del w:id="1125" w:author="Alvarez, Veronica" w:date="2020-04-06T18:50:00Z"/>
          <w:noProof/>
          <w:lang w:val="es-EC" w:eastAsia="es-EC"/>
        </w:rPr>
      </w:pPr>
    </w:p>
    <w:p w14:paraId="24164A27" w14:textId="77777777" w:rsidR="00424FFE" w:rsidDel="00750DF1" w:rsidRDefault="00424FFE" w:rsidP="00424FFE">
      <w:pPr>
        <w:ind w:left="786"/>
        <w:jc w:val="center"/>
        <w:rPr>
          <w:del w:id="1126" w:author="Alvarez, Veronica" w:date="2020-04-06T18:50:00Z"/>
          <w:noProof/>
          <w:lang w:val="es-EC" w:eastAsia="es-EC"/>
        </w:rPr>
      </w:pPr>
    </w:p>
    <w:p w14:paraId="06278EEA" w14:textId="77777777" w:rsidR="00424FFE" w:rsidDel="00750DF1" w:rsidRDefault="00424FFE" w:rsidP="00424FFE">
      <w:pPr>
        <w:ind w:left="786"/>
        <w:jc w:val="center"/>
        <w:rPr>
          <w:del w:id="1127" w:author="Alvarez, Veronica" w:date="2020-04-06T18:50:00Z"/>
          <w:noProof/>
          <w:lang w:val="es-EC" w:eastAsia="es-EC"/>
        </w:rPr>
      </w:pPr>
    </w:p>
    <w:p w14:paraId="36A26B32" w14:textId="77777777" w:rsidR="00424FFE" w:rsidDel="00750DF1" w:rsidRDefault="00424FFE" w:rsidP="00424FFE">
      <w:pPr>
        <w:ind w:left="426"/>
        <w:jc w:val="both"/>
        <w:rPr>
          <w:del w:id="1128" w:author="Alvarez, Veronica" w:date="2020-04-06T18:50:00Z"/>
          <w:rFonts w:ascii="Calibri" w:hAnsi="Calibri"/>
          <w:szCs w:val="24"/>
          <w:lang w:val="es-MX"/>
        </w:rPr>
      </w:pPr>
    </w:p>
    <w:p w14:paraId="0FF71BE2" w14:textId="77777777" w:rsidR="00424FFE" w:rsidRPr="00073A6A" w:rsidDel="00750DF1" w:rsidRDefault="00424FFE" w:rsidP="003F40E2">
      <w:pPr>
        <w:numPr>
          <w:ilvl w:val="0"/>
          <w:numId w:val="1"/>
        </w:numPr>
        <w:ind w:left="426" w:hanging="284"/>
        <w:jc w:val="both"/>
        <w:rPr>
          <w:del w:id="1129" w:author="Alvarez, Veronica" w:date="2020-04-06T18:50:00Z"/>
          <w:rFonts w:ascii="Calibri" w:hAnsi="Calibri"/>
          <w:b/>
          <w:szCs w:val="24"/>
          <w:lang w:val="es-MX"/>
        </w:rPr>
      </w:pPr>
      <w:del w:id="1130" w:author="Alvarez, Veronica" w:date="2020-04-06T18:50:00Z">
        <w:r w:rsidDel="00750DF1">
          <w:rPr>
            <w:rFonts w:ascii="Calibri" w:hAnsi="Calibri"/>
            <w:b/>
            <w:szCs w:val="24"/>
            <w:lang w:val="es-MX"/>
          </w:rPr>
          <w:br w:type="page"/>
          <w:delText>Copia de binarios</w:delText>
        </w:r>
        <w:r w:rsidRPr="00073A6A" w:rsidDel="00750DF1">
          <w:rPr>
            <w:rFonts w:ascii="Calibri" w:hAnsi="Calibri"/>
            <w:b/>
            <w:szCs w:val="24"/>
            <w:lang w:val="es-MX"/>
          </w:rPr>
          <w:delText>:</w:delText>
        </w:r>
      </w:del>
    </w:p>
    <w:p w14:paraId="15F561DB" w14:textId="77777777" w:rsidR="00424FFE" w:rsidDel="00750DF1" w:rsidRDefault="00424FFE" w:rsidP="00424FFE">
      <w:pPr>
        <w:ind w:left="426"/>
        <w:jc w:val="both"/>
        <w:rPr>
          <w:del w:id="1131" w:author="Alvarez, Veronica" w:date="2020-04-06T18:50:00Z"/>
          <w:rFonts w:ascii="Calibri" w:hAnsi="Calibri"/>
          <w:szCs w:val="24"/>
          <w:lang w:val="es-MX"/>
        </w:rPr>
      </w:pPr>
      <w:del w:id="1132" w:author="Alvarez, Veronica" w:date="2020-04-06T18:50:00Z">
        <w:r w:rsidDel="00750DF1">
          <w:rPr>
            <w:rFonts w:ascii="Calibri" w:hAnsi="Calibri"/>
            <w:szCs w:val="24"/>
            <w:lang w:val="es-MX"/>
          </w:rPr>
          <w:delText xml:space="preserve">Adicional a tener el respaldo a nivel de base de datos, es necesario contar con el respaldo de los binarios </w:delText>
        </w:r>
        <w:r w:rsidR="000E2E63" w:rsidDel="00750DF1">
          <w:rPr>
            <w:rFonts w:ascii="Calibri" w:hAnsi="Calibri"/>
            <w:szCs w:val="24"/>
            <w:lang w:val="es-MX"/>
          </w:rPr>
          <w:delText>para levantar una instancia del Turnero</w:delText>
        </w:r>
        <w:r w:rsidRPr="00073A6A" w:rsidDel="00750DF1">
          <w:rPr>
            <w:rFonts w:ascii="Calibri" w:hAnsi="Calibri"/>
            <w:szCs w:val="24"/>
            <w:lang w:val="es-MX"/>
          </w:rPr>
          <w:delText>.</w:delText>
        </w:r>
        <w:r w:rsidDel="00750DF1">
          <w:rPr>
            <w:rFonts w:ascii="Calibri" w:hAnsi="Calibri"/>
            <w:szCs w:val="24"/>
            <w:lang w:val="es-MX"/>
          </w:rPr>
          <w:delText xml:space="preserve"> </w:delText>
        </w:r>
      </w:del>
    </w:p>
    <w:p w14:paraId="01B7BD3E" w14:textId="77777777" w:rsidR="00424FFE" w:rsidDel="00750DF1" w:rsidRDefault="00424FFE" w:rsidP="00424FFE">
      <w:pPr>
        <w:ind w:left="426"/>
        <w:jc w:val="both"/>
        <w:rPr>
          <w:del w:id="1133" w:author="Alvarez, Veronica" w:date="2020-04-06T18:50:00Z"/>
          <w:rFonts w:ascii="Calibri" w:hAnsi="Calibri"/>
          <w:szCs w:val="24"/>
          <w:lang w:val="es-MX"/>
        </w:rPr>
      </w:pPr>
      <w:del w:id="1134" w:author="Alvarez, Veronica" w:date="2020-04-06T18:50:00Z">
        <w:r w:rsidDel="00750DF1">
          <w:rPr>
            <w:rFonts w:ascii="Calibri" w:hAnsi="Calibri"/>
            <w:szCs w:val="24"/>
            <w:lang w:val="es-MX"/>
          </w:rPr>
          <w:delText>Los binarios que se respaldan del servidor son los siguientes:</w:delText>
        </w:r>
      </w:del>
    </w:p>
    <w:p w14:paraId="00E3AD39" w14:textId="77777777" w:rsidR="00424FFE" w:rsidRPr="009E3207" w:rsidDel="00750DF1" w:rsidRDefault="000E2E63" w:rsidP="003F40E2">
      <w:pPr>
        <w:numPr>
          <w:ilvl w:val="0"/>
          <w:numId w:val="4"/>
        </w:numPr>
        <w:jc w:val="both"/>
        <w:rPr>
          <w:del w:id="1135" w:author="Alvarez, Veronica" w:date="2020-04-06T18:50:00Z"/>
          <w:rFonts w:ascii="Calibri" w:hAnsi="Calibri"/>
          <w:szCs w:val="24"/>
          <w:lang w:val="es-MX"/>
        </w:rPr>
      </w:pPr>
      <w:del w:id="1136" w:author="Alvarez, Veronica" w:date="2020-04-06T18:50:00Z">
        <w:r w:rsidRPr="000E2E63" w:rsidDel="00750DF1">
          <w:rPr>
            <w:rFonts w:ascii="Calibri" w:hAnsi="Calibri"/>
            <w:szCs w:val="24"/>
            <w:lang w:val="es-MX"/>
          </w:rPr>
          <w:delText>C:\xampp\htdocs</w:delText>
        </w:r>
      </w:del>
    </w:p>
    <w:p w14:paraId="397911F1" w14:textId="77777777" w:rsidR="00424FFE" w:rsidRPr="009735D4" w:rsidDel="00750DF1" w:rsidRDefault="00424FFE" w:rsidP="003F40E2">
      <w:pPr>
        <w:numPr>
          <w:ilvl w:val="0"/>
          <w:numId w:val="4"/>
        </w:numPr>
        <w:jc w:val="both"/>
        <w:rPr>
          <w:del w:id="1137" w:author="Alvarez, Veronica" w:date="2020-04-06T18:50:00Z"/>
          <w:rFonts w:ascii="Calibri" w:hAnsi="Calibri"/>
          <w:szCs w:val="24"/>
          <w:lang w:val="en-US"/>
        </w:rPr>
      </w:pPr>
      <w:del w:id="1138" w:author="Alvarez, Veronica" w:date="2020-04-06T18:50:00Z">
        <w:r w:rsidRPr="009735D4" w:rsidDel="00750DF1">
          <w:rPr>
            <w:rFonts w:ascii="Calibri" w:hAnsi="Calibri"/>
            <w:szCs w:val="24"/>
            <w:lang w:val="en-US"/>
          </w:rPr>
          <w:delText>C:\Windows\System32\Tasks\Grupo Berlin</w:delText>
        </w:r>
      </w:del>
    </w:p>
    <w:p w14:paraId="74B217CB" w14:textId="77777777" w:rsidR="00424FFE" w:rsidDel="00750DF1" w:rsidRDefault="00424FFE" w:rsidP="003F40E2">
      <w:pPr>
        <w:numPr>
          <w:ilvl w:val="0"/>
          <w:numId w:val="4"/>
        </w:numPr>
        <w:jc w:val="both"/>
        <w:rPr>
          <w:del w:id="1139" w:author="Alvarez, Veronica" w:date="2020-04-06T18:50:00Z"/>
          <w:rFonts w:ascii="Calibri" w:hAnsi="Calibri"/>
          <w:szCs w:val="24"/>
          <w:lang w:val="es-MX"/>
        </w:rPr>
      </w:pPr>
      <w:del w:id="1140" w:author="Alvarez, Veronica" w:date="2020-04-06T18:50:00Z">
        <w:r w:rsidDel="00750DF1">
          <w:rPr>
            <w:rFonts w:ascii="Calibri" w:hAnsi="Calibri"/>
            <w:szCs w:val="24"/>
            <w:lang w:val="es-MX"/>
          </w:rPr>
          <w:delText>C</w:delText>
        </w:r>
        <w:r w:rsidRPr="0060340F" w:rsidDel="00750DF1">
          <w:rPr>
            <w:rFonts w:ascii="Calibri" w:hAnsi="Calibri"/>
            <w:szCs w:val="24"/>
            <w:lang w:val="es-MX"/>
          </w:rPr>
          <w:delText>:\bats</w:delText>
        </w:r>
      </w:del>
    </w:p>
    <w:p w14:paraId="6F47BE41" w14:textId="77777777" w:rsidR="00424FFE" w:rsidDel="00750DF1" w:rsidRDefault="00424FFE" w:rsidP="00424FFE">
      <w:pPr>
        <w:rPr>
          <w:del w:id="1141" w:author="Alvarez, Veronica" w:date="2020-04-06T18:50:00Z"/>
          <w:lang w:val="es-MX"/>
        </w:rPr>
      </w:pPr>
    </w:p>
    <w:p w14:paraId="2E5AB907" w14:textId="77777777" w:rsidR="00424FFE" w:rsidDel="00750DF1" w:rsidRDefault="00424FFE" w:rsidP="00424FFE">
      <w:pPr>
        <w:widowControl w:val="0"/>
        <w:autoSpaceDE w:val="0"/>
        <w:autoSpaceDN w:val="0"/>
        <w:adjustRightInd w:val="0"/>
        <w:ind w:left="426"/>
        <w:jc w:val="both"/>
        <w:rPr>
          <w:del w:id="1142" w:author="Alvarez, Veronica" w:date="2020-04-06T18:50:00Z"/>
          <w:rFonts w:ascii="Calibri" w:hAnsi="Calibri" w:cs="Calibri"/>
          <w:szCs w:val="24"/>
          <w:lang w:val="es-EC"/>
        </w:rPr>
      </w:pPr>
      <w:del w:id="1143" w:author="Alvarez, Veronica" w:date="2020-04-06T18:50:00Z">
        <w:r w:rsidDel="00750DF1">
          <w:rPr>
            <w:rFonts w:ascii="Calibri" w:hAnsi="Calibri" w:cs="Calibri"/>
            <w:szCs w:val="24"/>
            <w:lang w:val="es-EC"/>
          </w:rPr>
          <w:delText xml:space="preserve">Para la ejecución del respaldo de binario </w:delText>
        </w:r>
        <w:r w:rsidRPr="00073A6A" w:rsidDel="00750DF1">
          <w:rPr>
            <w:rFonts w:ascii="Calibri" w:hAnsi="Calibri" w:cs="Calibri"/>
            <w:szCs w:val="24"/>
            <w:lang w:val="es-EC"/>
          </w:rPr>
          <w:delText>existe una tarea program</w:delText>
        </w:r>
        <w:r w:rsidDel="00750DF1">
          <w:rPr>
            <w:rFonts w:ascii="Calibri" w:hAnsi="Calibri" w:cs="Calibri"/>
            <w:szCs w:val="24"/>
            <w:lang w:val="es-EC"/>
          </w:rPr>
          <w:delText>ada de Windows que comprime estos</w:delText>
        </w:r>
        <w:r w:rsidRPr="00073A6A" w:rsidDel="00750DF1">
          <w:rPr>
            <w:rFonts w:ascii="Calibri" w:hAnsi="Calibri" w:cs="Calibri"/>
            <w:szCs w:val="24"/>
            <w:lang w:val="es-EC"/>
          </w:rPr>
          <w:delText xml:space="preserve"> archivo</w:delText>
        </w:r>
        <w:r w:rsidDel="00750DF1">
          <w:rPr>
            <w:rFonts w:ascii="Calibri" w:hAnsi="Calibri" w:cs="Calibri"/>
            <w:szCs w:val="24"/>
            <w:lang w:val="es-EC"/>
          </w:rPr>
          <w:delText>s</w:delText>
        </w:r>
        <w:r w:rsidRPr="00073A6A" w:rsidDel="00750DF1">
          <w:rPr>
            <w:rFonts w:ascii="Calibri" w:hAnsi="Calibri" w:cs="Calibri"/>
            <w:szCs w:val="24"/>
            <w:lang w:val="es-EC"/>
          </w:rPr>
          <w:delText xml:space="preserve">. Esta tarea se ejecuta </w:delText>
        </w:r>
        <w:r w:rsidDel="00750DF1">
          <w:rPr>
            <w:rFonts w:ascii="Calibri" w:hAnsi="Calibri" w:cs="Calibri"/>
            <w:szCs w:val="24"/>
            <w:lang w:val="es-EC"/>
          </w:rPr>
          <w:delText>semanalmente</w:delText>
        </w:r>
        <w:r w:rsidRPr="00073A6A" w:rsidDel="00750DF1">
          <w:rPr>
            <w:rFonts w:ascii="Calibri" w:hAnsi="Calibri" w:cs="Calibri"/>
            <w:szCs w:val="24"/>
            <w:lang w:val="es-EC"/>
          </w:rPr>
          <w:delText xml:space="preserve"> con la ayuda de</w:delText>
        </w:r>
        <w:r w:rsidDel="00750DF1">
          <w:rPr>
            <w:rFonts w:ascii="Calibri" w:hAnsi="Calibri" w:cs="Calibri"/>
            <w:szCs w:val="24"/>
            <w:lang w:val="es-EC"/>
          </w:rPr>
          <w:delText xml:space="preserve"> un</w:delText>
        </w:r>
        <w:r w:rsidRPr="00073A6A" w:rsidDel="00750DF1">
          <w:rPr>
            <w:rFonts w:ascii="Calibri" w:hAnsi="Calibri" w:cs="Calibri"/>
            <w:szCs w:val="24"/>
            <w:lang w:val="es-EC"/>
          </w:rPr>
          <w:delText xml:space="preserve"> archivo </w:delText>
        </w:r>
        <w:r w:rsidDel="00750DF1">
          <w:rPr>
            <w:rFonts w:ascii="Calibri" w:hAnsi="Calibri" w:cs="Calibri"/>
            <w:szCs w:val="24"/>
            <w:lang w:val="es-EC"/>
          </w:rPr>
          <w:delText>.</w:delText>
        </w:r>
        <w:r w:rsidRPr="00073A6A" w:rsidDel="00750DF1">
          <w:rPr>
            <w:rFonts w:ascii="Calibri" w:hAnsi="Calibri" w:cs="Calibri"/>
            <w:szCs w:val="24"/>
            <w:lang w:val="es-EC"/>
          </w:rPr>
          <w:delText xml:space="preserve">bat que lleva por nombre </w:delText>
        </w:r>
        <w:r w:rsidRPr="009E3207" w:rsidDel="00750DF1">
          <w:rPr>
            <w:rFonts w:ascii="Calibri" w:hAnsi="Calibri" w:cs="Calibri"/>
            <w:szCs w:val="24"/>
            <w:lang w:val="es-EC"/>
          </w:rPr>
          <w:delText>CreaRARBinario</w:delText>
        </w:r>
        <w:r w:rsidRPr="00073A6A" w:rsidDel="00750DF1">
          <w:rPr>
            <w:rFonts w:ascii="Calibri" w:hAnsi="Calibri" w:cs="Calibri"/>
            <w:szCs w:val="24"/>
            <w:lang w:val="es-EC"/>
          </w:rPr>
          <w:delText xml:space="preserve">.bat que </w:delText>
        </w:r>
        <w:r w:rsidDel="00750DF1">
          <w:rPr>
            <w:rFonts w:ascii="Calibri" w:hAnsi="Calibri" w:cs="Calibri"/>
            <w:szCs w:val="24"/>
            <w:lang w:val="es-EC"/>
          </w:rPr>
          <w:delText>se encuentra en el directorio “C</w:delText>
        </w:r>
        <w:r w:rsidRPr="00073A6A" w:rsidDel="00750DF1">
          <w:rPr>
            <w:rFonts w:ascii="Calibri" w:hAnsi="Calibri" w:cs="Calibri"/>
            <w:szCs w:val="24"/>
            <w:lang w:val="es-EC"/>
          </w:rPr>
          <w:delText>:\bats”</w:delText>
        </w:r>
        <w:r w:rsidDel="00750DF1">
          <w:rPr>
            <w:rFonts w:ascii="Calibri" w:hAnsi="Calibri" w:cs="Calibri"/>
            <w:szCs w:val="24"/>
            <w:lang w:val="es-EC"/>
          </w:rPr>
          <w:delText xml:space="preserve">, dentro del servidor srvwmsidx. Los archivos van al repositorio </w:delText>
        </w:r>
        <w:r w:rsidR="009000B0" w:rsidRPr="009000B0" w:rsidDel="00750DF1">
          <w:rPr>
            <w:rFonts w:ascii="Calibri" w:hAnsi="Calibri" w:cs="Calibri"/>
            <w:szCs w:val="24"/>
            <w:lang w:val="es-EC"/>
          </w:rPr>
          <w:delText>\\192.168.1.109\Respaldos Turnero\Directorios</w:delText>
        </w:r>
      </w:del>
    </w:p>
    <w:p w14:paraId="69790D4B" w14:textId="77777777" w:rsidR="00424FFE" w:rsidRPr="00CF033C" w:rsidDel="00750DF1" w:rsidRDefault="00424FFE" w:rsidP="00424FFE">
      <w:pPr>
        <w:rPr>
          <w:del w:id="1144" w:author="Alvarez, Veronica" w:date="2020-04-06T18:50:00Z"/>
          <w:lang w:val="es-MX"/>
        </w:rPr>
      </w:pPr>
    </w:p>
    <w:p w14:paraId="63FFE896" w14:textId="77777777" w:rsidR="00424FFE" w:rsidDel="00750DF1" w:rsidRDefault="00424FFE" w:rsidP="00424FFE">
      <w:pPr>
        <w:jc w:val="both"/>
        <w:rPr>
          <w:del w:id="1145" w:author="Alvarez, Veronica" w:date="2020-04-06T18:50:00Z"/>
          <w:rFonts w:ascii="Calibri" w:hAnsi="Calibri"/>
        </w:rPr>
      </w:pPr>
      <w:del w:id="1146" w:author="Alvarez, Veronica" w:date="2020-04-06T18:50:00Z">
        <w:r w:rsidRPr="00F56AB9" w:rsidDel="00750DF1">
          <w:rPr>
            <w:rFonts w:ascii="Calibri" w:hAnsi="Calibri"/>
            <w:b/>
          </w:rPr>
          <w:delText>Nota:</w:delText>
        </w:r>
        <w:r w:rsidRPr="00F56AB9" w:rsidDel="00750DF1">
          <w:rPr>
            <w:rFonts w:ascii="Calibri" w:hAnsi="Calibri"/>
          </w:rPr>
          <w:delText xml:space="preserve"> Ver Anexo C para implantar una tarea de respaldo</w:delText>
        </w:r>
      </w:del>
    </w:p>
    <w:p w14:paraId="6B8AA35F" w14:textId="77777777" w:rsidR="00D4462A" w:rsidRPr="00D4462A" w:rsidRDefault="00424FFE" w:rsidP="00D4462A">
      <w:pPr>
        <w:jc w:val="center"/>
        <w:rPr>
          <w:rFonts w:ascii="Calibri" w:hAnsi="Calibri"/>
          <w:b/>
          <w:sz w:val="40"/>
          <w:szCs w:val="40"/>
          <w:lang w:val="es-MX"/>
        </w:rPr>
      </w:pPr>
      <w:del w:id="1147" w:author="Alvarez, Veronica" w:date="2020-04-06T18:50:00Z">
        <w:r w:rsidDel="00750DF1">
          <w:rPr>
            <w:rFonts w:ascii="Calibri" w:hAnsi="Calibri"/>
            <w:b/>
            <w:sz w:val="40"/>
            <w:szCs w:val="40"/>
            <w:lang w:val="es-MX"/>
          </w:rPr>
          <w:br w:type="page"/>
        </w:r>
      </w:del>
      <w:r w:rsidR="00D4462A" w:rsidRPr="00D4462A">
        <w:rPr>
          <w:rFonts w:ascii="Calibri" w:hAnsi="Calibri"/>
          <w:b/>
          <w:sz w:val="40"/>
          <w:szCs w:val="40"/>
          <w:lang w:val="es-MX"/>
        </w:rPr>
        <w:t>ANEXO A</w:t>
      </w:r>
    </w:p>
    <w:p w14:paraId="40AA6E65" w14:textId="77777777" w:rsidR="00D4462A" w:rsidRPr="00073A6A" w:rsidRDefault="00D4462A" w:rsidP="00D4462A">
      <w:pPr>
        <w:jc w:val="both"/>
        <w:rPr>
          <w:rFonts w:ascii="Calibri" w:hAnsi="Calibri"/>
          <w:b/>
          <w:szCs w:val="24"/>
          <w:lang w:val="es-MX"/>
        </w:rPr>
      </w:pPr>
      <w:proofErr w:type="spellStart"/>
      <w:r w:rsidRPr="00073A6A">
        <w:rPr>
          <w:rFonts w:ascii="Calibri" w:hAnsi="Calibri"/>
          <w:b/>
          <w:szCs w:val="24"/>
          <w:lang w:val="es-MX"/>
        </w:rPr>
        <w:t>Snapshot</w:t>
      </w:r>
      <w:proofErr w:type="spellEnd"/>
      <w:r w:rsidRPr="00073A6A">
        <w:rPr>
          <w:rFonts w:ascii="Calibri" w:hAnsi="Calibri"/>
          <w:b/>
          <w:szCs w:val="24"/>
          <w:lang w:val="es-MX"/>
        </w:rPr>
        <w:t xml:space="preserve"> de equipo completo por medio de UDP</w:t>
      </w:r>
    </w:p>
    <w:p w14:paraId="6559EE55"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Acceder vía browser a la siguiente URL: </w:t>
      </w:r>
      <w:hyperlink r:id="rId100" w:history="1">
        <w:r w:rsidRPr="001F2428">
          <w:rPr>
            <w:rStyle w:val="Hipervnculo"/>
            <w:rFonts w:ascii="Calibri" w:hAnsi="Calibri"/>
          </w:rPr>
          <w:t>http://srvbackup.grupoberlin.com:8015/management/</w:t>
        </w:r>
      </w:hyperlink>
      <w:r w:rsidRPr="001F2428">
        <w:rPr>
          <w:rFonts w:ascii="Calibri" w:hAnsi="Calibri"/>
        </w:rPr>
        <w:t xml:space="preserve"> e ingresar las credenciales correspondientes</w:t>
      </w:r>
    </w:p>
    <w:p w14:paraId="46192452" w14:textId="300D76AA"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55032A9E" wp14:editId="698BB78C">
            <wp:extent cx="5609590" cy="3281045"/>
            <wp:effectExtent l="0" t="0" r="0" b="0"/>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4D9337C7" w14:textId="77777777" w:rsidR="00D4462A" w:rsidRPr="001F2428" w:rsidRDefault="00D4462A" w:rsidP="00AB5428">
      <w:pPr>
        <w:pStyle w:val="Prrafodelista"/>
        <w:ind w:left="360"/>
        <w:jc w:val="both"/>
        <w:rPr>
          <w:rFonts w:ascii="Calibri" w:hAnsi="Calibri"/>
        </w:rPr>
      </w:pPr>
    </w:p>
    <w:p w14:paraId="23CFACE7" w14:textId="77777777" w:rsidR="00D4462A"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S</w:t>
      </w:r>
      <w:r>
        <w:rPr>
          <w:rFonts w:ascii="Calibri" w:hAnsi="Calibri"/>
        </w:rPr>
        <w:t xml:space="preserve">eleccionar la pestaña </w:t>
      </w:r>
      <w:proofErr w:type="spellStart"/>
      <w:r>
        <w:rPr>
          <w:rFonts w:ascii="Calibri" w:hAnsi="Calibri"/>
        </w:rPr>
        <w:t>resources</w:t>
      </w:r>
      <w:proofErr w:type="spellEnd"/>
    </w:p>
    <w:p w14:paraId="7128EB10" w14:textId="54D43E5E" w:rsidR="00D4462A" w:rsidRPr="001F2428" w:rsidRDefault="00871D6B" w:rsidP="00AB5428">
      <w:pPr>
        <w:pStyle w:val="Prrafodelista"/>
        <w:spacing w:after="200" w:line="276" w:lineRule="auto"/>
        <w:ind w:left="360"/>
        <w:contextualSpacing/>
        <w:jc w:val="center"/>
        <w:rPr>
          <w:rFonts w:ascii="Calibri" w:hAnsi="Calibri"/>
        </w:rPr>
      </w:pPr>
      <w:r w:rsidRPr="001F2428">
        <w:rPr>
          <w:rFonts w:ascii="Calibri" w:hAnsi="Calibri"/>
          <w:noProof/>
          <w:lang w:val="es-EC" w:eastAsia="es-EC"/>
        </w:rPr>
        <w:drawing>
          <wp:inline distT="0" distB="0" distL="0" distR="0" wp14:anchorId="7586CA22" wp14:editId="32DC9F33">
            <wp:extent cx="5609590" cy="3281045"/>
            <wp:effectExtent l="0" t="0" r="0" b="0"/>
            <wp:docPr id="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49CEBA26"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Dar clic en la opción </w:t>
      </w:r>
      <w:proofErr w:type="spellStart"/>
      <w:r w:rsidRPr="001F2428">
        <w:rPr>
          <w:rFonts w:ascii="Calibri" w:hAnsi="Calibri"/>
        </w:rPr>
        <w:t>All</w:t>
      </w:r>
      <w:proofErr w:type="spellEnd"/>
      <w:r w:rsidRPr="001F2428">
        <w:rPr>
          <w:rFonts w:ascii="Calibri" w:hAnsi="Calibri"/>
        </w:rPr>
        <w:t xml:space="preserve"> </w:t>
      </w:r>
      <w:proofErr w:type="spellStart"/>
      <w:r w:rsidRPr="001F2428">
        <w:rPr>
          <w:rFonts w:ascii="Calibri" w:hAnsi="Calibri"/>
        </w:rPr>
        <w:t>Plans</w:t>
      </w:r>
      <w:proofErr w:type="spellEnd"/>
      <w:r w:rsidRPr="001F2428">
        <w:rPr>
          <w:rFonts w:ascii="Calibri" w:hAnsi="Calibri"/>
        </w:rPr>
        <w:t xml:space="preserve">, en el menú lateral izquierdo, dentro del árbol de Opciones </w:t>
      </w:r>
      <w:proofErr w:type="spellStart"/>
      <w:r w:rsidRPr="001F2428">
        <w:rPr>
          <w:rFonts w:ascii="Calibri" w:hAnsi="Calibri"/>
        </w:rPr>
        <w:t>Plans</w:t>
      </w:r>
      <w:proofErr w:type="spellEnd"/>
      <w:r w:rsidRPr="001F2428">
        <w:rPr>
          <w:rFonts w:ascii="Calibri" w:hAnsi="Calibri"/>
        </w:rPr>
        <w:t xml:space="preserve"> </w:t>
      </w:r>
      <w:r>
        <w:rPr>
          <w:rFonts w:ascii="Calibri" w:hAnsi="Calibri"/>
        </w:rPr>
        <w:t xml:space="preserve">y luego presionar el botón </w:t>
      </w:r>
      <w:proofErr w:type="spellStart"/>
      <w:r>
        <w:rPr>
          <w:rFonts w:ascii="Calibri" w:hAnsi="Calibri"/>
        </w:rPr>
        <w:t>Add</w:t>
      </w:r>
      <w:proofErr w:type="spellEnd"/>
      <w:r>
        <w:rPr>
          <w:rFonts w:ascii="Calibri" w:hAnsi="Calibri"/>
        </w:rPr>
        <w:t xml:space="preserve"> a Plan en el Panel Central</w:t>
      </w:r>
    </w:p>
    <w:p w14:paraId="1AC82F08" w14:textId="13D958FF"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4F057948" wp14:editId="0E5FFF7F">
            <wp:extent cx="5609590" cy="3281045"/>
            <wp:effectExtent l="0" t="0" r="0" b="0"/>
            <wp:docPr id="1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0CC0F69D" w14:textId="77777777" w:rsidR="00D4462A" w:rsidRPr="001F2428" w:rsidRDefault="00D4462A" w:rsidP="00AB5428">
      <w:pPr>
        <w:pStyle w:val="Prrafodelista"/>
        <w:ind w:left="360"/>
        <w:jc w:val="both"/>
        <w:rPr>
          <w:rFonts w:ascii="Calibri" w:hAnsi="Calibri"/>
        </w:rPr>
      </w:pPr>
    </w:p>
    <w:p w14:paraId="61C19B0F"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Especificar un nombre descriptivo para el plan</w:t>
      </w:r>
    </w:p>
    <w:p w14:paraId="5B6666DD" w14:textId="3FC5C84C"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200A8D9C" wp14:editId="64E85305">
            <wp:extent cx="5609590" cy="3281045"/>
            <wp:effectExtent l="0" t="0" r="0" b="0"/>
            <wp:docPr id="1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02851304" w14:textId="77777777" w:rsidR="00D4462A" w:rsidRPr="001F2428" w:rsidRDefault="00D4462A" w:rsidP="00AB5428">
      <w:pPr>
        <w:pStyle w:val="Prrafodelista"/>
        <w:ind w:left="360"/>
        <w:jc w:val="both"/>
        <w:rPr>
          <w:rFonts w:ascii="Calibri" w:hAnsi="Calibri"/>
          <w:sz w:val="22"/>
          <w:szCs w:val="22"/>
        </w:rPr>
      </w:pPr>
    </w:p>
    <w:p w14:paraId="4637350E" w14:textId="77777777" w:rsidR="00D4462A" w:rsidRPr="00D4462A" w:rsidRDefault="00D4462A" w:rsidP="003F40E2">
      <w:pPr>
        <w:pStyle w:val="Prrafodelista"/>
        <w:numPr>
          <w:ilvl w:val="0"/>
          <w:numId w:val="8"/>
        </w:numPr>
        <w:spacing w:after="200" w:line="276" w:lineRule="auto"/>
        <w:ind w:left="360"/>
        <w:contextualSpacing/>
        <w:jc w:val="both"/>
        <w:rPr>
          <w:rFonts w:ascii="Calibri" w:hAnsi="Calibri"/>
          <w:szCs w:val="24"/>
        </w:rPr>
      </w:pPr>
      <w:r w:rsidRPr="00D4462A">
        <w:rPr>
          <w:rFonts w:ascii="Calibri" w:hAnsi="Calibri" w:cs="Calibri"/>
          <w:color w:val="000000"/>
          <w:szCs w:val="24"/>
        </w:rPr>
        <w:t xml:space="preserve">Seleccionar tipo de tarea. </w:t>
      </w:r>
      <w:proofErr w:type="spellStart"/>
      <w:r w:rsidRPr="00D4462A">
        <w:rPr>
          <w:rFonts w:ascii="Calibri" w:hAnsi="Calibri" w:cs="Calibri"/>
          <w:color w:val="000000"/>
          <w:szCs w:val="24"/>
        </w:rPr>
        <w:t>Ej</w:t>
      </w:r>
      <w:proofErr w:type="spellEnd"/>
      <w:r w:rsidRPr="00D4462A">
        <w:rPr>
          <w:rFonts w:ascii="Calibri" w:hAnsi="Calibri" w:cs="Calibri"/>
          <w:color w:val="000000"/>
          <w:szCs w:val="24"/>
        </w:rPr>
        <w:t xml:space="preserve">: </w:t>
      </w:r>
      <w:proofErr w:type="spellStart"/>
      <w:r w:rsidRPr="00D4462A">
        <w:rPr>
          <w:rFonts w:ascii="Calibri" w:hAnsi="Calibri" w:cs="Calibri"/>
          <w:color w:val="000000"/>
          <w:szCs w:val="24"/>
        </w:rPr>
        <w:t>Backup</w:t>
      </w:r>
      <w:proofErr w:type="spellEnd"/>
      <w:r w:rsidRPr="00D4462A">
        <w:rPr>
          <w:rFonts w:ascii="Calibri" w:hAnsi="Calibri" w:cs="Calibri"/>
          <w:color w:val="000000"/>
          <w:szCs w:val="24"/>
        </w:rPr>
        <w:t xml:space="preserve"> </w:t>
      </w:r>
      <w:proofErr w:type="spellStart"/>
      <w:r w:rsidRPr="00D4462A">
        <w:rPr>
          <w:rFonts w:ascii="Calibri" w:hAnsi="Calibri" w:cs="Calibri"/>
          <w:color w:val="000000"/>
          <w:szCs w:val="24"/>
        </w:rPr>
        <w:t>Agent-Based</w:t>
      </w:r>
      <w:proofErr w:type="spellEnd"/>
      <w:r w:rsidRPr="00D4462A">
        <w:rPr>
          <w:rFonts w:ascii="Calibri" w:hAnsi="Calibri" w:cs="Calibri"/>
          <w:color w:val="000000"/>
          <w:szCs w:val="24"/>
        </w:rPr>
        <w:t xml:space="preserve"> Windows</w:t>
      </w:r>
    </w:p>
    <w:p w14:paraId="4EFB2132" w14:textId="6056943E" w:rsidR="00D4462A" w:rsidRPr="001F2428" w:rsidRDefault="00871D6B" w:rsidP="00AB5428">
      <w:pPr>
        <w:pStyle w:val="Prrafodelista"/>
        <w:ind w:left="360"/>
        <w:rPr>
          <w:rFonts w:ascii="Calibri" w:hAnsi="Calibri" w:cs="Calibri"/>
          <w:color w:val="000000"/>
          <w:sz w:val="21"/>
          <w:szCs w:val="21"/>
        </w:rPr>
      </w:pPr>
      <w:r w:rsidRPr="001F2428">
        <w:rPr>
          <w:rFonts w:ascii="Calibri" w:hAnsi="Calibri"/>
          <w:noProof/>
          <w:lang w:val="es-EC" w:eastAsia="es-EC"/>
        </w:rPr>
        <w:drawing>
          <wp:inline distT="0" distB="0" distL="0" distR="0" wp14:anchorId="4FE753F7" wp14:editId="0E474CB6">
            <wp:extent cx="5609590" cy="3281045"/>
            <wp:effectExtent l="0" t="0" r="0" b="0"/>
            <wp:docPr id="1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1335541B" w14:textId="77777777" w:rsidR="00D4462A" w:rsidRPr="001F2428" w:rsidRDefault="00D4462A" w:rsidP="00AB5428">
      <w:pPr>
        <w:pStyle w:val="Prrafodelista"/>
        <w:ind w:left="360"/>
        <w:jc w:val="both"/>
        <w:rPr>
          <w:rFonts w:ascii="Calibri" w:hAnsi="Calibri"/>
          <w:sz w:val="22"/>
          <w:szCs w:val="22"/>
        </w:rPr>
      </w:pPr>
    </w:p>
    <w:p w14:paraId="7FE85A95"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Dar clic en </w:t>
      </w:r>
      <w:proofErr w:type="spellStart"/>
      <w:r w:rsidRPr="001F2428">
        <w:rPr>
          <w:rFonts w:ascii="Calibri" w:hAnsi="Calibri"/>
        </w:rPr>
        <w:t>Add</w:t>
      </w:r>
      <w:proofErr w:type="spellEnd"/>
      <w:r w:rsidRPr="001F2428">
        <w:rPr>
          <w:rFonts w:ascii="Calibri" w:hAnsi="Calibri"/>
        </w:rPr>
        <w:t xml:space="preserve"> </w:t>
      </w:r>
      <w:proofErr w:type="spellStart"/>
      <w:r w:rsidRPr="001F2428">
        <w:rPr>
          <w:rFonts w:ascii="Calibri" w:hAnsi="Calibri"/>
        </w:rPr>
        <w:t>Nodes</w:t>
      </w:r>
      <w:proofErr w:type="spellEnd"/>
      <w:r w:rsidRPr="001F2428">
        <w:rPr>
          <w:rFonts w:ascii="Calibri" w:hAnsi="Calibri"/>
        </w:rPr>
        <w:t xml:space="preserve">, seleccionar </w:t>
      </w:r>
      <w:proofErr w:type="spellStart"/>
      <w:r w:rsidRPr="001F2428">
        <w:rPr>
          <w:rFonts w:ascii="Calibri" w:hAnsi="Calibri"/>
        </w:rPr>
        <w:t>Select</w:t>
      </w:r>
      <w:proofErr w:type="spellEnd"/>
      <w:r w:rsidRPr="001F2428">
        <w:rPr>
          <w:rFonts w:ascii="Calibri" w:hAnsi="Calibri"/>
        </w:rPr>
        <w:t xml:space="preserve"> </w:t>
      </w:r>
      <w:proofErr w:type="spellStart"/>
      <w:r w:rsidRPr="001F2428">
        <w:rPr>
          <w:rFonts w:ascii="Calibri" w:hAnsi="Calibri"/>
        </w:rPr>
        <w:t>Nodes</w:t>
      </w:r>
      <w:proofErr w:type="spellEnd"/>
      <w:r w:rsidRPr="001F2428">
        <w:rPr>
          <w:rFonts w:ascii="Calibri" w:hAnsi="Calibri"/>
        </w:rPr>
        <w:t xml:space="preserve"> </w:t>
      </w:r>
      <w:proofErr w:type="spellStart"/>
      <w:r w:rsidRPr="001F2428">
        <w:rPr>
          <w:rFonts w:ascii="Calibri" w:hAnsi="Calibri"/>
        </w:rPr>
        <w:t>to</w:t>
      </w:r>
      <w:proofErr w:type="spellEnd"/>
      <w:r w:rsidRPr="001F2428">
        <w:rPr>
          <w:rFonts w:ascii="Calibri" w:hAnsi="Calibri"/>
        </w:rPr>
        <w:t xml:space="preserve"> </w:t>
      </w:r>
      <w:proofErr w:type="spellStart"/>
      <w:r w:rsidRPr="001F2428">
        <w:rPr>
          <w:rFonts w:ascii="Calibri" w:hAnsi="Calibri"/>
        </w:rPr>
        <w:t>Protect</w:t>
      </w:r>
      <w:proofErr w:type="spellEnd"/>
    </w:p>
    <w:p w14:paraId="0FE810F9" w14:textId="762E56F7"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788D10B4" wp14:editId="7B5B3C89">
            <wp:extent cx="5609590" cy="3281045"/>
            <wp:effectExtent l="0" t="0" r="0" b="0"/>
            <wp:docPr id="1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54DFEA43" w14:textId="77777777" w:rsidR="00D4462A" w:rsidRPr="001F2428" w:rsidRDefault="00D4462A" w:rsidP="00AB5428">
      <w:pPr>
        <w:pStyle w:val="Prrafodelista"/>
        <w:ind w:left="360"/>
        <w:jc w:val="both"/>
        <w:rPr>
          <w:rFonts w:ascii="Calibri" w:hAnsi="Calibri"/>
        </w:rPr>
      </w:pPr>
    </w:p>
    <w:p w14:paraId="2D2AE2F5"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Filtrar por nombre el equipo a </w:t>
      </w:r>
      <w:proofErr w:type="gramStart"/>
      <w:r w:rsidRPr="001F2428">
        <w:rPr>
          <w:rFonts w:ascii="Calibri" w:hAnsi="Calibri"/>
        </w:rPr>
        <w:t>respaldar,  seleccionar</w:t>
      </w:r>
      <w:proofErr w:type="gramEnd"/>
      <w:r w:rsidRPr="001F2428">
        <w:rPr>
          <w:rFonts w:ascii="Calibri" w:hAnsi="Calibri"/>
        </w:rPr>
        <w:t xml:space="preserve"> el equipo, dar clic en la flecha &gt; y dar clic en OK</w:t>
      </w:r>
    </w:p>
    <w:p w14:paraId="6151A9F1" w14:textId="2E8B00AD" w:rsidR="00D4462A" w:rsidRPr="001F2428" w:rsidRDefault="00871D6B" w:rsidP="00AB5428">
      <w:pPr>
        <w:pStyle w:val="Prrafodelista"/>
        <w:ind w:left="360"/>
        <w:jc w:val="center"/>
        <w:rPr>
          <w:rFonts w:ascii="Calibri" w:hAnsi="Calibri"/>
        </w:rPr>
      </w:pPr>
      <w:r w:rsidRPr="008E5A82">
        <w:rPr>
          <w:noProof/>
          <w:lang w:val="es-EC" w:eastAsia="es-EC"/>
        </w:rPr>
        <w:drawing>
          <wp:inline distT="0" distB="0" distL="0" distR="0" wp14:anchorId="56C6D1C2" wp14:editId="0428DBF5">
            <wp:extent cx="5609590" cy="3281045"/>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14F173B2" w14:textId="77777777" w:rsidR="00D4462A" w:rsidRPr="001F2428" w:rsidRDefault="00D4462A" w:rsidP="00AB5428">
      <w:pPr>
        <w:pStyle w:val="Prrafodelista"/>
        <w:ind w:left="348"/>
        <w:jc w:val="both"/>
        <w:rPr>
          <w:rFonts w:ascii="Calibri" w:hAnsi="Calibri"/>
        </w:rPr>
      </w:pPr>
    </w:p>
    <w:p w14:paraId="0DF031C8"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Ir a la pestaña </w:t>
      </w:r>
      <w:proofErr w:type="spellStart"/>
      <w:r w:rsidRPr="001F2428">
        <w:rPr>
          <w:rFonts w:ascii="Calibri" w:hAnsi="Calibri"/>
        </w:rPr>
        <w:t>Destination</w:t>
      </w:r>
      <w:proofErr w:type="spellEnd"/>
      <w:r w:rsidRPr="001F2428">
        <w:rPr>
          <w:rFonts w:ascii="Calibri" w:hAnsi="Calibri"/>
        </w:rPr>
        <w:t xml:space="preserve">, seleccionar </w:t>
      </w:r>
      <w:proofErr w:type="spellStart"/>
      <w:r w:rsidRPr="001F2428">
        <w:rPr>
          <w:rFonts w:ascii="Calibri" w:hAnsi="Calibri"/>
        </w:rPr>
        <w:t>Arcserve</w:t>
      </w:r>
      <w:proofErr w:type="spellEnd"/>
      <w:r w:rsidRPr="001F2428">
        <w:rPr>
          <w:rFonts w:ascii="Calibri" w:hAnsi="Calibri"/>
        </w:rPr>
        <w:t xml:space="preserve"> UDP </w:t>
      </w:r>
      <w:proofErr w:type="spellStart"/>
      <w:r w:rsidRPr="001F2428">
        <w:rPr>
          <w:rFonts w:ascii="Calibri" w:hAnsi="Calibri"/>
        </w:rPr>
        <w:t>Recovery</w:t>
      </w:r>
      <w:proofErr w:type="spellEnd"/>
      <w:r w:rsidRPr="001F2428">
        <w:rPr>
          <w:rFonts w:ascii="Calibri" w:hAnsi="Calibri"/>
        </w:rPr>
        <w:t xml:space="preserve"> Point </w:t>
      </w:r>
      <w:proofErr w:type="gramStart"/>
      <w:r w:rsidRPr="001F2428">
        <w:rPr>
          <w:rFonts w:ascii="Calibri" w:hAnsi="Calibri"/>
        </w:rPr>
        <w:t>Server,  desplegar</w:t>
      </w:r>
      <w:proofErr w:type="gramEnd"/>
      <w:r w:rsidRPr="001F2428">
        <w:rPr>
          <w:rFonts w:ascii="Calibri" w:hAnsi="Calibri"/>
        </w:rPr>
        <w:t xml:space="preserve"> lista de </w:t>
      </w:r>
      <w:proofErr w:type="spellStart"/>
      <w:r w:rsidRPr="001F2428">
        <w:rPr>
          <w:rFonts w:ascii="Calibri" w:hAnsi="Calibri"/>
        </w:rPr>
        <w:t>Recovery</w:t>
      </w:r>
      <w:proofErr w:type="spellEnd"/>
      <w:r w:rsidRPr="001F2428">
        <w:rPr>
          <w:rFonts w:ascii="Calibri" w:hAnsi="Calibri"/>
        </w:rPr>
        <w:t xml:space="preserve"> Point Server, dar clic en SRVBACKUP, luego desplegar lista de Data Store y seleccionar DATASTORE1</w:t>
      </w:r>
    </w:p>
    <w:p w14:paraId="52B28F63" w14:textId="5E31EC80"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2469EFCC" wp14:editId="6DE3FB70">
            <wp:extent cx="5609590" cy="3281045"/>
            <wp:effectExtent l="0" t="0" r="0" b="0"/>
            <wp:docPr id="1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2733989E" w14:textId="77777777" w:rsidR="00D4462A" w:rsidRPr="001F2428" w:rsidRDefault="00D4462A" w:rsidP="00AB5428">
      <w:pPr>
        <w:pStyle w:val="Prrafodelista"/>
        <w:ind w:left="360"/>
        <w:jc w:val="both"/>
        <w:rPr>
          <w:rFonts w:ascii="Calibri" w:hAnsi="Calibri"/>
        </w:rPr>
      </w:pPr>
    </w:p>
    <w:p w14:paraId="01729C1A"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Ir a la pestaña Schedule</w:t>
      </w:r>
    </w:p>
    <w:p w14:paraId="24DB357D" w14:textId="0EF2E51A" w:rsidR="00D4462A" w:rsidRPr="001F2428" w:rsidRDefault="00871D6B" w:rsidP="00AB5428">
      <w:pPr>
        <w:pStyle w:val="Prrafodelista"/>
        <w:ind w:left="360"/>
        <w:rPr>
          <w:rFonts w:ascii="Calibri" w:hAnsi="Calibri"/>
        </w:rPr>
      </w:pPr>
      <w:r w:rsidRPr="001F2428">
        <w:rPr>
          <w:rFonts w:ascii="Calibri" w:hAnsi="Calibri"/>
          <w:noProof/>
          <w:lang w:val="es-EC" w:eastAsia="es-EC"/>
        </w:rPr>
        <w:drawing>
          <wp:inline distT="0" distB="0" distL="0" distR="0" wp14:anchorId="0F21234E" wp14:editId="74EEF9D2">
            <wp:extent cx="5609590" cy="3281045"/>
            <wp:effectExtent l="0" t="0" r="0" b="0"/>
            <wp:docPr id="1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089FBE0D" w14:textId="77777777" w:rsidR="00D4462A" w:rsidRPr="001F2428" w:rsidRDefault="00D4462A" w:rsidP="00AB5428">
      <w:pPr>
        <w:pStyle w:val="Prrafodelista"/>
        <w:ind w:left="360"/>
        <w:jc w:val="both"/>
        <w:rPr>
          <w:rFonts w:ascii="Calibri" w:hAnsi="Calibri"/>
        </w:rPr>
      </w:pPr>
    </w:p>
    <w:p w14:paraId="734ABC31"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Seleccionar la programación por defecto, dar clic en </w:t>
      </w:r>
      <w:proofErr w:type="spellStart"/>
      <w:r w:rsidRPr="001F2428">
        <w:rPr>
          <w:rFonts w:ascii="Calibri" w:hAnsi="Calibri"/>
        </w:rPr>
        <w:t>Delete</w:t>
      </w:r>
      <w:proofErr w:type="spellEnd"/>
    </w:p>
    <w:p w14:paraId="1522A697" w14:textId="4744588B"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055411AD" wp14:editId="4084F1FD">
            <wp:extent cx="5609590" cy="3281045"/>
            <wp:effectExtent l="0" t="0" r="0" b="0"/>
            <wp:docPr id="1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6D5DB79C" w14:textId="77777777" w:rsidR="00D4462A" w:rsidRPr="001F2428" w:rsidRDefault="00D4462A" w:rsidP="00AB5428">
      <w:pPr>
        <w:pStyle w:val="Prrafodelista"/>
        <w:ind w:left="360"/>
        <w:jc w:val="both"/>
        <w:rPr>
          <w:rFonts w:ascii="Calibri" w:hAnsi="Calibri"/>
        </w:rPr>
      </w:pPr>
    </w:p>
    <w:p w14:paraId="3F59C3D3"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Confirmar el borrado de programación</w:t>
      </w:r>
    </w:p>
    <w:p w14:paraId="71BA3BB5" w14:textId="3DEA0A7E"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0536BF04" wp14:editId="58BBF670">
            <wp:extent cx="5609590" cy="3281045"/>
            <wp:effectExtent l="0" t="0" r="0" b="0"/>
            <wp:docPr id="1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10918897" w14:textId="77777777" w:rsidR="00D4462A" w:rsidRPr="001F2428" w:rsidRDefault="00D4462A" w:rsidP="00AB5428">
      <w:pPr>
        <w:pStyle w:val="Prrafodelista"/>
        <w:ind w:left="360"/>
        <w:jc w:val="both"/>
        <w:rPr>
          <w:rFonts w:ascii="Calibri" w:hAnsi="Calibri"/>
        </w:rPr>
      </w:pPr>
    </w:p>
    <w:p w14:paraId="3A31C9D2"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lang w:val="en-US"/>
        </w:rPr>
      </w:pPr>
      <w:r w:rsidRPr="001F2428">
        <w:rPr>
          <w:rFonts w:ascii="Calibri" w:hAnsi="Calibri"/>
          <w:lang w:val="en-US"/>
        </w:rPr>
        <w:t xml:space="preserve">Dar </w:t>
      </w:r>
      <w:proofErr w:type="spellStart"/>
      <w:r w:rsidRPr="001F2428">
        <w:rPr>
          <w:rFonts w:ascii="Calibri" w:hAnsi="Calibri"/>
          <w:lang w:val="en-US"/>
        </w:rPr>
        <w:t>clic</w:t>
      </w:r>
      <w:proofErr w:type="spellEnd"/>
      <w:r w:rsidRPr="001F2428">
        <w:rPr>
          <w:rFonts w:ascii="Calibri" w:hAnsi="Calibri"/>
          <w:lang w:val="en-US"/>
        </w:rPr>
        <w:t xml:space="preserve"> </w:t>
      </w:r>
      <w:proofErr w:type="spellStart"/>
      <w:r w:rsidRPr="001F2428">
        <w:rPr>
          <w:rFonts w:ascii="Calibri" w:hAnsi="Calibri"/>
          <w:lang w:val="en-US"/>
        </w:rPr>
        <w:t>en</w:t>
      </w:r>
      <w:proofErr w:type="spellEnd"/>
      <w:r w:rsidRPr="001F2428">
        <w:rPr>
          <w:rFonts w:ascii="Calibri" w:hAnsi="Calibri"/>
          <w:lang w:val="en-US"/>
        </w:rPr>
        <w:t xml:space="preserve"> Add, </w:t>
      </w:r>
      <w:proofErr w:type="spellStart"/>
      <w:r w:rsidRPr="001F2428">
        <w:rPr>
          <w:rFonts w:ascii="Calibri" w:hAnsi="Calibri"/>
          <w:lang w:val="en-US"/>
        </w:rPr>
        <w:t>elegir</w:t>
      </w:r>
      <w:proofErr w:type="spellEnd"/>
      <w:r w:rsidRPr="001F2428">
        <w:rPr>
          <w:rFonts w:ascii="Calibri" w:hAnsi="Calibri"/>
          <w:lang w:val="en-US"/>
        </w:rPr>
        <w:t xml:space="preserve"> Add Backup Schedule</w:t>
      </w:r>
    </w:p>
    <w:p w14:paraId="23184346" w14:textId="709806AB" w:rsidR="00D4462A" w:rsidRPr="001F2428" w:rsidRDefault="00871D6B" w:rsidP="00AB5428">
      <w:pPr>
        <w:pStyle w:val="Prrafodelista"/>
        <w:ind w:left="360"/>
        <w:jc w:val="center"/>
        <w:rPr>
          <w:rFonts w:ascii="Calibri" w:hAnsi="Calibri"/>
          <w:lang w:val="en-US"/>
        </w:rPr>
      </w:pPr>
      <w:r w:rsidRPr="001F2428">
        <w:rPr>
          <w:rFonts w:ascii="Calibri" w:hAnsi="Calibri"/>
          <w:noProof/>
          <w:lang w:val="es-EC" w:eastAsia="es-EC"/>
        </w:rPr>
        <w:drawing>
          <wp:inline distT="0" distB="0" distL="0" distR="0" wp14:anchorId="204AB387" wp14:editId="27653466">
            <wp:extent cx="5609590" cy="3281045"/>
            <wp:effectExtent l="0" t="0" r="0" b="0"/>
            <wp:docPr id="11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74D9A0EE" w14:textId="77777777" w:rsidR="00D4462A" w:rsidRPr="001F2428" w:rsidRDefault="00D4462A" w:rsidP="00AB5428">
      <w:pPr>
        <w:pStyle w:val="Prrafodelista"/>
        <w:ind w:left="360"/>
        <w:jc w:val="both"/>
        <w:rPr>
          <w:rFonts w:ascii="Calibri" w:hAnsi="Calibri"/>
          <w:lang w:val="en-US"/>
        </w:rPr>
      </w:pPr>
    </w:p>
    <w:p w14:paraId="5BFFB5C2"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lang w:val="es-EC"/>
        </w:rPr>
      </w:pPr>
      <w:r w:rsidRPr="001F2428">
        <w:rPr>
          <w:rFonts w:ascii="Calibri" w:hAnsi="Calibri"/>
          <w:lang w:val="es-EC"/>
        </w:rPr>
        <w:t>Configurar según lo requerido, dar clic en SAVE</w:t>
      </w:r>
    </w:p>
    <w:p w14:paraId="7BECB182" w14:textId="3A5EC81F" w:rsidR="00D4462A" w:rsidRPr="001F2428" w:rsidRDefault="00871D6B" w:rsidP="00AB5428">
      <w:pPr>
        <w:pStyle w:val="Prrafodelista"/>
        <w:tabs>
          <w:tab w:val="left" w:pos="1995"/>
        </w:tabs>
        <w:ind w:left="360"/>
        <w:jc w:val="center"/>
        <w:rPr>
          <w:rFonts w:ascii="Calibri" w:hAnsi="Calibri"/>
        </w:rPr>
      </w:pPr>
      <w:r w:rsidRPr="001F2428">
        <w:rPr>
          <w:rFonts w:ascii="Calibri" w:hAnsi="Calibri"/>
          <w:noProof/>
          <w:lang w:val="es-EC" w:eastAsia="es-EC"/>
        </w:rPr>
        <w:drawing>
          <wp:inline distT="0" distB="0" distL="0" distR="0" wp14:anchorId="6CD608EC" wp14:editId="5E749AAD">
            <wp:extent cx="5609590" cy="3281045"/>
            <wp:effectExtent l="0" t="0" r="0" b="0"/>
            <wp:docPr id="1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4262C6DB" w14:textId="77777777" w:rsidR="00D4462A" w:rsidRPr="001F2428" w:rsidRDefault="00D4462A" w:rsidP="00AB5428">
      <w:pPr>
        <w:pStyle w:val="Prrafodelista"/>
        <w:tabs>
          <w:tab w:val="left" w:pos="1995"/>
        </w:tabs>
        <w:ind w:left="348"/>
        <w:jc w:val="both"/>
        <w:rPr>
          <w:rFonts w:ascii="Calibri" w:hAnsi="Calibri"/>
        </w:rPr>
      </w:pPr>
    </w:p>
    <w:p w14:paraId="6273987F" w14:textId="76DF2EF5" w:rsidR="00D4462A" w:rsidRPr="001F2428" w:rsidRDefault="00871D6B" w:rsidP="00AB5428">
      <w:pPr>
        <w:pStyle w:val="Prrafodelista"/>
        <w:tabs>
          <w:tab w:val="left" w:pos="1995"/>
        </w:tabs>
        <w:ind w:left="360"/>
        <w:jc w:val="center"/>
        <w:rPr>
          <w:rFonts w:ascii="Calibri" w:hAnsi="Calibri"/>
          <w:lang w:val="es-EC"/>
        </w:rPr>
      </w:pPr>
      <w:r w:rsidRPr="001F2428">
        <w:rPr>
          <w:rFonts w:ascii="Calibri" w:hAnsi="Calibri"/>
          <w:noProof/>
          <w:lang w:val="es-EC" w:eastAsia="es-EC"/>
        </w:rPr>
        <w:drawing>
          <wp:inline distT="0" distB="0" distL="0" distR="0" wp14:anchorId="6A213F7E" wp14:editId="701F2BC6">
            <wp:extent cx="5609590" cy="3281045"/>
            <wp:effectExtent l="0" t="0" r="0" b="0"/>
            <wp:docPr id="11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07AE3148" w14:textId="77777777" w:rsidR="00D4462A" w:rsidRPr="001F2428" w:rsidRDefault="00D4462A" w:rsidP="00AB5428">
      <w:pPr>
        <w:pStyle w:val="Prrafodelista"/>
        <w:ind w:left="360"/>
        <w:jc w:val="both"/>
        <w:rPr>
          <w:rFonts w:ascii="Calibri" w:hAnsi="Calibri"/>
          <w:lang w:val="es-EC"/>
        </w:rPr>
      </w:pPr>
    </w:p>
    <w:p w14:paraId="40A55546"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Definir los campos de retención y catálogos como se requiera</w:t>
      </w:r>
    </w:p>
    <w:p w14:paraId="21C52829" w14:textId="2D22E80A"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188DA50F" wp14:editId="62B3F74B">
            <wp:extent cx="5609590" cy="3281045"/>
            <wp:effectExtent l="0" t="0" r="0" b="0"/>
            <wp:docPr id="1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23A27C8C" w14:textId="77777777" w:rsidR="00D4462A" w:rsidRPr="001F2428" w:rsidRDefault="00D4462A" w:rsidP="00AB5428">
      <w:pPr>
        <w:pStyle w:val="Prrafodelista"/>
        <w:ind w:left="360"/>
        <w:jc w:val="both"/>
        <w:rPr>
          <w:rFonts w:ascii="Calibri" w:hAnsi="Calibri"/>
        </w:rPr>
      </w:pPr>
    </w:p>
    <w:p w14:paraId="2B90BD8F"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Ir a la pestaña de </w:t>
      </w:r>
      <w:proofErr w:type="spellStart"/>
      <w:r w:rsidRPr="001F2428">
        <w:rPr>
          <w:rFonts w:ascii="Calibri" w:hAnsi="Calibri"/>
        </w:rPr>
        <w:t>Advanced</w:t>
      </w:r>
      <w:proofErr w:type="spellEnd"/>
    </w:p>
    <w:p w14:paraId="6AC4E15A" w14:textId="226175E5"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0D01F397" wp14:editId="65B3160A">
            <wp:extent cx="5609590" cy="3281045"/>
            <wp:effectExtent l="0" t="0" r="0" b="0"/>
            <wp:docPr id="11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1E0621B3" w14:textId="77777777" w:rsidR="00D4462A" w:rsidRPr="001F2428" w:rsidRDefault="00D4462A" w:rsidP="00AB5428">
      <w:pPr>
        <w:pStyle w:val="Prrafodelista"/>
        <w:ind w:left="360"/>
        <w:jc w:val="both"/>
        <w:rPr>
          <w:rFonts w:ascii="Calibri" w:hAnsi="Calibri"/>
        </w:rPr>
      </w:pPr>
    </w:p>
    <w:p w14:paraId="6C4787FF"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 xml:space="preserve">Seleccionar </w:t>
      </w:r>
      <w:proofErr w:type="spellStart"/>
      <w:r w:rsidRPr="001F2428">
        <w:rPr>
          <w:rFonts w:ascii="Calibri" w:hAnsi="Calibri"/>
        </w:rPr>
        <w:t>Enable</w:t>
      </w:r>
      <w:proofErr w:type="spellEnd"/>
      <w:r w:rsidRPr="001F2428">
        <w:rPr>
          <w:rFonts w:ascii="Calibri" w:hAnsi="Calibri"/>
        </w:rPr>
        <w:t xml:space="preserve"> Email </w:t>
      </w:r>
      <w:proofErr w:type="spellStart"/>
      <w:r w:rsidRPr="001F2428">
        <w:rPr>
          <w:rFonts w:ascii="Calibri" w:hAnsi="Calibri"/>
        </w:rPr>
        <w:t>Alerts</w:t>
      </w:r>
      <w:proofErr w:type="spellEnd"/>
      <w:r w:rsidRPr="001F2428">
        <w:rPr>
          <w:rFonts w:ascii="Calibri" w:hAnsi="Calibri"/>
        </w:rPr>
        <w:t xml:space="preserve">, seleccionar el envío de alarmas según el criterio que se requiera y dar clic en </w:t>
      </w:r>
      <w:proofErr w:type="spellStart"/>
      <w:r w:rsidRPr="001F2428">
        <w:rPr>
          <w:rFonts w:ascii="Calibri" w:hAnsi="Calibri"/>
        </w:rPr>
        <w:t>Save</w:t>
      </w:r>
      <w:proofErr w:type="spellEnd"/>
      <w:r w:rsidRPr="001F2428">
        <w:rPr>
          <w:rFonts w:ascii="Calibri" w:hAnsi="Calibri"/>
        </w:rPr>
        <w:t xml:space="preserve"> para guardar el Plan</w:t>
      </w:r>
    </w:p>
    <w:p w14:paraId="0F3935C7" w14:textId="103575FE"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1EEA91BE" wp14:editId="4945A771">
            <wp:extent cx="5609590" cy="3281045"/>
            <wp:effectExtent l="0" t="0" r="0" b="0"/>
            <wp:docPr id="1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20D0DBC0" w14:textId="77777777" w:rsidR="00D4462A" w:rsidRPr="001F2428" w:rsidRDefault="00D4462A" w:rsidP="00AB5428">
      <w:pPr>
        <w:pStyle w:val="Prrafodelista"/>
        <w:ind w:left="360"/>
        <w:jc w:val="both"/>
        <w:rPr>
          <w:rFonts w:ascii="Calibri" w:hAnsi="Calibri"/>
        </w:rPr>
      </w:pPr>
    </w:p>
    <w:p w14:paraId="078B2108" w14:textId="77777777" w:rsidR="00D4462A" w:rsidRPr="001F2428" w:rsidRDefault="00D4462A" w:rsidP="003F40E2">
      <w:pPr>
        <w:pStyle w:val="Prrafodelista"/>
        <w:numPr>
          <w:ilvl w:val="0"/>
          <w:numId w:val="8"/>
        </w:numPr>
        <w:spacing w:after="200" w:line="276" w:lineRule="auto"/>
        <w:ind w:left="360"/>
        <w:contextualSpacing/>
        <w:jc w:val="both"/>
        <w:rPr>
          <w:rFonts w:ascii="Calibri" w:hAnsi="Calibri"/>
        </w:rPr>
      </w:pPr>
      <w:r w:rsidRPr="001F2428">
        <w:rPr>
          <w:rFonts w:ascii="Calibri" w:hAnsi="Calibri"/>
        </w:rPr>
        <w:t>Verificar que el plan se despliegue correctamente</w:t>
      </w:r>
    </w:p>
    <w:p w14:paraId="7F7EDFEF" w14:textId="426BFBA5" w:rsidR="00D4462A" w:rsidRPr="001F2428" w:rsidRDefault="00871D6B" w:rsidP="00AB5428">
      <w:pPr>
        <w:pStyle w:val="Prrafodelista"/>
        <w:ind w:left="360"/>
        <w:jc w:val="center"/>
        <w:rPr>
          <w:rFonts w:ascii="Calibri" w:hAnsi="Calibri"/>
        </w:rPr>
      </w:pPr>
      <w:r w:rsidRPr="001F2428">
        <w:rPr>
          <w:rFonts w:ascii="Calibri" w:hAnsi="Calibri"/>
          <w:noProof/>
          <w:lang w:val="es-EC" w:eastAsia="es-EC"/>
        </w:rPr>
        <w:drawing>
          <wp:inline distT="0" distB="0" distL="0" distR="0" wp14:anchorId="27E5EE1B" wp14:editId="339DA913">
            <wp:extent cx="5609590" cy="3281045"/>
            <wp:effectExtent l="0" t="0" r="0" b="0"/>
            <wp:docPr id="1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9590" cy="3281045"/>
                    </a:xfrm>
                    <a:prstGeom prst="rect">
                      <a:avLst/>
                    </a:prstGeom>
                    <a:noFill/>
                    <a:ln>
                      <a:noFill/>
                    </a:ln>
                  </pic:spPr>
                </pic:pic>
              </a:graphicData>
            </a:graphic>
          </wp:inline>
        </w:drawing>
      </w:r>
    </w:p>
    <w:p w14:paraId="4161BE39" w14:textId="77777777" w:rsidR="00D4462A" w:rsidRPr="001F2428" w:rsidRDefault="00D4462A" w:rsidP="00D4462A">
      <w:pPr>
        <w:pStyle w:val="Prrafodelista"/>
        <w:ind w:left="720"/>
        <w:jc w:val="both"/>
        <w:rPr>
          <w:rFonts w:ascii="Calibri" w:hAnsi="Calibri"/>
        </w:rPr>
      </w:pPr>
    </w:p>
    <w:p w14:paraId="5DCB67D9" w14:textId="77777777" w:rsidR="00AB5428" w:rsidRDefault="00D4462A" w:rsidP="00AB5428">
      <w:pPr>
        <w:jc w:val="center"/>
        <w:rPr>
          <w:rFonts w:ascii="Calibri" w:hAnsi="Calibri"/>
          <w:b/>
          <w:sz w:val="40"/>
          <w:szCs w:val="40"/>
          <w:lang w:val="es-MX"/>
        </w:rPr>
      </w:pPr>
      <w:r>
        <w:rPr>
          <w:rFonts w:ascii="Calibri" w:hAnsi="Calibri"/>
          <w:szCs w:val="24"/>
          <w:lang w:val="es-MX"/>
        </w:rPr>
        <w:br w:type="page"/>
      </w:r>
      <w:r w:rsidRPr="00D4462A">
        <w:rPr>
          <w:rFonts w:ascii="Calibri" w:hAnsi="Calibri"/>
          <w:b/>
          <w:sz w:val="40"/>
          <w:szCs w:val="40"/>
          <w:lang w:val="es-MX"/>
        </w:rPr>
        <w:t>ANEXO B</w:t>
      </w:r>
    </w:p>
    <w:p w14:paraId="5F5BD32F" w14:textId="77777777" w:rsidR="00D4462A" w:rsidRPr="00AB5428" w:rsidRDefault="00D4462A" w:rsidP="00AB5428">
      <w:pPr>
        <w:rPr>
          <w:rFonts w:ascii="Calibri" w:hAnsi="Calibri"/>
          <w:b/>
          <w:sz w:val="40"/>
          <w:szCs w:val="40"/>
          <w:lang w:val="es-MX"/>
        </w:rPr>
      </w:pPr>
      <w:r w:rsidRPr="00073A6A">
        <w:rPr>
          <w:rFonts w:ascii="Calibri" w:hAnsi="Calibri"/>
          <w:b/>
          <w:szCs w:val="24"/>
          <w:lang w:val="es-MX"/>
        </w:rPr>
        <w:t>Respaldo completo de la Base de datos (SQL SERVER)</w:t>
      </w:r>
    </w:p>
    <w:p w14:paraId="60C1ACBB" w14:textId="77777777" w:rsidR="00D4462A" w:rsidRPr="00073A6A" w:rsidRDefault="00D4462A" w:rsidP="003F40E2">
      <w:pPr>
        <w:numPr>
          <w:ilvl w:val="0"/>
          <w:numId w:val="9"/>
        </w:numPr>
        <w:tabs>
          <w:tab w:val="left" w:pos="426"/>
        </w:tabs>
        <w:ind w:left="360"/>
        <w:jc w:val="both"/>
        <w:rPr>
          <w:rFonts w:ascii="Calibri" w:hAnsi="Calibri"/>
          <w:szCs w:val="24"/>
          <w:lang w:val="es-MX"/>
        </w:rPr>
      </w:pPr>
      <w:r w:rsidRPr="00073A6A">
        <w:rPr>
          <w:rFonts w:ascii="Calibri" w:hAnsi="Calibri"/>
          <w:szCs w:val="24"/>
          <w:lang w:val="es-MX"/>
        </w:rPr>
        <w:t>Job automático</w:t>
      </w:r>
    </w:p>
    <w:p w14:paraId="010C690A" w14:textId="77777777" w:rsidR="00D4462A" w:rsidRPr="00073A6A" w:rsidRDefault="00D4462A" w:rsidP="003F40E2">
      <w:pPr>
        <w:numPr>
          <w:ilvl w:val="1"/>
          <w:numId w:val="9"/>
        </w:numPr>
        <w:tabs>
          <w:tab w:val="left" w:pos="851"/>
        </w:tabs>
        <w:ind w:left="426" w:firstLine="0"/>
        <w:jc w:val="both"/>
        <w:rPr>
          <w:rFonts w:ascii="Calibri" w:hAnsi="Calibri"/>
          <w:szCs w:val="24"/>
          <w:lang w:val="es-MX"/>
        </w:rPr>
      </w:pPr>
      <w:r w:rsidRPr="00073A6A">
        <w:rPr>
          <w:rFonts w:ascii="Calibri" w:hAnsi="Calibri"/>
          <w:szCs w:val="24"/>
          <w:lang w:val="es-MX"/>
        </w:rPr>
        <w:t>Dar clic derecho sobre “Agente SQL Server”, Nuevo -&gt; Trabajo…</w:t>
      </w:r>
    </w:p>
    <w:p w14:paraId="542655B6" w14:textId="4E62713E" w:rsidR="00D4462A" w:rsidRPr="00073A6A" w:rsidRDefault="00871D6B" w:rsidP="00AB5428">
      <w:pPr>
        <w:tabs>
          <w:tab w:val="left" w:pos="426"/>
          <w:tab w:val="left" w:pos="851"/>
        </w:tabs>
        <w:ind w:left="426"/>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3AEC519C" wp14:editId="65A036C8">
            <wp:extent cx="5363210" cy="3150235"/>
            <wp:effectExtent l="0" t="0" r="0" b="0"/>
            <wp:docPr id="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9" cstate="print">
                      <a:extLst>
                        <a:ext uri="{28A0092B-C50C-407E-A947-70E740481C1C}">
                          <a14:useLocalDpi xmlns:a14="http://schemas.microsoft.com/office/drawing/2010/main" val="0"/>
                        </a:ext>
                      </a:extLst>
                    </a:blip>
                    <a:srcRect l="4436"/>
                    <a:stretch>
                      <a:fillRect/>
                    </a:stretch>
                  </pic:blipFill>
                  <pic:spPr bwMode="auto">
                    <a:xfrm>
                      <a:off x="0" y="0"/>
                      <a:ext cx="5363210" cy="3150235"/>
                    </a:xfrm>
                    <a:prstGeom prst="rect">
                      <a:avLst/>
                    </a:prstGeom>
                    <a:noFill/>
                    <a:ln>
                      <a:noFill/>
                    </a:ln>
                  </pic:spPr>
                </pic:pic>
              </a:graphicData>
            </a:graphic>
          </wp:inline>
        </w:drawing>
      </w:r>
    </w:p>
    <w:p w14:paraId="5DB2FFFB" w14:textId="77777777" w:rsidR="00D4462A" w:rsidRPr="00073A6A" w:rsidRDefault="00D4462A" w:rsidP="00AB5428">
      <w:pPr>
        <w:tabs>
          <w:tab w:val="left" w:pos="426"/>
          <w:tab w:val="left" w:pos="851"/>
        </w:tabs>
        <w:ind w:left="426"/>
        <w:jc w:val="both"/>
        <w:rPr>
          <w:rFonts w:ascii="Calibri" w:hAnsi="Calibri"/>
          <w:szCs w:val="24"/>
          <w:lang w:val="es-MX"/>
        </w:rPr>
      </w:pPr>
    </w:p>
    <w:p w14:paraId="371335D2" w14:textId="77777777" w:rsidR="00D4462A" w:rsidRPr="00073A6A" w:rsidRDefault="00D4462A" w:rsidP="003F40E2">
      <w:pPr>
        <w:numPr>
          <w:ilvl w:val="1"/>
          <w:numId w:val="9"/>
        </w:numPr>
        <w:tabs>
          <w:tab w:val="left" w:pos="851"/>
        </w:tabs>
        <w:ind w:left="426" w:firstLine="0"/>
        <w:jc w:val="both"/>
        <w:rPr>
          <w:rFonts w:ascii="Calibri" w:hAnsi="Calibri"/>
          <w:szCs w:val="24"/>
          <w:lang w:val="es-MX"/>
        </w:rPr>
      </w:pPr>
      <w:r w:rsidRPr="00073A6A">
        <w:rPr>
          <w:rFonts w:ascii="Calibri" w:hAnsi="Calibri"/>
          <w:szCs w:val="24"/>
          <w:lang w:val="es-MX"/>
        </w:rPr>
        <w:t xml:space="preserve">Ingresar Nombre, Descripción y dar clic sobre el </w:t>
      </w:r>
      <w:proofErr w:type="spellStart"/>
      <w:r w:rsidRPr="00073A6A">
        <w:rPr>
          <w:rFonts w:ascii="Calibri" w:hAnsi="Calibri"/>
          <w:szCs w:val="24"/>
          <w:lang w:val="es-MX"/>
        </w:rPr>
        <w:t>check</w:t>
      </w:r>
      <w:proofErr w:type="spellEnd"/>
      <w:r w:rsidRPr="00073A6A">
        <w:rPr>
          <w:rFonts w:ascii="Calibri" w:hAnsi="Calibri"/>
          <w:szCs w:val="24"/>
          <w:lang w:val="es-MX"/>
        </w:rPr>
        <w:t xml:space="preserve"> de Habilitado</w:t>
      </w:r>
    </w:p>
    <w:p w14:paraId="770499DE" w14:textId="22B446FB" w:rsidR="00D4462A" w:rsidRPr="00073A6A" w:rsidRDefault="00871D6B" w:rsidP="00AB5428">
      <w:pPr>
        <w:tabs>
          <w:tab w:val="left" w:pos="426"/>
          <w:tab w:val="left" w:pos="851"/>
        </w:tabs>
        <w:ind w:left="426"/>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1703924F" wp14:editId="3CDDC3FB">
            <wp:extent cx="3773170" cy="3396615"/>
            <wp:effectExtent l="0" t="0" r="0" b="0"/>
            <wp:docPr id="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73170" cy="3396615"/>
                    </a:xfrm>
                    <a:prstGeom prst="rect">
                      <a:avLst/>
                    </a:prstGeom>
                    <a:noFill/>
                    <a:ln>
                      <a:noFill/>
                    </a:ln>
                  </pic:spPr>
                </pic:pic>
              </a:graphicData>
            </a:graphic>
          </wp:inline>
        </w:drawing>
      </w:r>
    </w:p>
    <w:p w14:paraId="068FDF06" w14:textId="77777777" w:rsidR="00D4462A" w:rsidRPr="00073A6A" w:rsidRDefault="00D4462A" w:rsidP="00AB5428">
      <w:pPr>
        <w:tabs>
          <w:tab w:val="left" w:pos="426"/>
          <w:tab w:val="left" w:pos="851"/>
        </w:tabs>
        <w:ind w:left="426"/>
        <w:jc w:val="both"/>
        <w:rPr>
          <w:rFonts w:ascii="Calibri" w:hAnsi="Calibri"/>
          <w:szCs w:val="24"/>
          <w:lang w:val="es-MX"/>
        </w:rPr>
      </w:pPr>
    </w:p>
    <w:p w14:paraId="586BA8F1" w14:textId="77777777" w:rsidR="00D4462A" w:rsidRPr="00073A6A" w:rsidRDefault="00D4462A" w:rsidP="003F40E2">
      <w:pPr>
        <w:numPr>
          <w:ilvl w:val="1"/>
          <w:numId w:val="9"/>
        </w:numPr>
        <w:tabs>
          <w:tab w:val="left" w:pos="851"/>
        </w:tabs>
        <w:ind w:left="851" w:hanging="425"/>
        <w:jc w:val="both"/>
        <w:rPr>
          <w:rFonts w:ascii="Calibri" w:hAnsi="Calibri"/>
          <w:szCs w:val="24"/>
          <w:lang w:val="es-MX"/>
        </w:rPr>
      </w:pPr>
      <w:r w:rsidRPr="00073A6A">
        <w:rPr>
          <w:rFonts w:ascii="Calibri" w:hAnsi="Calibri"/>
          <w:szCs w:val="24"/>
          <w:lang w:val="es-MX"/>
        </w:rPr>
        <w:t>Dirigirse a las opciones que se encuentran en el menú izquierdo, dar clic en p</w:t>
      </w:r>
      <w:r w:rsidR="00AB5428">
        <w:rPr>
          <w:rFonts w:ascii="Calibri" w:hAnsi="Calibri"/>
          <w:szCs w:val="24"/>
          <w:lang w:val="es-MX"/>
        </w:rPr>
        <w:t xml:space="preserve">asos </w:t>
      </w:r>
      <w:r w:rsidRPr="00073A6A">
        <w:rPr>
          <w:rFonts w:ascii="Calibri" w:hAnsi="Calibri"/>
          <w:szCs w:val="24"/>
          <w:lang w:val="es-MX"/>
        </w:rPr>
        <w:t>presionar botón Nuevo</w:t>
      </w:r>
    </w:p>
    <w:p w14:paraId="353D157F" w14:textId="6E52D47C" w:rsidR="00D4462A" w:rsidRPr="00073A6A" w:rsidRDefault="00871D6B" w:rsidP="00AB5428">
      <w:pPr>
        <w:tabs>
          <w:tab w:val="left" w:pos="426"/>
          <w:tab w:val="left" w:pos="851"/>
        </w:tabs>
        <w:ind w:left="426"/>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7F10A2DB" wp14:editId="00D7B54C">
            <wp:extent cx="4218305" cy="3796030"/>
            <wp:effectExtent l="0" t="0" r="0" b="0"/>
            <wp:docPr id="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8305" cy="3796030"/>
                    </a:xfrm>
                    <a:prstGeom prst="rect">
                      <a:avLst/>
                    </a:prstGeom>
                    <a:noFill/>
                    <a:ln>
                      <a:noFill/>
                    </a:ln>
                  </pic:spPr>
                </pic:pic>
              </a:graphicData>
            </a:graphic>
          </wp:inline>
        </w:drawing>
      </w:r>
    </w:p>
    <w:p w14:paraId="036E6ADA" w14:textId="77777777" w:rsidR="00D4462A" w:rsidRPr="00073A6A" w:rsidRDefault="00D4462A" w:rsidP="00AB5428">
      <w:pPr>
        <w:tabs>
          <w:tab w:val="left" w:pos="426"/>
          <w:tab w:val="left" w:pos="851"/>
        </w:tabs>
        <w:ind w:left="426"/>
        <w:jc w:val="both"/>
        <w:rPr>
          <w:rFonts w:ascii="Calibri" w:hAnsi="Calibri"/>
          <w:szCs w:val="24"/>
          <w:lang w:val="es-MX"/>
        </w:rPr>
      </w:pPr>
    </w:p>
    <w:p w14:paraId="3E05EC23" w14:textId="77777777" w:rsidR="00D4462A" w:rsidRDefault="00D4462A" w:rsidP="003F40E2">
      <w:pPr>
        <w:numPr>
          <w:ilvl w:val="1"/>
          <w:numId w:val="9"/>
        </w:numPr>
        <w:tabs>
          <w:tab w:val="left" w:pos="851"/>
        </w:tabs>
        <w:ind w:left="426" w:firstLine="0"/>
        <w:jc w:val="both"/>
        <w:rPr>
          <w:rFonts w:ascii="Calibri" w:hAnsi="Calibri"/>
          <w:szCs w:val="24"/>
          <w:lang w:val="es-MX"/>
        </w:rPr>
      </w:pPr>
      <w:r w:rsidRPr="00073A6A">
        <w:rPr>
          <w:rFonts w:ascii="Calibri" w:hAnsi="Calibri"/>
          <w:szCs w:val="24"/>
          <w:lang w:val="es-MX"/>
        </w:rPr>
        <w:t xml:space="preserve">Ingresar los datos requeridos dentro del paso. </w:t>
      </w:r>
      <w:proofErr w:type="gramStart"/>
      <w:r w:rsidRPr="00073A6A">
        <w:rPr>
          <w:rFonts w:ascii="Calibri" w:hAnsi="Calibri"/>
          <w:szCs w:val="24"/>
          <w:lang w:val="es-MX"/>
        </w:rPr>
        <w:t>El comando a usar</w:t>
      </w:r>
      <w:proofErr w:type="gramEnd"/>
      <w:r w:rsidRPr="00073A6A">
        <w:rPr>
          <w:rFonts w:ascii="Calibri" w:hAnsi="Calibri"/>
          <w:szCs w:val="24"/>
          <w:lang w:val="es-MX"/>
        </w:rPr>
        <w:t xml:space="preserve"> para pr</w:t>
      </w:r>
      <w:r>
        <w:rPr>
          <w:rFonts w:ascii="Calibri" w:hAnsi="Calibri"/>
          <w:szCs w:val="24"/>
          <w:lang w:val="es-MX"/>
        </w:rPr>
        <w:t xml:space="preserve">ogramar la tarea de </w:t>
      </w:r>
      <w:proofErr w:type="spellStart"/>
      <w:r>
        <w:rPr>
          <w:rFonts w:ascii="Calibri" w:hAnsi="Calibri"/>
          <w:szCs w:val="24"/>
          <w:lang w:val="es-MX"/>
        </w:rPr>
        <w:t>backup</w:t>
      </w:r>
      <w:proofErr w:type="spellEnd"/>
      <w:r>
        <w:rPr>
          <w:rFonts w:ascii="Calibri" w:hAnsi="Calibri"/>
          <w:szCs w:val="24"/>
          <w:lang w:val="es-MX"/>
        </w:rPr>
        <w:t xml:space="preserve"> dependiendo de la BD</w:t>
      </w:r>
      <w:r w:rsidR="00AB5428">
        <w:rPr>
          <w:rFonts w:ascii="Calibri" w:hAnsi="Calibri"/>
          <w:szCs w:val="24"/>
          <w:lang w:val="es-MX"/>
        </w:rPr>
        <w:t xml:space="preserve"> y si se cuenta o no con un dispositivo de </w:t>
      </w:r>
      <w:proofErr w:type="spellStart"/>
      <w:r w:rsidR="00AB5428">
        <w:rPr>
          <w:rFonts w:ascii="Calibri" w:hAnsi="Calibri"/>
          <w:szCs w:val="24"/>
          <w:lang w:val="es-MX"/>
        </w:rPr>
        <w:t>backup</w:t>
      </w:r>
      <w:proofErr w:type="spellEnd"/>
      <w:r w:rsidR="00AB5428">
        <w:rPr>
          <w:rFonts w:ascii="Calibri" w:hAnsi="Calibri"/>
          <w:szCs w:val="24"/>
          <w:lang w:val="es-MX"/>
        </w:rPr>
        <w:t xml:space="preserve"> configurado previamente son los siguientes</w:t>
      </w:r>
      <w:r w:rsidRPr="00073A6A">
        <w:rPr>
          <w:rFonts w:ascii="Calibri" w:hAnsi="Calibri"/>
          <w:szCs w:val="24"/>
          <w:lang w:val="es-MX"/>
        </w:rPr>
        <w:t xml:space="preserve">: </w:t>
      </w:r>
    </w:p>
    <w:p w14:paraId="0440C460" w14:textId="77777777" w:rsidR="00D4462A" w:rsidRPr="009735D4" w:rsidRDefault="00AB5428" w:rsidP="00AB5428">
      <w:pPr>
        <w:tabs>
          <w:tab w:val="left" w:pos="851"/>
        </w:tabs>
        <w:ind w:left="426"/>
        <w:jc w:val="both"/>
        <w:rPr>
          <w:rFonts w:ascii="Calibri" w:hAnsi="Calibri"/>
          <w:szCs w:val="24"/>
          <w:lang w:val="en-US"/>
        </w:rPr>
      </w:pPr>
      <w:r w:rsidRPr="009735D4">
        <w:rPr>
          <w:rFonts w:ascii="Calibri" w:hAnsi="Calibri"/>
          <w:szCs w:val="24"/>
          <w:lang w:val="en-US"/>
        </w:rPr>
        <w:t xml:space="preserve">Con </w:t>
      </w:r>
      <w:proofErr w:type="spellStart"/>
      <w:r w:rsidRPr="009735D4">
        <w:rPr>
          <w:rFonts w:ascii="Calibri" w:hAnsi="Calibri"/>
          <w:szCs w:val="24"/>
          <w:lang w:val="en-US"/>
        </w:rPr>
        <w:t>dispositivo</w:t>
      </w:r>
      <w:proofErr w:type="spellEnd"/>
      <w:r w:rsidRPr="009735D4">
        <w:rPr>
          <w:rFonts w:ascii="Calibri" w:hAnsi="Calibri"/>
          <w:szCs w:val="24"/>
          <w:lang w:val="en-US"/>
        </w:rPr>
        <w:t xml:space="preserve"> de backup: </w:t>
      </w:r>
      <w:r w:rsidR="00D4462A" w:rsidRPr="009735D4">
        <w:rPr>
          <w:rFonts w:ascii="Calibri" w:hAnsi="Calibri"/>
          <w:szCs w:val="24"/>
          <w:lang w:val="en-US"/>
        </w:rPr>
        <w:t>BACKUP DATABASE [</w:t>
      </w:r>
      <w:proofErr w:type="spellStart"/>
      <w:r w:rsidRPr="009735D4">
        <w:rPr>
          <w:rFonts w:ascii="Calibri" w:hAnsi="Calibri"/>
          <w:szCs w:val="24"/>
          <w:lang w:val="en-US"/>
        </w:rPr>
        <w:t>nombre</w:t>
      </w:r>
      <w:proofErr w:type="spellEnd"/>
      <w:r w:rsidR="00D4462A" w:rsidRPr="009735D4">
        <w:rPr>
          <w:rFonts w:ascii="Calibri" w:hAnsi="Calibri"/>
          <w:szCs w:val="24"/>
          <w:lang w:val="en-US"/>
        </w:rPr>
        <w:t xml:space="preserve">] </w:t>
      </w:r>
      <w:proofErr w:type="gramStart"/>
      <w:r w:rsidR="00D4462A" w:rsidRPr="009735D4">
        <w:rPr>
          <w:rFonts w:ascii="Calibri" w:hAnsi="Calibri"/>
          <w:szCs w:val="24"/>
          <w:lang w:val="en-US"/>
        </w:rPr>
        <w:t>TO  [</w:t>
      </w:r>
      <w:proofErr w:type="spellStart"/>
      <w:proofErr w:type="gramEnd"/>
      <w:r w:rsidRPr="009735D4">
        <w:rPr>
          <w:rFonts w:ascii="Calibri" w:hAnsi="Calibri"/>
          <w:szCs w:val="24"/>
          <w:lang w:val="en-US"/>
        </w:rPr>
        <w:t>dispositivo</w:t>
      </w:r>
      <w:proofErr w:type="spellEnd"/>
      <w:r w:rsidR="00D4462A" w:rsidRPr="009735D4">
        <w:rPr>
          <w:rFonts w:ascii="Calibri" w:hAnsi="Calibri"/>
          <w:szCs w:val="24"/>
          <w:lang w:val="en-US"/>
        </w:rPr>
        <w:t xml:space="preserve">] WITH </w:t>
      </w:r>
      <w:r w:rsidRPr="009735D4">
        <w:rPr>
          <w:rFonts w:ascii="Calibri" w:hAnsi="Calibri"/>
          <w:szCs w:val="24"/>
          <w:lang w:val="en-US"/>
        </w:rPr>
        <w:t xml:space="preserve">NOFORMAT, INIT,  NAME = </w:t>
      </w:r>
      <w:proofErr w:type="spellStart"/>
      <w:r w:rsidRPr="009735D4">
        <w:rPr>
          <w:rFonts w:ascii="Calibri" w:hAnsi="Calibri"/>
          <w:szCs w:val="24"/>
          <w:lang w:val="en-US"/>
        </w:rPr>
        <w:t>N'Nombre</w:t>
      </w:r>
      <w:proofErr w:type="spellEnd"/>
      <w:r w:rsidR="00D4462A" w:rsidRPr="009735D4">
        <w:rPr>
          <w:rFonts w:ascii="Calibri" w:hAnsi="Calibri"/>
          <w:szCs w:val="24"/>
          <w:lang w:val="en-US"/>
        </w:rPr>
        <w:t xml:space="preserve">', SKIP, NOREWIND, NOUNLOAD, STATS = 10. </w:t>
      </w:r>
    </w:p>
    <w:p w14:paraId="43BA3931" w14:textId="77777777" w:rsidR="00AB5428" w:rsidRPr="009735D4" w:rsidRDefault="00AB5428" w:rsidP="00AB5428">
      <w:pPr>
        <w:tabs>
          <w:tab w:val="left" w:pos="851"/>
        </w:tabs>
        <w:ind w:left="426"/>
        <w:jc w:val="both"/>
        <w:rPr>
          <w:rFonts w:ascii="Calibri" w:hAnsi="Calibri"/>
          <w:szCs w:val="24"/>
          <w:lang w:val="en-US"/>
        </w:rPr>
      </w:pPr>
      <w:r w:rsidRPr="009735D4">
        <w:rPr>
          <w:rFonts w:ascii="Calibri" w:hAnsi="Calibri"/>
          <w:szCs w:val="24"/>
          <w:lang w:val="en-US"/>
        </w:rPr>
        <w:t xml:space="preserve">Sin </w:t>
      </w:r>
      <w:proofErr w:type="spellStart"/>
      <w:r w:rsidRPr="009735D4">
        <w:rPr>
          <w:rFonts w:ascii="Calibri" w:hAnsi="Calibri"/>
          <w:szCs w:val="24"/>
          <w:lang w:val="en-US"/>
        </w:rPr>
        <w:t>dispositivo</w:t>
      </w:r>
      <w:proofErr w:type="spellEnd"/>
      <w:r w:rsidRPr="009735D4">
        <w:rPr>
          <w:rFonts w:ascii="Calibri" w:hAnsi="Calibri"/>
          <w:szCs w:val="24"/>
          <w:lang w:val="en-US"/>
        </w:rPr>
        <w:t xml:space="preserve"> de backup: BACKUP DATABASE [</w:t>
      </w:r>
      <w:proofErr w:type="spellStart"/>
      <w:r w:rsidRPr="009735D4">
        <w:rPr>
          <w:rFonts w:ascii="Calibri" w:hAnsi="Calibri"/>
          <w:szCs w:val="24"/>
          <w:lang w:val="en-US"/>
        </w:rPr>
        <w:t>nombre</w:t>
      </w:r>
      <w:proofErr w:type="spellEnd"/>
      <w:r w:rsidRPr="009735D4">
        <w:rPr>
          <w:rFonts w:ascii="Calibri" w:hAnsi="Calibri"/>
          <w:szCs w:val="24"/>
          <w:lang w:val="en-US"/>
        </w:rPr>
        <w:t xml:space="preserve">] </w:t>
      </w:r>
      <w:proofErr w:type="gramStart"/>
      <w:r w:rsidRPr="009735D4">
        <w:rPr>
          <w:rFonts w:ascii="Calibri" w:hAnsi="Calibri"/>
          <w:szCs w:val="24"/>
          <w:lang w:val="en-US"/>
        </w:rPr>
        <w:t>TO  DISK</w:t>
      </w:r>
      <w:proofErr w:type="gramEnd"/>
      <w:r w:rsidRPr="009735D4">
        <w:rPr>
          <w:rFonts w:ascii="Calibri" w:hAnsi="Calibri"/>
          <w:szCs w:val="24"/>
          <w:lang w:val="en-US"/>
        </w:rPr>
        <w:t xml:space="preserve"> = </w:t>
      </w:r>
      <w:proofErr w:type="spellStart"/>
      <w:r w:rsidR="00F07DD5" w:rsidRPr="009735D4">
        <w:rPr>
          <w:rFonts w:ascii="Calibri" w:hAnsi="Calibri"/>
          <w:szCs w:val="24"/>
          <w:lang w:val="en-US"/>
        </w:rPr>
        <w:t>N'Directorio</w:t>
      </w:r>
      <w:proofErr w:type="spellEnd"/>
      <w:r w:rsidRPr="009735D4">
        <w:rPr>
          <w:rFonts w:ascii="Calibri" w:hAnsi="Calibri"/>
          <w:szCs w:val="24"/>
          <w:lang w:val="en-US"/>
        </w:rPr>
        <w:t xml:space="preserve"> de </w:t>
      </w:r>
      <w:proofErr w:type="spellStart"/>
      <w:r w:rsidRPr="009735D4">
        <w:rPr>
          <w:rFonts w:ascii="Calibri" w:hAnsi="Calibri"/>
          <w:szCs w:val="24"/>
          <w:lang w:val="en-US"/>
        </w:rPr>
        <w:t>Respaldo</w:t>
      </w:r>
      <w:proofErr w:type="spellEnd"/>
      <w:r w:rsidRPr="009735D4">
        <w:rPr>
          <w:rFonts w:ascii="Calibri" w:hAnsi="Calibri"/>
          <w:szCs w:val="24"/>
          <w:lang w:val="en-US"/>
        </w:rPr>
        <w:t>\</w:t>
      </w:r>
      <w:proofErr w:type="spellStart"/>
      <w:r w:rsidRPr="009735D4">
        <w:rPr>
          <w:rFonts w:ascii="Calibri" w:hAnsi="Calibri"/>
          <w:szCs w:val="24"/>
          <w:lang w:val="en-US"/>
        </w:rPr>
        <w:t>Nombre.bak</w:t>
      </w:r>
      <w:proofErr w:type="spellEnd"/>
      <w:r w:rsidRPr="009735D4">
        <w:rPr>
          <w:rFonts w:ascii="Calibri" w:hAnsi="Calibri"/>
          <w:szCs w:val="24"/>
          <w:lang w:val="en-US"/>
        </w:rPr>
        <w:t xml:space="preserve">' WITH  INIT ,  NOUNLOAD ,  NAME = </w:t>
      </w:r>
      <w:proofErr w:type="spellStart"/>
      <w:r w:rsidRPr="009735D4">
        <w:rPr>
          <w:rFonts w:ascii="Calibri" w:hAnsi="Calibri"/>
          <w:szCs w:val="24"/>
          <w:lang w:val="en-US"/>
        </w:rPr>
        <w:t>N'Nombre</w:t>
      </w:r>
      <w:proofErr w:type="spellEnd"/>
      <w:r w:rsidRPr="009735D4">
        <w:rPr>
          <w:rFonts w:ascii="Calibri" w:hAnsi="Calibri"/>
          <w:szCs w:val="24"/>
          <w:lang w:val="en-US"/>
        </w:rPr>
        <w:t>',  NOSKIP ,  STATS = 10,  NOFORMAT</w:t>
      </w:r>
    </w:p>
    <w:p w14:paraId="5A30EDFB" w14:textId="77777777" w:rsidR="00D4462A" w:rsidRPr="00073A6A" w:rsidRDefault="00D4462A" w:rsidP="00AB5428">
      <w:pPr>
        <w:tabs>
          <w:tab w:val="left" w:pos="851"/>
        </w:tabs>
        <w:ind w:left="426"/>
        <w:jc w:val="both"/>
        <w:rPr>
          <w:rFonts w:ascii="Calibri" w:hAnsi="Calibri"/>
          <w:szCs w:val="24"/>
          <w:lang w:val="es-MX"/>
        </w:rPr>
      </w:pPr>
      <w:r w:rsidRPr="00073A6A">
        <w:rPr>
          <w:rFonts w:ascii="Calibri" w:hAnsi="Calibri"/>
          <w:szCs w:val="24"/>
          <w:lang w:val="es-MX"/>
        </w:rPr>
        <w:t>Dar clic en Aceptar</w:t>
      </w:r>
    </w:p>
    <w:p w14:paraId="2226A694" w14:textId="692A1E51" w:rsidR="00D4462A" w:rsidRPr="00073A6A" w:rsidRDefault="00871D6B" w:rsidP="00AB5428">
      <w:pPr>
        <w:tabs>
          <w:tab w:val="left" w:pos="426"/>
          <w:tab w:val="left" w:pos="851"/>
        </w:tabs>
        <w:ind w:left="426"/>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3C44BAAC" wp14:editId="7B4D8D13">
            <wp:extent cx="4279900" cy="3841750"/>
            <wp:effectExtent l="0" t="0" r="0" b="0"/>
            <wp:docPr id="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79900" cy="3841750"/>
                    </a:xfrm>
                    <a:prstGeom prst="rect">
                      <a:avLst/>
                    </a:prstGeom>
                    <a:noFill/>
                    <a:ln>
                      <a:noFill/>
                    </a:ln>
                  </pic:spPr>
                </pic:pic>
              </a:graphicData>
            </a:graphic>
          </wp:inline>
        </w:drawing>
      </w:r>
    </w:p>
    <w:p w14:paraId="3FD140ED" w14:textId="77777777" w:rsidR="00D4462A" w:rsidRPr="00073A6A" w:rsidRDefault="00D4462A" w:rsidP="00AB5428">
      <w:pPr>
        <w:tabs>
          <w:tab w:val="left" w:pos="426"/>
          <w:tab w:val="left" w:pos="851"/>
        </w:tabs>
        <w:ind w:left="426"/>
        <w:jc w:val="both"/>
        <w:rPr>
          <w:rFonts w:ascii="Calibri" w:hAnsi="Calibri"/>
          <w:szCs w:val="24"/>
          <w:lang w:val="es-MX"/>
        </w:rPr>
      </w:pPr>
    </w:p>
    <w:p w14:paraId="59B490AC" w14:textId="77777777" w:rsidR="00D4462A" w:rsidRPr="00073A6A" w:rsidRDefault="00D4462A" w:rsidP="003F40E2">
      <w:pPr>
        <w:numPr>
          <w:ilvl w:val="1"/>
          <w:numId w:val="9"/>
        </w:numPr>
        <w:tabs>
          <w:tab w:val="left" w:pos="851"/>
        </w:tabs>
        <w:ind w:left="426" w:firstLine="0"/>
        <w:jc w:val="both"/>
        <w:rPr>
          <w:rFonts w:ascii="Calibri" w:hAnsi="Calibri"/>
          <w:szCs w:val="24"/>
          <w:lang w:val="es-MX"/>
        </w:rPr>
      </w:pPr>
      <w:r w:rsidRPr="00073A6A">
        <w:rPr>
          <w:rFonts w:ascii="Calibri" w:hAnsi="Calibri"/>
          <w:szCs w:val="24"/>
          <w:lang w:val="es-MX"/>
        </w:rPr>
        <w:t>Dirigirse a las opciones que se encuentran en el menú izquierdo, dar clic en Programaciones, presionar botón Nueva</w:t>
      </w:r>
    </w:p>
    <w:p w14:paraId="7F1F08BF" w14:textId="6144E2C0" w:rsidR="00D4462A" w:rsidRPr="00073A6A" w:rsidRDefault="00871D6B" w:rsidP="00AB5428">
      <w:pPr>
        <w:tabs>
          <w:tab w:val="left" w:pos="426"/>
          <w:tab w:val="left" w:pos="851"/>
        </w:tabs>
        <w:ind w:left="426"/>
        <w:jc w:val="center"/>
        <w:rPr>
          <w:rFonts w:ascii="Calibri" w:hAnsi="Calibri"/>
          <w:szCs w:val="24"/>
          <w:lang w:val="es-MX"/>
        </w:rPr>
      </w:pPr>
      <w:r w:rsidRPr="00073A6A">
        <w:rPr>
          <w:rFonts w:ascii="Calibri" w:hAnsi="Calibri"/>
          <w:noProof/>
          <w:szCs w:val="24"/>
          <w:lang w:val="es-EC" w:eastAsia="es-EC"/>
        </w:rPr>
        <w:drawing>
          <wp:inline distT="0" distB="0" distL="0" distR="0" wp14:anchorId="33BA2FED" wp14:editId="60A97D9D">
            <wp:extent cx="4126230" cy="3711575"/>
            <wp:effectExtent l="0" t="0" r="0" b="0"/>
            <wp:docPr id="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6230" cy="3711575"/>
                    </a:xfrm>
                    <a:prstGeom prst="rect">
                      <a:avLst/>
                    </a:prstGeom>
                    <a:noFill/>
                    <a:ln>
                      <a:noFill/>
                    </a:ln>
                  </pic:spPr>
                </pic:pic>
              </a:graphicData>
            </a:graphic>
          </wp:inline>
        </w:drawing>
      </w:r>
    </w:p>
    <w:p w14:paraId="649F87A9" w14:textId="77777777" w:rsidR="00D4462A" w:rsidRPr="00073A6A" w:rsidRDefault="00D4462A" w:rsidP="00AB5428">
      <w:pPr>
        <w:tabs>
          <w:tab w:val="left" w:pos="426"/>
          <w:tab w:val="left" w:pos="851"/>
        </w:tabs>
        <w:ind w:left="426"/>
        <w:jc w:val="both"/>
        <w:rPr>
          <w:rFonts w:ascii="Calibri" w:hAnsi="Calibri"/>
          <w:szCs w:val="24"/>
          <w:lang w:val="es-MX"/>
        </w:rPr>
      </w:pPr>
    </w:p>
    <w:p w14:paraId="57245D66" w14:textId="77777777" w:rsidR="00D4462A" w:rsidRPr="00073A6A" w:rsidRDefault="00D4462A" w:rsidP="003F40E2">
      <w:pPr>
        <w:numPr>
          <w:ilvl w:val="1"/>
          <w:numId w:val="9"/>
        </w:numPr>
        <w:tabs>
          <w:tab w:val="left" w:pos="426"/>
          <w:tab w:val="left" w:pos="851"/>
        </w:tabs>
        <w:ind w:left="426" w:firstLine="0"/>
        <w:jc w:val="both"/>
        <w:rPr>
          <w:rFonts w:ascii="Calibri" w:hAnsi="Calibri"/>
          <w:szCs w:val="24"/>
          <w:lang w:val="es-MX"/>
        </w:rPr>
      </w:pPr>
      <w:r w:rsidRPr="00073A6A">
        <w:rPr>
          <w:rFonts w:ascii="Calibri" w:hAnsi="Calibri"/>
          <w:szCs w:val="24"/>
          <w:lang w:val="es-MX"/>
        </w:rPr>
        <w:t>Ingresar los datos requeridos dentro de la programación</w:t>
      </w:r>
    </w:p>
    <w:p w14:paraId="291FE753" w14:textId="5797AE44" w:rsidR="00D4462A" w:rsidRPr="00073A6A" w:rsidRDefault="00871D6B" w:rsidP="00AB5428">
      <w:pPr>
        <w:pStyle w:val="Prrafodelista"/>
        <w:tabs>
          <w:tab w:val="left" w:pos="851"/>
        </w:tabs>
        <w:ind w:left="426"/>
        <w:jc w:val="center"/>
        <w:rPr>
          <w:rFonts w:ascii="Calibri" w:hAnsi="Calibri"/>
          <w:szCs w:val="24"/>
          <w:lang w:val="es-MX"/>
        </w:rPr>
      </w:pPr>
      <w:r w:rsidRPr="00073A6A">
        <w:rPr>
          <w:rFonts w:ascii="Calibri" w:hAnsi="Calibri"/>
          <w:noProof/>
          <w:szCs w:val="24"/>
          <w:lang w:val="es-EC" w:eastAsia="es-EC"/>
        </w:rPr>
        <w:drawing>
          <wp:inline distT="0" distB="0" distL="0" distR="0" wp14:anchorId="08CD6FF7" wp14:editId="4DA1E9EB">
            <wp:extent cx="4011295" cy="3496310"/>
            <wp:effectExtent l="0" t="0" r="0" b="0"/>
            <wp:docPr id="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11295" cy="3496310"/>
                    </a:xfrm>
                    <a:prstGeom prst="rect">
                      <a:avLst/>
                    </a:prstGeom>
                    <a:noFill/>
                    <a:ln>
                      <a:noFill/>
                    </a:ln>
                  </pic:spPr>
                </pic:pic>
              </a:graphicData>
            </a:graphic>
          </wp:inline>
        </w:drawing>
      </w:r>
    </w:p>
    <w:p w14:paraId="47FA29C1" w14:textId="77777777" w:rsidR="00D4462A" w:rsidRPr="00073A6A" w:rsidRDefault="00D4462A" w:rsidP="00AB5428">
      <w:pPr>
        <w:pStyle w:val="Prrafodelista"/>
        <w:tabs>
          <w:tab w:val="left" w:pos="851"/>
        </w:tabs>
        <w:ind w:left="426"/>
        <w:jc w:val="both"/>
        <w:rPr>
          <w:rFonts w:ascii="Calibri" w:hAnsi="Calibri"/>
          <w:szCs w:val="24"/>
          <w:lang w:val="es-MX"/>
        </w:rPr>
      </w:pPr>
    </w:p>
    <w:p w14:paraId="63209958" w14:textId="77777777" w:rsidR="00D4462A" w:rsidRPr="00073A6A" w:rsidRDefault="00D4462A" w:rsidP="003F40E2">
      <w:pPr>
        <w:numPr>
          <w:ilvl w:val="1"/>
          <w:numId w:val="9"/>
        </w:numPr>
        <w:tabs>
          <w:tab w:val="left" w:pos="851"/>
        </w:tabs>
        <w:ind w:left="426" w:firstLine="0"/>
        <w:jc w:val="both"/>
        <w:rPr>
          <w:rFonts w:ascii="Calibri" w:hAnsi="Calibri"/>
          <w:szCs w:val="24"/>
          <w:lang w:val="es-MX"/>
        </w:rPr>
      </w:pPr>
      <w:r w:rsidRPr="00073A6A">
        <w:rPr>
          <w:rFonts w:ascii="Calibri" w:hAnsi="Calibri"/>
          <w:szCs w:val="24"/>
          <w:lang w:val="es-MX"/>
        </w:rPr>
        <w:t>Dirigirse a las opciones que se encuentran en el menú izquierdo, dar clic en Notificaciones, configurar la Notificación requerida. Dar clic en Aceptar</w:t>
      </w:r>
    </w:p>
    <w:p w14:paraId="74A7A2B3" w14:textId="3F4770BF" w:rsidR="00D4462A" w:rsidRPr="00073A6A" w:rsidRDefault="00871D6B" w:rsidP="00AB5428">
      <w:pPr>
        <w:tabs>
          <w:tab w:val="left" w:pos="851"/>
        </w:tabs>
        <w:ind w:left="426"/>
        <w:jc w:val="center"/>
        <w:rPr>
          <w:rFonts w:ascii="Calibri" w:hAnsi="Calibri"/>
          <w:szCs w:val="24"/>
          <w:lang w:val="es-MX"/>
        </w:rPr>
      </w:pPr>
      <w:r w:rsidRPr="00073A6A">
        <w:rPr>
          <w:rFonts w:ascii="Calibri" w:hAnsi="Calibri"/>
          <w:noProof/>
          <w:szCs w:val="24"/>
          <w:lang w:val="es-EC" w:eastAsia="es-EC"/>
        </w:rPr>
        <w:drawing>
          <wp:inline distT="0" distB="0" distL="0" distR="0" wp14:anchorId="4C4D1A8A" wp14:editId="5C54E0F8">
            <wp:extent cx="3826510" cy="3434715"/>
            <wp:effectExtent l="0" t="0" r="0" b="0"/>
            <wp:docPr id="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26510" cy="3434715"/>
                    </a:xfrm>
                    <a:prstGeom prst="rect">
                      <a:avLst/>
                    </a:prstGeom>
                    <a:noFill/>
                    <a:ln>
                      <a:noFill/>
                    </a:ln>
                  </pic:spPr>
                </pic:pic>
              </a:graphicData>
            </a:graphic>
          </wp:inline>
        </w:drawing>
      </w:r>
    </w:p>
    <w:p w14:paraId="5E19B625" w14:textId="77777777" w:rsidR="00D4462A" w:rsidRPr="00073A6A" w:rsidRDefault="00D4462A" w:rsidP="00AB5428">
      <w:pPr>
        <w:tabs>
          <w:tab w:val="left" w:pos="851"/>
        </w:tabs>
        <w:ind w:left="426"/>
        <w:jc w:val="both"/>
        <w:rPr>
          <w:rFonts w:ascii="Calibri" w:hAnsi="Calibri"/>
          <w:szCs w:val="24"/>
          <w:lang w:val="es-MX"/>
        </w:rPr>
      </w:pPr>
    </w:p>
    <w:p w14:paraId="1B6D92DE" w14:textId="77777777" w:rsidR="00D4462A" w:rsidRPr="00073A6A" w:rsidRDefault="00D4462A" w:rsidP="003F40E2">
      <w:pPr>
        <w:numPr>
          <w:ilvl w:val="1"/>
          <w:numId w:val="9"/>
        </w:numPr>
        <w:tabs>
          <w:tab w:val="left" w:pos="426"/>
          <w:tab w:val="left" w:pos="851"/>
        </w:tabs>
        <w:ind w:left="426" w:firstLine="0"/>
        <w:jc w:val="both"/>
        <w:rPr>
          <w:rFonts w:ascii="Calibri" w:hAnsi="Calibri"/>
          <w:szCs w:val="24"/>
          <w:lang w:val="es-MX"/>
        </w:rPr>
      </w:pPr>
      <w:r w:rsidRPr="00073A6A">
        <w:rPr>
          <w:rFonts w:ascii="Calibri" w:hAnsi="Calibri"/>
          <w:szCs w:val="24"/>
          <w:lang w:val="es-MX"/>
        </w:rPr>
        <w:t xml:space="preserve">Dar clic en Aceptar, una vez configurado el Job </w:t>
      </w:r>
    </w:p>
    <w:p w14:paraId="55A817ED" w14:textId="77777777" w:rsidR="00D4462A" w:rsidRPr="00073A6A" w:rsidRDefault="00D4462A" w:rsidP="00AB5428">
      <w:pPr>
        <w:tabs>
          <w:tab w:val="left" w:pos="426"/>
        </w:tabs>
        <w:ind w:left="12"/>
        <w:jc w:val="both"/>
        <w:rPr>
          <w:rFonts w:ascii="Calibri" w:hAnsi="Calibri"/>
          <w:szCs w:val="24"/>
          <w:lang w:val="es-MX"/>
        </w:rPr>
      </w:pPr>
    </w:p>
    <w:p w14:paraId="2CAAD1AA" w14:textId="77777777" w:rsidR="00D4462A" w:rsidRPr="00073A6A" w:rsidRDefault="00D4462A" w:rsidP="003F40E2">
      <w:pPr>
        <w:numPr>
          <w:ilvl w:val="0"/>
          <w:numId w:val="9"/>
        </w:numPr>
        <w:tabs>
          <w:tab w:val="left" w:pos="426"/>
        </w:tabs>
        <w:ind w:left="360"/>
        <w:jc w:val="both"/>
        <w:rPr>
          <w:rFonts w:ascii="Calibri" w:hAnsi="Calibri"/>
          <w:szCs w:val="24"/>
          <w:lang w:val="es-MX"/>
        </w:rPr>
      </w:pPr>
      <w:r w:rsidRPr="00073A6A">
        <w:rPr>
          <w:rFonts w:ascii="Calibri" w:hAnsi="Calibri"/>
          <w:szCs w:val="24"/>
          <w:lang w:val="es-MX"/>
        </w:rPr>
        <w:t>Bajo demanda</w:t>
      </w:r>
    </w:p>
    <w:p w14:paraId="303A362F" w14:textId="77777777" w:rsidR="00D4462A" w:rsidRPr="00073A6A" w:rsidRDefault="00D4462A" w:rsidP="003F40E2">
      <w:pPr>
        <w:numPr>
          <w:ilvl w:val="1"/>
          <w:numId w:val="9"/>
        </w:numPr>
        <w:tabs>
          <w:tab w:val="left" w:pos="851"/>
        </w:tabs>
        <w:ind w:left="851" w:hanging="425"/>
        <w:jc w:val="both"/>
        <w:rPr>
          <w:rFonts w:ascii="Calibri" w:hAnsi="Calibri"/>
          <w:szCs w:val="24"/>
          <w:lang w:val="es-MX"/>
        </w:rPr>
      </w:pPr>
      <w:r w:rsidRPr="00073A6A">
        <w:rPr>
          <w:rFonts w:ascii="Calibri" w:hAnsi="Calibri"/>
          <w:szCs w:val="24"/>
          <w:lang w:val="es-MX"/>
        </w:rPr>
        <w:t xml:space="preserve">Dar clic derecho sobre la base de datos </w:t>
      </w:r>
      <w:r>
        <w:rPr>
          <w:rFonts w:ascii="Calibri" w:hAnsi="Calibri"/>
          <w:szCs w:val="24"/>
          <w:lang w:val="es-MX"/>
        </w:rPr>
        <w:t>requerida</w:t>
      </w:r>
      <w:r w:rsidRPr="00073A6A">
        <w:rPr>
          <w:rFonts w:ascii="Calibri" w:hAnsi="Calibri"/>
          <w:szCs w:val="24"/>
          <w:lang w:val="es-MX"/>
        </w:rPr>
        <w:t>, dirigirse a Tareas -&gt; Copia de Seguridad</w:t>
      </w:r>
    </w:p>
    <w:p w14:paraId="443D713B" w14:textId="08E722AA" w:rsidR="00D4462A" w:rsidRPr="00073A6A" w:rsidRDefault="00871D6B" w:rsidP="00AB5428">
      <w:pPr>
        <w:tabs>
          <w:tab w:val="left" w:pos="851"/>
        </w:tabs>
        <w:ind w:left="851" w:hanging="425"/>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450008BC" wp14:editId="1B3CDC96">
            <wp:extent cx="4088130" cy="2397125"/>
            <wp:effectExtent l="0" t="0" r="0" b="0"/>
            <wp:docPr id="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6" cstate="print">
                      <a:extLst>
                        <a:ext uri="{28A0092B-C50C-407E-A947-70E740481C1C}">
                          <a14:useLocalDpi xmlns:a14="http://schemas.microsoft.com/office/drawing/2010/main" val="0"/>
                        </a:ext>
                      </a:extLst>
                    </a:blip>
                    <a:srcRect l="4414"/>
                    <a:stretch>
                      <a:fillRect/>
                    </a:stretch>
                  </pic:blipFill>
                  <pic:spPr bwMode="auto">
                    <a:xfrm>
                      <a:off x="0" y="0"/>
                      <a:ext cx="4088130" cy="2397125"/>
                    </a:xfrm>
                    <a:prstGeom prst="rect">
                      <a:avLst/>
                    </a:prstGeom>
                    <a:noFill/>
                    <a:ln>
                      <a:noFill/>
                    </a:ln>
                  </pic:spPr>
                </pic:pic>
              </a:graphicData>
            </a:graphic>
          </wp:inline>
        </w:drawing>
      </w:r>
    </w:p>
    <w:p w14:paraId="042DBB34" w14:textId="77777777" w:rsidR="00D4462A" w:rsidRPr="00073A6A" w:rsidRDefault="00D4462A" w:rsidP="00AB5428">
      <w:pPr>
        <w:tabs>
          <w:tab w:val="left" w:pos="851"/>
        </w:tabs>
        <w:ind w:left="851" w:hanging="425"/>
        <w:jc w:val="both"/>
        <w:rPr>
          <w:rFonts w:ascii="Calibri" w:hAnsi="Calibri"/>
          <w:szCs w:val="24"/>
          <w:lang w:val="es-MX"/>
        </w:rPr>
      </w:pPr>
    </w:p>
    <w:p w14:paraId="69737A67" w14:textId="77777777" w:rsidR="00D4462A" w:rsidRPr="00073A6A" w:rsidRDefault="00D4462A" w:rsidP="003F40E2">
      <w:pPr>
        <w:numPr>
          <w:ilvl w:val="1"/>
          <w:numId w:val="9"/>
        </w:numPr>
        <w:tabs>
          <w:tab w:val="left" w:pos="851"/>
        </w:tabs>
        <w:ind w:left="851" w:hanging="425"/>
        <w:jc w:val="both"/>
        <w:rPr>
          <w:rFonts w:ascii="Calibri" w:hAnsi="Calibri"/>
          <w:szCs w:val="24"/>
          <w:lang w:val="es-MX"/>
        </w:rPr>
      </w:pPr>
      <w:r w:rsidRPr="00073A6A">
        <w:rPr>
          <w:rFonts w:ascii="Calibri" w:hAnsi="Calibri"/>
          <w:szCs w:val="24"/>
          <w:lang w:val="es-MX"/>
        </w:rPr>
        <w:t>Dar clic en Agregar, luego de haber seleccionado como destino tipo Disco</w:t>
      </w:r>
    </w:p>
    <w:p w14:paraId="0E2BAA52" w14:textId="3A261D7D" w:rsidR="00D4462A" w:rsidRPr="00073A6A" w:rsidRDefault="00871D6B" w:rsidP="00AB5428">
      <w:pPr>
        <w:tabs>
          <w:tab w:val="left" w:pos="851"/>
        </w:tabs>
        <w:ind w:left="851" w:hanging="425"/>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2D5BDDA7" wp14:editId="6A32CE6D">
            <wp:extent cx="4218305" cy="3796030"/>
            <wp:effectExtent l="0" t="0" r="0" b="0"/>
            <wp:docPr id="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8305" cy="3796030"/>
                    </a:xfrm>
                    <a:prstGeom prst="rect">
                      <a:avLst/>
                    </a:prstGeom>
                    <a:noFill/>
                    <a:ln>
                      <a:noFill/>
                    </a:ln>
                  </pic:spPr>
                </pic:pic>
              </a:graphicData>
            </a:graphic>
          </wp:inline>
        </w:drawing>
      </w:r>
    </w:p>
    <w:p w14:paraId="3C31CAA8" w14:textId="77777777" w:rsidR="00D4462A" w:rsidRPr="00073A6A" w:rsidRDefault="00D4462A" w:rsidP="00AB5428">
      <w:pPr>
        <w:tabs>
          <w:tab w:val="left" w:pos="851"/>
        </w:tabs>
        <w:ind w:left="851" w:hanging="425"/>
        <w:jc w:val="both"/>
        <w:rPr>
          <w:rFonts w:ascii="Calibri" w:hAnsi="Calibri"/>
          <w:szCs w:val="24"/>
          <w:lang w:val="es-MX"/>
        </w:rPr>
      </w:pPr>
    </w:p>
    <w:p w14:paraId="5D3851B7" w14:textId="77777777" w:rsidR="00D4462A" w:rsidRPr="00073A6A" w:rsidRDefault="00D4462A" w:rsidP="003F40E2">
      <w:pPr>
        <w:numPr>
          <w:ilvl w:val="1"/>
          <w:numId w:val="9"/>
        </w:numPr>
        <w:tabs>
          <w:tab w:val="left" w:pos="851"/>
        </w:tabs>
        <w:ind w:left="851" w:hanging="425"/>
        <w:jc w:val="both"/>
        <w:rPr>
          <w:rFonts w:ascii="Calibri" w:hAnsi="Calibri"/>
          <w:szCs w:val="24"/>
          <w:lang w:val="es-MX"/>
        </w:rPr>
      </w:pPr>
      <w:r w:rsidRPr="00073A6A">
        <w:rPr>
          <w:rFonts w:ascii="Calibri" w:hAnsi="Calibri"/>
          <w:szCs w:val="24"/>
          <w:lang w:val="es-MX"/>
        </w:rPr>
        <w:t>Dar clic sobre dispositivo de seguridad o seleccionar Nombre de archivo en caso de guardar en una ruta distinta al dispositivo. Posteriormente dar clic en Aceptar</w:t>
      </w:r>
    </w:p>
    <w:p w14:paraId="54A3CCA5" w14:textId="3B4072F5" w:rsidR="00D4462A" w:rsidRPr="00073A6A" w:rsidRDefault="00871D6B" w:rsidP="00AB5428">
      <w:pPr>
        <w:tabs>
          <w:tab w:val="left" w:pos="851"/>
        </w:tabs>
        <w:ind w:left="851" w:hanging="425"/>
        <w:jc w:val="center"/>
        <w:rPr>
          <w:rFonts w:ascii="Calibri" w:hAnsi="Calibri"/>
          <w:noProof/>
          <w:szCs w:val="24"/>
          <w:lang w:val="es-EC" w:eastAsia="es-EC"/>
        </w:rPr>
      </w:pPr>
      <w:r w:rsidRPr="00073A6A">
        <w:rPr>
          <w:rFonts w:ascii="Calibri" w:hAnsi="Calibri"/>
          <w:noProof/>
          <w:szCs w:val="24"/>
          <w:lang w:val="es-EC" w:eastAsia="es-EC"/>
        </w:rPr>
        <w:drawing>
          <wp:inline distT="0" distB="0" distL="0" distR="0" wp14:anchorId="385322D7" wp14:editId="730FABD8">
            <wp:extent cx="3388360" cy="2044065"/>
            <wp:effectExtent l="0" t="0" r="0" b="0"/>
            <wp:docPr id="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88360" cy="2044065"/>
                    </a:xfrm>
                    <a:prstGeom prst="rect">
                      <a:avLst/>
                    </a:prstGeom>
                    <a:noFill/>
                    <a:ln>
                      <a:noFill/>
                    </a:ln>
                  </pic:spPr>
                </pic:pic>
              </a:graphicData>
            </a:graphic>
          </wp:inline>
        </w:drawing>
      </w:r>
    </w:p>
    <w:p w14:paraId="2AEEB6C0" w14:textId="77777777" w:rsidR="00D4462A" w:rsidRPr="00073A6A" w:rsidRDefault="00D4462A" w:rsidP="00AB5428">
      <w:pPr>
        <w:tabs>
          <w:tab w:val="left" w:pos="851"/>
        </w:tabs>
        <w:ind w:left="851" w:hanging="425"/>
        <w:jc w:val="both"/>
        <w:rPr>
          <w:rFonts w:ascii="Calibri" w:hAnsi="Calibri"/>
          <w:szCs w:val="24"/>
          <w:lang w:val="es-MX"/>
        </w:rPr>
      </w:pPr>
    </w:p>
    <w:p w14:paraId="22E5B14E" w14:textId="77777777" w:rsidR="00D4462A" w:rsidRPr="00073A6A" w:rsidRDefault="00D4462A" w:rsidP="003F40E2">
      <w:pPr>
        <w:numPr>
          <w:ilvl w:val="1"/>
          <w:numId w:val="9"/>
        </w:numPr>
        <w:tabs>
          <w:tab w:val="left" w:pos="851"/>
        </w:tabs>
        <w:ind w:left="851" w:hanging="425"/>
        <w:jc w:val="both"/>
        <w:rPr>
          <w:rFonts w:ascii="Calibri" w:hAnsi="Calibri"/>
          <w:szCs w:val="24"/>
          <w:lang w:val="es-MX"/>
        </w:rPr>
      </w:pPr>
      <w:r w:rsidRPr="00073A6A">
        <w:rPr>
          <w:rFonts w:ascii="Calibri" w:hAnsi="Calibri"/>
          <w:szCs w:val="24"/>
          <w:lang w:val="es-MX"/>
        </w:rPr>
        <w:t>Dar clic en Aceptar, una vez que se indicaron los parámetros correspondientes</w:t>
      </w:r>
    </w:p>
    <w:p w14:paraId="60CFB0BC" w14:textId="28DD1FEF" w:rsidR="00D4462A" w:rsidRPr="00073A6A" w:rsidRDefault="00871D6B" w:rsidP="00AB5428">
      <w:pPr>
        <w:tabs>
          <w:tab w:val="left" w:pos="851"/>
        </w:tabs>
        <w:ind w:left="851" w:hanging="425"/>
        <w:jc w:val="center"/>
        <w:rPr>
          <w:rFonts w:ascii="Calibri" w:hAnsi="Calibri"/>
          <w:szCs w:val="24"/>
          <w:lang w:val="es-MX"/>
        </w:rPr>
      </w:pPr>
      <w:r w:rsidRPr="00073A6A">
        <w:rPr>
          <w:rFonts w:ascii="Calibri" w:hAnsi="Calibri"/>
          <w:noProof/>
          <w:szCs w:val="24"/>
          <w:lang w:val="es-EC" w:eastAsia="es-EC"/>
        </w:rPr>
        <w:drawing>
          <wp:inline distT="0" distB="0" distL="0" distR="0" wp14:anchorId="686C5D68" wp14:editId="4791364E">
            <wp:extent cx="3603625" cy="3234690"/>
            <wp:effectExtent l="0" t="0" r="0" b="0"/>
            <wp:docPr id="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3625" cy="3234690"/>
                    </a:xfrm>
                    <a:prstGeom prst="rect">
                      <a:avLst/>
                    </a:prstGeom>
                    <a:noFill/>
                    <a:ln>
                      <a:noFill/>
                    </a:ln>
                  </pic:spPr>
                </pic:pic>
              </a:graphicData>
            </a:graphic>
          </wp:inline>
        </w:drawing>
      </w:r>
    </w:p>
    <w:p w14:paraId="1ABC0D5E" w14:textId="77777777" w:rsidR="00AB5428" w:rsidRDefault="00D4462A" w:rsidP="00AB5428">
      <w:pPr>
        <w:tabs>
          <w:tab w:val="left" w:pos="851"/>
        </w:tabs>
        <w:ind w:left="851" w:hanging="425"/>
        <w:jc w:val="center"/>
        <w:rPr>
          <w:rFonts w:ascii="Calibri" w:hAnsi="Calibri"/>
          <w:b/>
          <w:sz w:val="40"/>
          <w:szCs w:val="40"/>
          <w:lang w:val="es-MX"/>
        </w:rPr>
      </w:pPr>
      <w:r>
        <w:rPr>
          <w:rFonts w:ascii="Calibri" w:hAnsi="Calibri"/>
          <w:szCs w:val="24"/>
          <w:lang w:val="es-MX"/>
        </w:rPr>
        <w:br w:type="page"/>
      </w:r>
      <w:r w:rsidRPr="00AB5428">
        <w:rPr>
          <w:rFonts w:ascii="Calibri" w:hAnsi="Calibri"/>
          <w:b/>
          <w:sz w:val="40"/>
          <w:szCs w:val="40"/>
          <w:lang w:val="es-MX"/>
        </w:rPr>
        <w:t>ANEXO C</w:t>
      </w:r>
    </w:p>
    <w:p w14:paraId="3B59864C" w14:textId="77777777" w:rsidR="0060340F" w:rsidRPr="00AB5428" w:rsidRDefault="001E07C1" w:rsidP="00AB5428">
      <w:pPr>
        <w:tabs>
          <w:tab w:val="left" w:pos="0"/>
          <w:tab w:val="left" w:pos="284"/>
        </w:tabs>
        <w:rPr>
          <w:rFonts w:ascii="Calibri" w:hAnsi="Calibri"/>
          <w:b/>
          <w:sz w:val="40"/>
          <w:szCs w:val="40"/>
          <w:lang w:val="es-MX"/>
        </w:rPr>
      </w:pPr>
      <w:r>
        <w:rPr>
          <w:rFonts w:ascii="Calibri" w:hAnsi="Calibri"/>
          <w:b/>
          <w:szCs w:val="24"/>
          <w:lang w:val="es-MX"/>
        </w:rPr>
        <w:t>Crear tareas de respaldo</w:t>
      </w:r>
      <w:r w:rsidR="0060340F">
        <w:rPr>
          <w:rFonts w:ascii="Calibri" w:hAnsi="Calibri"/>
          <w:b/>
          <w:szCs w:val="24"/>
          <w:lang w:val="es-MX"/>
        </w:rPr>
        <w:t xml:space="preserve"> para copia de archivos</w:t>
      </w:r>
    </w:p>
    <w:p w14:paraId="7481DF75" w14:textId="77777777" w:rsidR="001E07C1" w:rsidRDefault="001E07C1" w:rsidP="00AB5428">
      <w:pPr>
        <w:tabs>
          <w:tab w:val="left" w:pos="0"/>
          <w:tab w:val="left" w:pos="284"/>
        </w:tabs>
        <w:jc w:val="both"/>
        <w:rPr>
          <w:rFonts w:ascii="Calibri" w:hAnsi="Calibri"/>
          <w:szCs w:val="24"/>
          <w:lang w:val="es-MX"/>
        </w:rPr>
      </w:pPr>
      <w:r>
        <w:rPr>
          <w:rFonts w:ascii="Calibri" w:hAnsi="Calibri"/>
          <w:szCs w:val="24"/>
          <w:lang w:val="es-MX"/>
        </w:rPr>
        <w:t xml:space="preserve">Para ejecutar las tareas de respaldo, tenemos un proceso de 2 pasos: </w:t>
      </w:r>
    </w:p>
    <w:p w14:paraId="35668124" w14:textId="77777777" w:rsidR="004B0EF7" w:rsidRDefault="001E07C1" w:rsidP="00AB5428">
      <w:pPr>
        <w:tabs>
          <w:tab w:val="left" w:pos="0"/>
          <w:tab w:val="left" w:pos="284"/>
        </w:tabs>
        <w:jc w:val="both"/>
        <w:rPr>
          <w:rFonts w:ascii="Calibri" w:hAnsi="Calibri"/>
          <w:szCs w:val="24"/>
          <w:lang w:val="es-MX"/>
        </w:rPr>
      </w:pPr>
      <w:r>
        <w:rPr>
          <w:rFonts w:ascii="Calibri" w:hAnsi="Calibri"/>
          <w:szCs w:val="24"/>
          <w:lang w:val="es-MX"/>
        </w:rPr>
        <w:t>El primero es implantar un archivo .</w:t>
      </w:r>
      <w:proofErr w:type="spellStart"/>
      <w:r>
        <w:rPr>
          <w:rFonts w:ascii="Calibri" w:hAnsi="Calibri"/>
          <w:szCs w:val="24"/>
          <w:lang w:val="es-MX"/>
        </w:rPr>
        <w:t>bat</w:t>
      </w:r>
      <w:proofErr w:type="spellEnd"/>
      <w:r>
        <w:rPr>
          <w:rFonts w:ascii="Calibri" w:hAnsi="Calibri"/>
          <w:szCs w:val="24"/>
          <w:lang w:val="es-MX"/>
        </w:rPr>
        <w:t xml:space="preserve"> el cual creará</w:t>
      </w:r>
      <w:r w:rsidR="004B0EF7">
        <w:rPr>
          <w:rFonts w:ascii="Calibri" w:hAnsi="Calibri"/>
          <w:szCs w:val="24"/>
          <w:lang w:val="es-MX"/>
        </w:rPr>
        <w:t xml:space="preserve"> o copiará</w:t>
      </w:r>
      <w:r>
        <w:rPr>
          <w:rFonts w:ascii="Calibri" w:hAnsi="Calibri"/>
          <w:szCs w:val="24"/>
          <w:lang w:val="es-MX"/>
        </w:rPr>
        <w:t xml:space="preserve"> los binarios necesarios a respaldar. </w:t>
      </w:r>
    </w:p>
    <w:p w14:paraId="387522D0" w14:textId="77777777" w:rsidR="001E07C1" w:rsidRDefault="001E07C1" w:rsidP="00AB5428">
      <w:pPr>
        <w:tabs>
          <w:tab w:val="left" w:pos="0"/>
          <w:tab w:val="left" w:pos="284"/>
        </w:tabs>
        <w:jc w:val="both"/>
        <w:rPr>
          <w:rFonts w:ascii="Calibri" w:hAnsi="Calibri"/>
          <w:szCs w:val="24"/>
          <w:lang w:val="es-MX"/>
        </w:rPr>
      </w:pPr>
      <w:r>
        <w:rPr>
          <w:rFonts w:ascii="Calibri" w:hAnsi="Calibri"/>
          <w:szCs w:val="24"/>
          <w:lang w:val="es-MX"/>
        </w:rPr>
        <w:t>El segundo es configurar una t</w:t>
      </w:r>
      <w:r w:rsidR="004B0EF7">
        <w:rPr>
          <w:rFonts w:ascii="Calibri" w:hAnsi="Calibri"/>
          <w:szCs w:val="24"/>
          <w:lang w:val="es-MX"/>
        </w:rPr>
        <w:t>area de Windows, que ejecute el .</w:t>
      </w:r>
      <w:proofErr w:type="spellStart"/>
      <w:r w:rsidR="004B0EF7">
        <w:rPr>
          <w:rFonts w:ascii="Calibri" w:hAnsi="Calibri"/>
          <w:szCs w:val="24"/>
          <w:lang w:val="es-MX"/>
        </w:rPr>
        <w:t>bat</w:t>
      </w:r>
      <w:proofErr w:type="spellEnd"/>
    </w:p>
    <w:p w14:paraId="00C54C26" w14:textId="77777777" w:rsidR="004B0EF7" w:rsidRDefault="00A37E27" w:rsidP="00AB5428">
      <w:pPr>
        <w:tabs>
          <w:tab w:val="left" w:pos="0"/>
          <w:tab w:val="left" w:pos="284"/>
        </w:tabs>
        <w:jc w:val="both"/>
        <w:rPr>
          <w:rFonts w:ascii="Calibri" w:hAnsi="Calibri"/>
          <w:szCs w:val="24"/>
          <w:lang w:val="es-MX"/>
        </w:rPr>
      </w:pPr>
      <w:r>
        <w:rPr>
          <w:rFonts w:ascii="Calibri" w:hAnsi="Calibri"/>
          <w:szCs w:val="24"/>
          <w:lang w:val="es-MX"/>
        </w:rPr>
        <w:t>M</w:t>
      </w:r>
      <w:r w:rsidR="004B0EF7">
        <w:rPr>
          <w:rFonts w:ascii="Calibri" w:hAnsi="Calibri"/>
          <w:szCs w:val="24"/>
          <w:lang w:val="es-MX"/>
        </w:rPr>
        <w:t>anejamos 2 tipos de archivos .</w:t>
      </w:r>
      <w:proofErr w:type="spellStart"/>
      <w:r w:rsidR="004B0EF7">
        <w:rPr>
          <w:rFonts w:ascii="Calibri" w:hAnsi="Calibri"/>
          <w:szCs w:val="24"/>
          <w:lang w:val="es-MX"/>
        </w:rPr>
        <w:t>bat</w:t>
      </w:r>
      <w:proofErr w:type="spellEnd"/>
      <w:r w:rsidR="004B0EF7">
        <w:rPr>
          <w:rFonts w:ascii="Calibri" w:hAnsi="Calibri"/>
          <w:szCs w:val="24"/>
          <w:lang w:val="es-MX"/>
        </w:rPr>
        <w:t>: uno que contiene sentencias para crear los binarios y otro que copia</w:t>
      </w:r>
      <w:r>
        <w:rPr>
          <w:rFonts w:ascii="Calibri" w:hAnsi="Calibri"/>
          <w:szCs w:val="24"/>
          <w:lang w:val="es-MX"/>
        </w:rPr>
        <w:t xml:space="preserve"> </w:t>
      </w:r>
      <w:r w:rsidR="004B0EF7">
        <w:rPr>
          <w:rFonts w:ascii="Calibri" w:hAnsi="Calibri"/>
          <w:szCs w:val="24"/>
          <w:lang w:val="es-MX"/>
        </w:rPr>
        <w:t>entre directorios</w:t>
      </w:r>
      <w:r>
        <w:rPr>
          <w:rFonts w:ascii="Calibri" w:hAnsi="Calibri"/>
          <w:szCs w:val="24"/>
          <w:lang w:val="es-MX"/>
        </w:rPr>
        <w:t xml:space="preserve"> el último binario obtenido (generalmente usado a fin de mes)</w:t>
      </w:r>
      <w:r w:rsidR="004B0EF7">
        <w:rPr>
          <w:rFonts w:ascii="Calibri" w:hAnsi="Calibri"/>
          <w:szCs w:val="24"/>
          <w:lang w:val="es-MX"/>
        </w:rPr>
        <w:t>. Al crear binarios manejamos un estándar a nivel de nombre, siendo el siguiente: Nombre(</w:t>
      </w:r>
      <w:proofErr w:type="spellStart"/>
      <w:r w:rsidR="004B0EF7">
        <w:rPr>
          <w:rFonts w:ascii="Calibri" w:hAnsi="Calibri"/>
          <w:szCs w:val="24"/>
          <w:lang w:val="es-MX"/>
        </w:rPr>
        <w:t>ddmmaaaa</w:t>
      </w:r>
      <w:proofErr w:type="spellEnd"/>
      <w:r w:rsidR="004B0EF7">
        <w:rPr>
          <w:rFonts w:ascii="Calibri" w:hAnsi="Calibri"/>
          <w:szCs w:val="24"/>
          <w:lang w:val="es-MX"/>
        </w:rPr>
        <w:t>), dentro de lo que sea posible el archivo estará comprimido en formato .zip o .rar</w:t>
      </w:r>
    </w:p>
    <w:p w14:paraId="2C070554" w14:textId="77777777" w:rsidR="0060340F" w:rsidRDefault="0060340F" w:rsidP="00AB5428">
      <w:pPr>
        <w:tabs>
          <w:tab w:val="left" w:pos="0"/>
          <w:tab w:val="left" w:pos="284"/>
        </w:tabs>
        <w:jc w:val="both"/>
        <w:rPr>
          <w:rFonts w:ascii="Calibri" w:hAnsi="Calibri"/>
          <w:szCs w:val="24"/>
          <w:lang w:val="es-MX"/>
        </w:rPr>
      </w:pPr>
    </w:p>
    <w:p w14:paraId="246431D9" w14:textId="77777777" w:rsidR="004B0EF7" w:rsidRPr="004B0EF7" w:rsidRDefault="004B0EF7" w:rsidP="00AB5428">
      <w:pPr>
        <w:tabs>
          <w:tab w:val="left" w:pos="0"/>
          <w:tab w:val="left" w:pos="284"/>
        </w:tabs>
        <w:jc w:val="both"/>
        <w:rPr>
          <w:rFonts w:ascii="Calibri" w:hAnsi="Calibri"/>
          <w:b/>
          <w:szCs w:val="24"/>
          <w:lang w:val="es-MX"/>
        </w:rPr>
      </w:pPr>
      <w:r w:rsidRPr="004B0EF7">
        <w:rPr>
          <w:rFonts w:ascii="Calibri" w:hAnsi="Calibri"/>
          <w:b/>
          <w:szCs w:val="24"/>
          <w:lang w:val="es-MX"/>
        </w:rPr>
        <w:t>Pasos para implantar .</w:t>
      </w:r>
      <w:proofErr w:type="spellStart"/>
      <w:r w:rsidRPr="004B0EF7">
        <w:rPr>
          <w:rFonts w:ascii="Calibri" w:hAnsi="Calibri"/>
          <w:b/>
          <w:szCs w:val="24"/>
          <w:lang w:val="es-MX"/>
        </w:rPr>
        <w:t>bat</w:t>
      </w:r>
      <w:proofErr w:type="spellEnd"/>
      <w:r w:rsidRPr="004B0EF7">
        <w:rPr>
          <w:rFonts w:ascii="Calibri" w:hAnsi="Calibri"/>
          <w:b/>
          <w:szCs w:val="24"/>
          <w:lang w:val="es-MX"/>
        </w:rPr>
        <w:t xml:space="preserve"> de creación de binarios</w:t>
      </w:r>
    </w:p>
    <w:p w14:paraId="32D91801" w14:textId="77777777" w:rsidR="004B0EF7" w:rsidRPr="003F40E2" w:rsidRDefault="0060340F" w:rsidP="003F40E2">
      <w:pPr>
        <w:pStyle w:val="Ttulo1"/>
        <w:numPr>
          <w:ilvl w:val="0"/>
          <w:numId w:val="3"/>
        </w:numPr>
        <w:tabs>
          <w:tab w:val="left" w:pos="0"/>
          <w:tab w:val="left" w:pos="284"/>
        </w:tabs>
        <w:suppressAutoHyphens/>
        <w:spacing w:line="276" w:lineRule="auto"/>
        <w:ind w:left="0" w:firstLine="0"/>
        <w:rPr>
          <w:rFonts w:ascii="Calibri" w:hAnsi="Calibri" w:cs="Arial"/>
          <w:b w:val="0"/>
          <w:szCs w:val="24"/>
        </w:rPr>
      </w:pPr>
      <w:r w:rsidRPr="003F40E2">
        <w:rPr>
          <w:rFonts w:ascii="Calibri" w:hAnsi="Calibri" w:cs="Arial"/>
          <w:b w:val="0"/>
          <w:szCs w:val="24"/>
        </w:rPr>
        <w:t>Crear archivo de texto (Bloc de Notas o Notepad++)</w:t>
      </w:r>
    </w:p>
    <w:p w14:paraId="4D7AA91B" w14:textId="77777777" w:rsidR="0060340F" w:rsidRPr="003F40E2" w:rsidRDefault="0060340F" w:rsidP="003F40E2">
      <w:pPr>
        <w:numPr>
          <w:ilvl w:val="0"/>
          <w:numId w:val="3"/>
        </w:numPr>
        <w:tabs>
          <w:tab w:val="left" w:pos="0"/>
          <w:tab w:val="left" w:pos="284"/>
        </w:tabs>
        <w:ind w:left="0" w:firstLine="0"/>
        <w:jc w:val="both"/>
        <w:rPr>
          <w:rFonts w:ascii="Calibri" w:hAnsi="Calibri"/>
          <w:lang w:val="es-MX"/>
        </w:rPr>
      </w:pPr>
      <w:r w:rsidRPr="003F40E2">
        <w:rPr>
          <w:rFonts w:ascii="Calibri" w:hAnsi="Calibri"/>
          <w:lang w:val="es-MX"/>
        </w:rPr>
        <w:t>Colocar las siguientes sentencias para obtener fecha del día:</w:t>
      </w:r>
    </w:p>
    <w:p w14:paraId="75B63E9E"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@echo off</w:t>
      </w:r>
    </w:p>
    <w:p w14:paraId="6B8D38C5"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 xml:space="preserve">for /f "tokens=2 </w:t>
      </w:r>
      <w:proofErr w:type="spellStart"/>
      <w:r w:rsidRPr="009735D4">
        <w:rPr>
          <w:rFonts w:ascii="Calibri" w:hAnsi="Calibri"/>
          <w:lang w:val="en-US"/>
        </w:rPr>
        <w:t>delims</w:t>
      </w:r>
      <w:proofErr w:type="spellEnd"/>
      <w:r w:rsidRPr="009735D4">
        <w:rPr>
          <w:rFonts w:ascii="Calibri" w:hAnsi="Calibri"/>
          <w:lang w:val="en-US"/>
        </w:rPr>
        <w:t>= " %%A in ('date/T') do (</w:t>
      </w:r>
    </w:p>
    <w:p w14:paraId="23C7C3B2"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set date=%%A)</w:t>
      </w:r>
    </w:p>
    <w:p w14:paraId="41AB4D52"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 xml:space="preserve">for /f "tokens=1-3 </w:t>
      </w:r>
      <w:proofErr w:type="spellStart"/>
      <w:r w:rsidRPr="009735D4">
        <w:rPr>
          <w:rFonts w:ascii="Calibri" w:hAnsi="Calibri"/>
          <w:lang w:val="en-US"/>
        </w:rPr>
        <w:t>delims</w:t>
      </w:r>
      <w:proofErr w:type="spellEnd"/>
      <w:r w:rsidRPr="009735D4">
        <w:rPr>
          <w:rFonts w:ascii="Calibri" w:hAnsi="Calibri"/>
          <w:lang w:val="en-US"/>
        </w:rPr>
        <w:t>=/" %%A in ('echo %date%') do (</w:t>
      </w:r>
    </w:p>
    <w:p w14:paraId="63C20B78"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set d=%%A</w:t>
      </w:r>
    </w:p>
    <w:p w14:paraId="263EDBC7" w14:textId="77777777" w:rsidR="0060340F" w:rsidRPr="009735D4" w:rsidRDefault="0060340F" w:rsidP="00AB5428">
      <w:pPr>
        <w:tabs>
          <w:tab w:val="left" w:pos="284"/>
        </w:tabs>
        <w:ind w:left="284"/>
        <w:jc w:val="both"/>
        <w:rPr>
          <w:rFonts w:ascii="Calibri" w:hAnsi="Calibri"/>
          <w:lang w:val="en-US"/>
        </w:rPr>
      </w:pPr>
      <w:r w:rsidRPr="009735D4">
        <w:rPr>
          <w:rFonts w:ascii="Calibri" w:hAnsi="Calibri"/>
          <w:lang w:val="en-US"/>
        </w:rPr>
        <w:t>set m=%%B</w:t>
      </w:r>
    </w:p>
    <w:p w14:paraId="54822B52" w14:textId="77777777" w:rsidR="004B0EF7" w:rsidRPr="009735D4" w:rsidRDefault="0060340F" w:rsidP="00AB5428">
      <w:pPr>
        <w:tabs>
          <w:tab w:val="left" w:pos="284"/>
        </w:tabs>
        <w:ind w:left="284"/>
        <w:jc w:val="both"/>
        <w:rPr>
          <w:rFonts w:ascii="Calibri" w:hAnsi="Calibri"/>
          <w:lang w:val="en-US"/>
        </w:rPr>
      </w:pPr>
      <w:r w:rsidRPr="009735D4">
        <w:rPr>
          <w:rFonts w:ascii="Calibri" w:hAnsi="Calibri"/>
          <w:lang w:val="en-US"/>
        </w:rPr>
        <w:t>set y=%%C)</w:t>
      </w:r>
    </w:p>
    <w:p w14:paraId="20C4D450" w14:textId="77777777" w:rsidR="001E07C1" w:rsidRPr="003F40E2" w:rsidRDefault="001E07C1" w:rsidP="003F40E2">
      <w:pPr>
        <w:numPr>
          <w:ilvl w:val="0"/>
          <w:numId w:val="3"/>
        </w:numPr>
        <w:tabs>
          <w:tab w:val="left" w:pos="0"/>
          <w:tab w:val="left" w:pos="284"/>
        </w:tabs>
        <w:ind w:left="0" w:firstLine="0"/>
        <w:jc w:val="both"/>
        <w:rPr>
          <w:rFonts w:ascii="Calibri" w:hAnsi="Calibri"/>
          <w:lang w:val="es-MX"/>
        </w:rPr>
      </w:pPr>
      <w:r w:rsidRPr="003F40E2">
        <w:rPr>
          <w:rFonts w:ascii="Calibri" w:hAnsi="Calibri"/>
          <w:lang w:val="es-MX"/>
        </w:rPr>
        <w:t xml:space="preserve">Ingresar las siguientes sentencias para </w:t>
      </w:r>
      <w:r w:rsidR="0060340F" w:rsidRPr="003F40E2">
        <w:rPr>
          <w:rFonts w:ascii="Calibri" w:hAnsi="Calibri"/>
          <w:lang w:val="es-MX"/>
        </w:rPr>
        <w:t>comprimir el archivo a respaldar</w:t>
      </w:r>
      <w:r w:rsidRPr="003F40E2">
        <w:rPr>
          <w:rFonts w:ascii="Calibri" w:hAnsi="Calibri"/>
          <w:lang w:val="es-MX"/>
        </w:rPr>
        <w:t xml:space="preserve">. </w:t>
      </w:r>
    </w:p>
    <w:p w14:paraId="3A11CDA4" w14:textId="77777777" w:rsidR="001E07C1" w:rsidRPr="001E07C1" w:rsidRDefault="001E07C1" w:rsidP="00AB5428">
      <w:pPr>
        <w:tabs>
          <w:tab w:val="left" w:pos="284"/>
        </w:tabs>
        <w:ind w:left="284"/>
        <w:jc w:val="both"/>
        <w:rPr>
          <w:rFonts w:ascii="Calibri" w:hAnsi="Calibri"/>
          <w:lang w:val="es-MX"/>
        </w:rPr>
      </w:pPr>
      <w:r w:rsidRPr="003F40E2">
        <w:rPr>
          <w:rFonts w:ascii="Calibri" w:hAnsi="Calibri"/>
          <w:lang w:val="es-MX"/>
        </w:rPr>
        <w:t xml:space="preserve">Con Lista: </w:t>
      </w:r>
      <w:r w:rsidRPr="001E07C1">
        <w:rPr>
          <w:rFonts w:ascii="Calibri" w:hAnsi="Calibri"/>
          <w:lang w:val="es-MX"/>
        </w:rPr>
        <w:t>"C:\Program Files\WinRAR\WinRAR.exe" a "\\192.168.1.109\Directorio respaldo\nombre(%d%%m%%y%).rar" @</w:t>
      </w:r>
      <w:proofErr w:type="spellStart"/>
      <w:r w:rsidRPr="001E07C1">
        <w:rPr>
          <w:rFonts w:ascii="Calibri" w:hAnsi="Calibri"/>
          <w:lang w:val="es-MX"/>
        </w:rPr>
        <w:t>ListaComprimir.lst</w:t>
      </w:r>
      <w:proofErr w:type="spellEnd"/>
    </w:p>
    <w:p w14:paraId="580AD87B" w14:textId="77777777" w:rsidR="001E07C1" w:rsidRDefault="001E07C1" w:rsidP="00AB5428">
      <w:pPr>
        <w:tabs>
          <w:tab w:val="left" w:pos="284"/>
        </w:tabs>
        <w:ind w:left="284"/>
        <w:jc w:val="both"/>
        <w:rPr>
          <w:rFonts w:ascii="Calibri" w:hAnsi="Calibri"/>
          <w:lang w:val="es-MX"/>
        </w:rPr>
      </w:pPr>
      <w:proofErr w:type="spellStart"/>
      <w:r w:rsidRPr="001E07C1">
        <w:rPr>
          <w:rFonts w:ascii="Calibri" w:hAnsi="Calibri"/>
          <w:lang w:val="es-MX"/>
        </w:rPr>
        <w:t>taskkill</w:t>
      </w:r>
      <w:proofErr w:type="spellEnd"/>
      <w:r w:rsidRPr="001E07C1">
        <w:rPr>
          <w:rFonts w:ascii="Calibri" w:hAnsi="Calibri"/>
          <w:lang w:val="es-MX"/>
        </w:rPr>
        <w:t xml:space="preserve"> /F /IM WinRAR.exe</w:t>
      </w:r>
    </w:p>
    <w:p w14:paraId="331FC099" w14:textId="77777777" w:rsidR="001E07C1" w:rsidRPr="001E07C1" w:rsidRDefault="001E07C1" w:rsidP="00AB5428">
      <w:pPr>
        <w:tabs>
          <w:tab w:val="left" w:pos="284"/>
        </w:tabs>
        <w:ind w:left="284"/>
        <w:jc w:val="both"/>
        <w:rPr>
          <w:rFonts w:ascii="Calibri" w:hAnsi="Calibri"/>
          <w:lang w:val="es-MX"/>
        </w:rPr>
      </w:pPr>
      <w:r>
        <w:rPr>
          <w:rFonts w:ascii="Calibri" w:hAnsi="Calibri"/>
          <w:lang w:val="es-MX"/>
        </w:rPr>
        <w:t xml:space="preserve">Sin Lista: </w:t>
      </w:r>
      <w:r w:rsidRPr="001E07C1">
        <w:rPr>
          <w:rFonts w:ascii="Calibri" w:hAnsi="Calibri"/>
          <w:lang w:val="es-MX"/>
        </w:rPr>
        <w:t xml:space="preserve">"C:\Program Files\WinRAR\WinRAR.exe" a "\\192.168.1.109\Directorio respaldo\nombre(%d%%m%%y%).rar" </w:t>
      </w:r>
      <w:proofErr w:type="spellStart"/>
      <w:r w:rsidRPr="001E07C1">
        <w:rPr>
          <w:rFonts w:ascii="Calibri" w:hAnsi="Calibri"/>
          <w:lang w:val="es-MX"/>
        </w:rPr>
        <w:t>DirectorioARespaldar</w:t>
      </w:r>
      <w:proofErr w:type="spellEnd"/>
    </w:p>
    <w:p w14:paraId="642C8638" w14:textId="77777777" w:rsidR="001E07C1" w:rsidRPr="004B0EF7" w:rsidRDefault="001E07C1" w:rsidP="00AB5428">
      <w:pPr>
        <w:tabs>
          <w:tab w:val="left" w:pos="284"/>
        </w:tabs>
        <w:ind w:left="284"/>
        <w:jc w:val="both"/>
        <w:rPr>
          <w:rFonts w:ascii="Calibri" w:hAnsi="Calibri"/>
          <w:lang w:val="es-MX"/>
        </w:rPr>
      </w:pPr>
      <w:proofErr w:type="spellStart"/>
      <w:r w:rsidRPr="001E07C1">
        <w:rPr>
          <w:rFonts w:ascii="Calibri" w:hAnsi="Calibri"/>
          <w:lang w:val="es-MX"/>
        </w:rPr>
        <w:t>taskkill</w:t>
      </w:r>
      <w:proofErr w:type="spellEnd"/>
      <w:r w:rsidRPr="001E07C1">
        <w:rPr>
          <w:rFonts w:ascii="Calibri" w:hAnsi="Calibri"/>
          <w:lang w:val="es-MX"/>
        </w:rPr>
        <w:t xml:space="preserve"> /F /IM WinRAR.exe</w:t>
      </w:r>
    </w:p>
    <w:p w14:paraId="1B260DFA" w14:textId="77777777" w:rsidR="001E07C1" w:rsidRPr="003F40E2" w:rsidRDefault="001E07C1" w:rsidP="00AB5428">
      <w:pPr>
        <w:tabs>
          <w:tab w:val="left" w:pos="284"/>
        </w:tabs>
        <w:ind w:left="284"/>
        <w:jc w:val="both"/>
        <w:rPr>
          <w:rFonts w:ascii="Calibri" w:hAnsi="Calibri"/>
          <w:lang w:val="es-MX"/>
        </w:rPr>
      </w:pPr>
      <w:r w:rsidRPr="001E07C1">
        <w:rPr>
          <w:rFonts w:ascii="Calibri" w:hAnsi="Calibri"/>
          <w:b/>
          <w:lang w:val="es-MX"/>
        </w:rPr>
        <w:t>Nota:</w:t>
      </w:r>
      <w:r w:rsidRPr="001E07C1">
        <w:rPr>
          <w:rFonts w:ascii="Calibri" w:hAnsi="Calibri"/>
          <w:lang w:val="es-MX"/>
        </w:rPr>
        <w:t xml:space="preserve"> En caso de que se desee respaldar un directorio exceptuando ciertos archivos internos, se puede manejar un archivo tipo lista, en donde se indique que no más respaldar de un directorio en específico, por ejemplo:</w:t>
      </w:r>
    </w:p>
    <w:p w14:paraId="1DF2FE6C" w14:textId="77777777" w:rsidR="001E07C1" w:rsidRPr="001E07C1" w:rsidRDefault="001E07C1" w:rsidP="00AB5428">
      <w:pPr>
        <w:tabs>
          <w:tab w:val="left" w:pos="284"/>
        </w:tabs>
        <w:ind w:left="284"/>
        <w:jc w:val="both"/>
        <w:rPr>
          <w:rFonts w:ascii="Calibri" w:hAnsi="Calibri"/>
          <w:lang w:val="es-MX"/>
        </w:rPr>
      </w:pPr>
      <w:r w:rsidRPr="001E07C1">
        <w:rPr>
          <w:rFonts w:ascii="Calibri" w:hAnsi="Calibri"/>
          <w:lang w:val="es-MX"/>
        </w:rPr>
        <w:t xml:space="preserve">Nombre: </w:t>
      </w:r>
      <w:proofErr w:type="spellStart"/>
      <w:r w:rsidRPr="001E07C1">
        <w:rPr>
          <w:rFonts w:ascii="Calibri" w:hAnsi="Calibri"/>
          <w:lang w:val="es-MX"/>
        </w:rPr>
        <w:t>ListaComprimir.lst</w:t>
      </w:r>
      <w:proofErr w:type="spellEnd"/>
    </w:p>
    <w:p w14:paraId="0E173D78" w14:textId="77777777" w:rsidR="001E07C1" w:rsidRPr="001E07C1" w:rsidRDefault="001E07C1" w:rsidP="00AB5428">
      <w:pPr>
        <w:tabs>
          <w:tab w:val="left" w:pos="284"/>
        </w:tabs>
        <w:ind w:left="284"/>
        <w:jc w:val="both"/>
        <w:rPr>
          <w:rFonts w:ascii="Calibri" w:hAnsi="Calibri"/>
          <w:lang w:val="es-MX"/>
        </w:rPr>
      </w:pPr>
      <w:r w:rsidRPr="001E07C1">
        <w:rPr>
          <w:rFonts w:ascii="Calibri" w:hAnsi="Calibri"/>
          <w:lang w:val="es-MX"/>
        </w:rPr>
        <w:t xml:space="preserve">Contenido: </w:t>
      </w:r>
    </w:p>
    <w:p w14:paraId="2C9DDBF8" w14:textId="77777777" w:rsidR="001E07C1" w:rsidRPr="0060340F" w:rsidRDefault="001E07C1" w:rsidP="00AB5428">
      <w:pPr>
        <w:tabs>
          <w:tab w:val="left" w:pos="284"/>
        </w:tabs>
        <w:ind w:left="284"/>
        <w:jc w:val="both"/>
        <w:rPr>
          <w:rFonts w:ascii="Calibri" w:hAnsi="Calibri"/>
          <w:lang w:val="es-MX"/>
        </w:rPr>
      </w:pPr>
      <w:r w:rsidRPr="0060340F">
        <w:rPr>
          <w:rFonts w:ascii="Calibri" w:hAnsi="Calibri"/>
          <w:lang w:val="es-MX"/>
        </w:rPr>
        <w:t>e:\infor\erpln\api</w:t>
      </w:r>
    </w:p>
    <w:p w14:paraId="3F0C757D" w14:textId="77777777" w:rsidR="001E07C1" w:rsidRPr="0060340F" w:rsidRDefault="001E07C1" w:rsidP="00AB5428">
      <w:pPr>
        <w:tabs>
          <w:tab w:val="left" w:pos="284"/>
        </w:tabs>
        <w:ind w:left="284"/>
        <w:jc w:val="both"/>
        <w:rPr>
          <w:rFonts w:ascii="Calibri" w:hAnsi="Calibri"/>
          <w:lang w:val="es-MX"/>
        </w:rPr>
      </w:pPr>
      <w:r w:rsidRPr="0060340F">
        <w:rPr>
          <w:rFonts w:ascii="Calibri" w:hAnsi="Calibri"/>
          <w:lang w:val="es-MX"/>
        </w:rPr>
        <w:t>e:\infor\erpln\application</w:t>
      </w:r>
    </w:p>
    <w:p w14:paraId="5C03FF52" w14:textId="77777777" w:rsidR="001E07C1" w:rsidRPr="0060340F" w:rsidRDefault="001E07C1" w:rsidP="00AB5428">
      <w:pPr>
        <w:tabs>
          <w:tab w:val="left" w:pos="284"/>
        </w:tabs>
        <w:ind w:left="284"/>
        <w:jc w:val="both"/>
        <w:rPr>
          <w:rFonts w:ascii="Calibri" w:hAnsi="Calibri"/>
          <w:lang w:val="es-MX"/>
        </w:rPr>
      </w:pPr>
      <w:r w:rsidRPr="0060340F">
        <w:rPr>
          <w:rFonts w:ascii="Calibri" w:hAnsi="Calibri"/>
          <w:lang w:val="es-MX"/>
        </w:rPr>
        <w:t>e:\infor\erpln\bin</w:t>
      </w:r>
    </w:p>
    <w:p w14:paraId="2066CE7F" w14:textId="77777777" w:rsidR="001E07C1" w:rsidRPr="0060340F" w:rsidRDefault="001E07C1" w:rsidP="00AB5428">
      <w:pPr>
        <w:tabs>
          <w:tab w:val="left" w:pos="284"/>
        </w:tabs>
        <w:ind w:left="284"/>
        <w:jc w:val="both"/>
        <w:rPr>
          <w:rFonts w:ascii="Calibri" w:hAnsi="Calibri"/>
          <w:lang w:val="es-MX"/>
        </w:rPr>
      </w:pPr>
      <w:r w:rsidRPr="0060340F">
        <w:rPr>
          <w:rFonts w:ascii="Calibri" w:hAnsi="Calibri"/>
          <w:lang w:val="es-MX"/>
        </w:rPr>
        <w:t>e:\infor\erpln\birt-runtime</w:t>
      </w:r>
    </w:p>
    <w:p w14:paraId="230CB295" w14:textId="77777777" w:rsidR="001E07C1" w:rsidRPr="004B0EF7" w:rsidRDefault="001E07C1" w:rsidP="00AB5428">
      <w:pPr>
        <w:tabs>
          <w:tab w:val="left" w:pos="284"/>
        </w:tabs>
        <w:ind w:left="284"/>
        <w:jc w:val="both"/>
        <w:rPr>
          <w:rFonts w:ascii="Calibri" w:hAnsi="Calibri"/>
          <w:lang w:val="es-MX"/>
        </w:rPr>
      </w:pPr>
      <w:r w:rsidRPr="0060340F">
        <w:rPr>
          <w:rFonts w:ascii="Calibri" w:hAnsi="Calibri"/>
          <w:lang w:val="es-MX"/>
        </w:rPr>
        <w:t>e:\infor\erpln\cmf</w:t>
      </w:r>
    </w:p>
    <w:p w14:paraId="392BCCCE" w14:textId="77777777" w:rsidR="001E07C1" w:rsidRPr="003F40E2" w:rsidRDefault="001E07C1" w:rsidP="003F40E2">
      <w:pPr>
        <w:numPr>
          <w:ilvl w:val="0"/>
          <w:numId w:val="3"/>
        </w:numPr>
        <w:tabs>
          <w:tab w:val="left" w:pos="0"/>
          <w:tab w:val="left" w:pos="284"/>
        </w:tabs>
        <w:ind w:left="0" w:firstLine="0"/>
        <w:jc w:val="both"/>
        <w:rPr>
          <w:rFonts w:ascii="Calibri" w:hAnsi="Calibri"/>
          <w:lang w:val="es-MX"/>
        </w:rPr>
      </w:pPr>
      <w:r w:rsidRPr="003F40E2">
        <w:rPr>
          <w:rFonts w:ascii="Calibri" w:hAnsi="Calibri"/>
          <w:lang w:val="es-MX"/>
        </w:rPr>
        <w:t>Guardar el archivo en formato .</w:t>
      </w:r>
      <w:proofErr w:type="spellStart"/>
      <w:r w:rsidRPr="003F40E2">
        <w:rPr>
          <w:rFonts w:ascii="Calibri" w:hAnsi="Calibri"/>
          <w:lang w:val="es-MX"/>
        </w:rPr>
        <w:t>bat</w:t>
      </w:r>
      <w:proofErr w:type="spellEnd"/>
    </w:p>
    <w:p w14:paraId="605CCA09" w14:textId="77777777" w:rsidR="004B0EF7" w:rsidRPr="00A37E27" w:rsidRDefault="004B0EF7" w:rsidP="00AB5428">
      <w:pPr>
        <w:tabs>
          <w:tab w:val="left" w:pos="0"/>
          <w:tab w:val="left" w:pos="284"/>
        </w:tabs>
        <w:jc w:val="both"/>
        <w:rPr>
          <w:rFonts w:ascii="Calibri" w:hAnsi="Calibri"/>
          <w:b/>
          <w:szCs w:val="24"/>
          <w:lang w:val="es-MX"/>
        </w:rPr>
      </w:pPr>
      <w:r>
        <w:rPr>
          <w:rFonts w:ascii="Calibri" w:hAnsi="Calibri"/>
          <w:szCs w:val="24"/>
          <w:lang w:val="es-MX"/>
        </w:rPr>
        <w:br w:type="page"/>
      </w:r>
      <w:r w:rsidRPr="00A37E27">
        <w:rPr>
          <w:rFonts w:ascii="Calibri" w:hAnsi="Calibri"/>
          <w:b/>
          <w:szCs w:val="24"/>
          <w:lang w:val="es-MX"/>
        </w:rPr>
        <w:t>Pasos para implantar .</w:t>
      </w:r>
      <w:proofErr w:type="spellStart"/>
      <w:r w:rsidRPr="00A37E27">
        <w:rPr>
          <w:rFonts w:ascii="Calibri" w:hAnsi="Calibri"/>
          <w:b/>
          <w:szCs w:val="24"/>
          <w:lang w:val="es-MX"/>
        </w:rPr>
        <w:t>bat</w:t>
      </w:r>
      <w:proofErr w:type="spellEnd"/>
      <w:r w:rsidRPr="00A37E27">
        <w:rPr>
          <w:rFonts w:ascii="Calibri" w:hAnsi="Calibri"/>
          <w:b/>
          <w:szCs w:val="24"/>
          <w:lang w:val="es-MX"/>
        </w:rPr>
        <w:t xml:space="preserve"> de copia de</w:t>
      </w:r>
      <w:r w:rsidR="00A37E27" w:rsidRPr="00A37E27">
        <w:rPr>
          <w:rFonts w:ascii="Calibri" w:hAnsi="Calibri"/>
          <w:b/>
          <w:szCs w:val="24"/>
          <w:lang w:val="es-MX"/>
        </w:rPr>
        <w:t>l último</w:t>
      </w:r>
      <w:r w:rsidRPr="00A37E27">
        <w:rPr>
          <w:rFonts w:ascii="Calibri" w:hAnsi="Calibri"/>
          <w:b/>
          <w:szCs w:val="24"/>
          <w:lang w:val="es-MX"/>
        </w:rPr>
        <w:t xml:space="preserve"> binario</w:t>
      </w:r>
    </w:p>
    <w:p w14:paraId="62BF94E2" w14:textId="77777777" w:rsidR="004B0EF7" w:rsidRPr="004B0EF7" w:rsidRDefault="004B0EF7" w:rsidP="003F40E2">
      <w:pPr>
        <w:pStyle w:val="Ttulo1"/>
        <w:numPr>
          <w:ilvl w:val="0"/>
          <w:numId w:val="5"/>
        </w:numPr>
        <w:tabs>
          <w:tab w:val="left" w:pos="0"/>
          <w:tab w:val="left" w:pos="284"/>
        </w:tabs>
        <w:suppressAutoHyphens/>
        <w:spacing w:line="276" w:lineRule="auto"/>
        <w:ind w:left="0" w:firstLine="0"/>
        <w:rPr>
          <w:rFonts w:ascii="Calibri" w:hAnsi="Calibri" w:cs="Arial"/>
          <w:b w:val="0"/>
          <w:szCs w:val="24"/>
        </w:rPr>
      </w:pPr>
      <w:r w:rsidRPr="004B0EF7">
        <w:rPr>
          <w:rFonts w:ascii="Calibri" w:hAnsi="Calibri" w:cs="Arial"/>
          <w:b w:val="0"/>
          <w:szCs w:val="24"/>
        </w:rPr>
        <w:t>Crear archivo de texto (Bloc de Notas o Notepad++)</w:t>
      </w:r>
    </w:p>
    <w:p w14:paraId="6ABF853B" w14:textId="77777777" w:rsidR="004B0EF7" w:rsidRPr="004B0EF7" w:rsidRDefault="004B0EF7" w:rsidP="003F40E2">
      <w:pPr>
        <w:numPr>
          <w:ilvl w:val="0"/>
          <w:numId w:val="5"/>
        </w:numPr>
        <w:tabs>
          <w:tab w:val="left" w:pos="0"/>
          <w:tab w:val="left" w:pos="284"/>
        </w:tabs>
        <w:ind w:left="0" w:firstLine="0"/>
        <w:jc w:val="both"/>
        <w:rPr>
          <w:rFonts w:ascii="Calibri" w:hAnsi="Calibri"/>
          <w:lang w:val="es-MX"/>
        </w:rPr>
      </w:pPr>
      <w:r w:rsidRPr="004B0EF7">
        <w:rPr>
          <w:rFonts w:ascii="Calibri" w:hAnsi="Calibri"/>
          <w:lang w:val="es-MX"/>
        </w:rPr>
        <w:t xml:space="preserve">Colocar las siguientes sentencias para </w:t>
      </w:r>
      <w:r>
        <w:rPr>
          <w:rFonts w:ascii="Calibri" w:hAnsi="Calibri"/>
          <w:lang w:val="es-MX"/>
        </w:rPr>
        <w:t>encontrar el archivo a copiar</w:t>
      </w:r>
      <w:r w:rsidRPr="004B0EF7">
        <w:rPr>
          <w:rFonts w:ascii="Calibri" w:hAnsi="Calibri"/>
          <w:lang w:val="es-MX"/>
        </w:rPr>
        <w:t>:</w:t>
      </w:r>
    </w:p>
    <w:p w14:paraId="50670E2F" w14:textId="77777777" w:rsidR="004B0EF7" w:rsidRPr="00BA5AB7" w:rsidRDefault="004B0EF7" w:rsidP="00AB5428">
      <w:pPr>
        <w:tabs>
          <w:tab w:val="left" w:pos="284"/>
        </w:tabs>
        <w:ind w:left="284"/>
        <w:jc w:val="both"/>
        <w:rPr>
          <w:rFonts w:ascii="Calibri" w:hAnsi="Calibri"/>
          <w:lang w:val="es-EC"/>
          <w:rPrChange w:id="1148" w:author="Zambrano, Edwin" w:date="2020-05-09T01:19:00Z">
            <w:rPr>
              <w:rFonts w:ascii="Calibri" w:hAnsi="Calibri"/>
              <w:lang w:val="en-US"/>
            </w:rPr>
          </w:rPrChange>
        </w:rPr>
      </w:pPr>
      <w:r w:rsidRPr="00BA5AB7">
        <w:rPr>
          <w:rFonts w:ascii="Calibri" w:hAnsi="Calibri"/>
          <w:lang w:val="es-EC"/>
          <w:rPrChange w:id="1149" w:author="Zambrano, Edwin" w:date="2020-05-09T01:19:00Z">
            <w:rPr>
              <w:rFonts w:ascii="Calibri" w:hAnsi="Calibri"/>
              <w:lang w:val="en-US"/>
            </w:rPr>
          </w:rPrChange>
        </w:rPr>
        <w:t>@echo off</w:t>
      </w:r>
    </w:p>
    <w:p w14:paraId="1C98148B" w14:textId="77777777" w:rsidR="004B0EF7" w:rsidRPr="00BA5AB7" w:rsidRDefault="004B0EF7" w:rsidP="00AB5428">
      <w:pPr>
        <w:tabs>
          <w:tab w:val="left" w:pos="284"/>
        </w:tabs>
        <w:ind w:left="284"/>
        <w:rPr>
          <w:rFonts w:ascii="Calibri" w:hAnsi="Calibri"/>
          <w:lang w:val="es-EC"/>
          <w:rPrChange w:id="1150" w:author="Zambrano, Edwin" w:date="2020-05-09T01:19:00Z">
            <w:rPr>
              <w:rFonts w:ascii="Calibri" w:hAnsi="Calibri"/>
              <w:lang w:val="en-US"/>
            </w:rPr>
          </w:rPrChange>
        </w:rPr>
      </w:pPr>
      <w:proofErr w:type="spellStart"/>
      <w:r w:rsidRPr="00BA5AB7">
        <w:rPr>
          <w:rFonts w:ascii="Calibri" w:hAnsi="Calibri"/>
          <w:lang w:val="es-EC"/>
          <w:rPrChange w:id="1151" w:author="Zambrano, Edwin" w:date="2020-05-09T01:19:00Z">
            <w:rPr>
              <w:rFonts w:ascii="Calibri" w:hAnsi="Calibri"/>
              <w:lang w:val="en-US"/>
            </w:rPr>
          </w:rPrChange>
        </w:rPr>
        <w:t>for</w:t>
      </w:r>
      <w:proofErr w:type="spellEnd"/>
      <w:r w:rsidRPr="00BA5AB7">
        <w:rPr>
          <w:rFonts w:ascii="Calibri" w:hAnsi="Calibri"/>
          <w:lang w:val="es-EC"/>
          <w:rPrChange w:id="1152" w:author="Zambrano, Edwin" w:date="2020-05-09T01:19:00Z">
            <w:rPr>
              <w:rFonts w:ascii="Calibri" w:hAnsi="Calibri"/>
              <w:lang w:val="en-US"/>
            </w:rPr>
          </w:rPrChange>
        </w:rPr>
        <w:t xml:space="preserve"> /F "</w:t>
      </w:r>
      <w:proofErr w:type="spellStart"/>
      <w:r w:rsidRPr="00BA5AB7">
        <w:rPr>
          <w:rFonts w:ascii="Calibri" w:hAnsi="Calibri"/>
          <w:lang w:val="es-EC"/>
          <w:rPrChange w:id="1153" w:author="Zambrano, Edwin" w:date="2020-05-09T01:19:00Z">
            <w:rPr>
              <w:rFonts w:ascii="Calibri" w:hAnsi="Calibri"/>
              <w:lang w:val="en-US"/>
            </w:rPr>
          </w:rPrChange>
        </w:rPr>
        <w:t>delims</w:t>
      </w:r>
      <w:proofErr w:type="spellEnd"/>
      <w:r w:rsidRPr="00BA5AB7">
        <w:rPr>
          <w:rFonts w:ascii="Calibri" w:hAnsi="Calibri"/>
          <w:lang w:val="es-EC"/>
          <w:rPrChange w:id="1154" w:author="Zambrano, Edwin" w:date="2020-05-09T01:19:00Z">
            <w:rPr>
              <w:rFonts w:ascii="Calibri" w:hAnsi="Calibri"/>
              <w:lang w:val="en-US"/>
            </w:rPr>
          </w:rPrChange>
        </w:rPr>
        <w:t>=" %%a in ('</w:t>
      </w:r>
      <w:proofErr w:type="spellStart"/>
      <w:proofErr w:type="gramStart"/>
      <w:r w:rsidRPr="00BA5AB7">
        <w:rPr>
          <w:rFonts w:ascii="Calibri" w:hAnsi="Calibri"/>
          <w:lang w:val="es-EC"/>
          <w:rPrChange w:id="1155" w:author="Zambrano, Edwin" w:date="2020-05-09T01:19:00Z">
            <w:rPr>
              <w:rFonts w:ascii="Calibri" w:hAnsi="Calibri"/>
              <w:lang w:val="en-US"/>
            </w:rPr>
          </w:rPrChange>
        </w:rPr>
        <w:t>dir</w:t>
      </w:r>
      <w:proofErr w:type="spellEnd"/>
      <w:r w:rsidRPr="00BA5AB7">
        <w:rPr>
          <w:rFonts w:ascii="Calibri" w:hAnsi="Calibri"/>
          <w:lang w:val="es-EC"/>
          <w:rPrChange w:id="1156" w:author="Zambrano, Edwin" w:date="2020-05-09T01:19:00Z">
            <w:rPr>
              <w:rFonts w:ascii="Calibri" w:hAnsi="Calibri"/>
              <w:lang w:val="en-US"/>
            </w:rPr>
          </w:rPrChange>
        </w:rPr>
        <w:t xml:space="preserve">  /</w:t>
      </w:r>
      <w:proofErr w:type="gramEnd"/>
      <w:r w:rsidRPr="00BA5AB7">
        <w:rPr>
          <w:rFonts w:ascii="Calibri" w:hAnsi="Calibri"/>
          <w:lang w:val="es-EC"/>
          <w:rPrChange w:id="1157" w:author="Zambrano, Edwin" w:date="2020-05-09T01:19:00Z">
            <w:rPr>
              <w:rFonts w:ascii="Calibri" w:hAnsi="Calibri"/>
              <w:lang w:val="en-US"/>
            </w:rPr>
          </w:rPrChange>
        </w:rPr>
        <w:t>b /</w:t>
      </w:r>
      <w:proofErr w:type="spellStart"/>
      <w:r w:rsidRPr="00BA5AB7">
        <w:rPr>
          <w:rFonts w:ascii="Calibri" w:hAnsi="Calibri"/>
          <w:lang w:val="es-EC"/>
          <w:rPrChange w:id="1158" w:author="Zambrano, Edwin" w:date="2020-05-09T01:19:00Z">
            <w:rPr>
              <w:rFonts w:ascii="Calibri" w:hAnsi="Calibri"/>
              <w:lang w:val="en-US"/>
            </w:rPr>
          </w:rPrChange>
        </w:rPr>
        <w:t>od</w:t>
      </w:r>
      <w:proofErr w:type="spellEnd"/>
      <w:r w:rsidRPr="00BA5AB7">
        <w:rPr>
          <w:rFonts w:ascii="Calibri" w:hAnsi="Calibri"/>
          <w:lang w:val="es-EC"/>
          <w:rPrChange w:id="1159" w:author="Zambrano, Edwin" w:date="2020-05-09T01:19:00Z">
            <w:rPr>
              <w:rFonts w:ascii="Calibri" w:hAnsi="Calibri"/>
              <w:lang w:val="en-US"/>
            </w:rPr>
          </w:rPrChange>
        </w:rPr>
        <w:t xml:space="preserve"> "\\192.168.1.109\DirectorioACopiar\NombreArchivo"') do set </w:t>
      </w:r>
      <w:proofErr w:type="spellStart"/>
      <w:r w:rsidRPr="00BA5AB7">
        <w:rPr>
          <w:rFonts w:ascii="Calibri" w:hAnsi="Calibri"/>
          <w:lang w:val="es-EC"/>
          <w:rPrChange w:id="1160" w:author="Zambrano, Edwin" w:date="2020-05-09T01:19:00Z">
            <w:rPr>
              <w:rFonts w:ascii="Calibri" w:hAnsi="Calibri"/>
              <w:lang w:val="en-US"/>
            </w:rPr>
          </w:rPrChange>
        </w:rPr>
        <w:t>Nuevoa</w:t>
      </w:r>
      <w:proofErr w:type="spellEnd"/>
      <w:r w:rsidRPr="00BA5AB7">
        <w:rPr>
          <w:rFonts w:ascii="Calibri" w:hAnsi="Calibri"/>
          <w:lang w:val="es-EC"/>
          <w:rPrChange w:id="1161" w:author="Zambrano, Edwin" w:date="2020-05-09T01:19:00Z">
            <w:rPr>
              <w:rFonts w:ascii="Calibri" w:hAnsi="Calibri"/>
              <w:lang w:val="en-US"/>
            </w:rPr>
          </w:rPrChange>
        </w:rPr>
        <w:t>=%%a</w:t>
      </w:r>
    </w:p>
    <w:p w14:paraId="1158C874" w14:textId="77777777" w:rsidR="004B0EF7" w:rsidRDefault="004B0EF7" w:rsidP="00AB5428">
      <w:pPr>
        <w:tabs>
          <w:tab w:val="left" w:pos="284"/>
        </w:tabs>
        <w:ind w:left="284"/>
        <w:rPr>
          <w:rFonts w:ascii="Calibri" w:hAnsi="Calibri"/>
          <w:lang w:val="es-MX"/>
        </w:rPr>
      </w:pPr>
      <w:proofErr w:type="spellStart"/>
      <w:r w:rsidRPr="004B0EF7">
        <w:rPr>
          <w:rFonts w:ascii="Calibri" w:hAnsi="Calibri"/>
          <w:lang w:val="es-MX"/>
        </w:rPr>
        <w:t>xcopy</w:t>
      </w:r>
      <w:proofErr w:type="spellEnd"/>
      <w:r w:rsidRPr="004B0EF7">
        <w:rPr>
          <w:rFonts w:ascii="Calibri" w:hAnsi="Calibri"/>
          <w:lang w:val="es-MX"/>
        </w:rPr>
        <w:t xml:space="preserve"> /y \\192.168.1.109\ </w:t>
      </w:r>
      <w:proofErr w:type="spellStart"/>
      <w:r w:rsidRPr="004B0EF7">
        <w:rPr>
          <w:rFonts w:ascii="Calibri" w:hAnsi="Calibri"/>
          <w:lang w:val="es-MX"/>
        </w:rPr>
        <w:t>DirectorioACopiar</w:t>
      </w:r>
      <w:proofErr w:type="spellEnd"/>
      <w:r w:rsidRPr="004B0EF7">
        <w:rPr>
          <w:rFonts w:ascii="Calibri" w:hAnsi="Calibri"/>
          <w:lang w:val="es-MX"/>
        </w:rPr>
        <w:t xml:space="preserve"> \%</w:t>
      </w:r>
      <w:proofErr w:type="spellStart"/>
      <w:r w:rsidRPr="004B0EF7">
        <w:rPr>
          <w:rFonts w:ascii="Calibri" w:hAnsi="Calibri"/>
          <w:lang w:val="es-MX"/>
        </w:rPr>
        <w:t>Nuevoa</w:t>
      </w:r>
      <w:proofErr w:type="spellEnd"/>
      <w:r w:rsidRPr="004B0EF7">
        <w:rPr>
          <w:rFonts w:ascii="Calibri" w:hAnsi="Calibri"/>
          <w:lang w:val="es-MX"/>
        </w:rPr>
        <w:t>%</w:t>
      </w:r>
      <w:r>
        <w:rPr>
          <w:rFonts w:ascii="Calibri" w:hAnsi="Calibri"/>
          <w:lang w:val="es-MX"/>
        </w:rPr>
        <w:t xml:space="preserve"> </w:t>
      </w:r>
      <w:r w:rsidR="00A37E27" w:rsidRPr="00A37E27">
        <w:rPr>
          <w:rFonts w:ascii="Calibri" w:hAnsi="Calibri"/>
          <w:lang w:val="es-MX"/>
        </w:rPr>
        <w:t>\\192.168.1.109DirectorioAPegar\</w:t>
      </w:r>
    </w:p>
    <w:p w14:paraId="160EC736" w14:textId="77777777" w:rsidR="004B0EF7" w:rsidRPr="004B0EF7" w:rsidRDefault="004B0EF7" w:rsidP="003F40E2">
      <w:pPr>
        <w:numPr>
          <w:ilvl w:val="0"/>
          <w:numId w:val="5"/>
        </w:numPr>
        <w:tabs>
          <w:tab w:val="left" w:pos="0"/>
          <w:tab w:val="left" w:pos="284"/>
        </w:tabs>
        <w:ind w:left="0" w:firstLine="0"/>
        <w:jc w:val="both"/>
        <w:rPr>
          <w:rFonts w:ascii="Calibri" w:hAnsi="Calibri"/>
          <w:lang w:val="es-MX"/>
        </w:rPr>
      </w:pPr>
      <w:r w:rsidRPr="004B0EF7">
        <w:rPr>
          <w:rFonts w:ascii="Calibri" w:hAnsi="Calibri"/>
          <w:lang w:val="es-MX"/>
        </w:rPr>
        <w:t>Guardar el archivo en formato .</w:t>
      </w:r>
      <w:proofErr w:type="spellStart"/>
      <w:r w:rsidRPr="004B0EF7">
        <w:rPr>
          <w:rFonts w:ascii="Calibri" w:hAnsi="Calibri"/>
          <w:lang w:val="es-MX"/>
        </w:rPr>
        <w:t>bat</w:t>
      </w:r>
      <w:proofErr w:type="spellEnd"/>
    </w:p>
    <w:p w14:paraId="4FFD1784" w14:textId="77777777" w:rsidR="004B0EF7" w:rsidRPr="003F40E2" w:rsidRDefault="004B0EF7" w:rsidP="00AB5428">
      <w:pPr>
        <w:tabs>
          <w:tab w:val="left" w:pos="0"/>
          <w:tab w:val="left" w:pos="284"/>
        </w:tabs>
        <w:jc w:val="both"/>
        <w:rPr>
          <w:rFonts w:ascii="Calibri" w:hAnsi="Calibri"/>
          <w:lang w:val="es-MX"/>
        </w:rPr>
      </w:pPr>
    </w:p>
    <w:p w14:paraId="3B7C05EF" w14:textId="77777777" w:rsidR="00A37E27" w:rsidRPr="00A37E27" w:rsidRDefault="00A37E27" w:rsidP="00AB5428">
      <w:pPr>
        <w:tabs>
          <w:tab w:val="left" w:pos="0"/>
          <w:tab w:val="left" w:pos="284"/>
        </w:tabs>
        <w:jc w:val="both"/>
        <w:rPr>
          <w:rFonts w:ascii="Calibri" w:hAnsi="Calibri"/>
          <w:b/>
          <w:szCs w:val="24"/>
          <w:lang w:val="es-MX"/>
        </w:rPr>
      </w:pPr>
      <w:r w:rsidRPr="00A37E27">
        <w:rPr>
          <w:rFonts w:ascii="Calibri" w:hAnsi="Calibri"/>
          <w:b/>
          <w:szCs w:val="24"/>
          <w:lang w:val="es-MX"/>
        </w:rPr>
        <w:t xml:space="preserve">Pasos para </w:t>
      </w:r>
      <w:r>
        <w:rPr>
          <w:rFonts w:ascii="Calibri" w:hAnsi="Calibri"/>
          <w:b/>
          <w:szCs w:val="24"/>
          <w:lang w:val="es-MX"/>
        </w:rPr>
        <w:t>crear tarea de Windows</w:t>
      </w:r>
    </w:p>
    <w:p w14:paraId="1FFC79A4" w14:textId="77777777" w:rsidR="00347176" w:rsidRDefault="00347176" w:rsidP="003F40E2">
      <w:pPr>
        <w:pStyle w:val="Ttulo1"/>
        <w:numPr>
          <w:ilvl w:val="0"/>
          <w:numId w:val="6"/>
        </w:numPr>
        <w:tabs>
          <w:tab w:val="left" w:pos="0"/>
          <w:tab w:val="left" w:pos="284"/>
        </w:tabs>
        <w:suppressAutoHyphens/>
        <w:spacing w:line="276" w:lineRule="auto"/>
        <w:ind w:left="0" w:firstLine="0"/>
        <w:rPr>
          <w:rFonts w:ascii="Calibri" w:hAnsi="Calibri" w:cs="Arial"/>
          <w:b w:val="0"/>
          <w:szCs w:val="24"/>
        </w:rPr>
      </w:pPr>
      <w:r>
        <w:rPr>
          <w:rFonts w:ascii="Calibri" w:hAnsi="Calibri" w:cs="Arial"/>
          <w:b w:val="0"/>
          <w:szCs w:val="24"/>
        </w:rPr>
        <w:t xml:space="preserve">Ir al </w:t>
      </w:r>
      <w:proofErr w:type="spellStart"/>
      <w:r>
        <w:rPr>
          <w:rFonts w:ascii="Calibri" w:hAnsi="Calibri" w:cs="Arial"/>
          <w:b w:val="0"/>
          <w:szCs w:val="24"/>
        </w:rPr>
        <w:t>Task</w:t>
      </w:r>
      <w:proofErr w:type="spellEnd"/>
      <w:r>
        <w:rPr>
          <w:rFonts w:ascii="Calibri" w:hAnsi="Calibri" w:cs="Arial"/>
          <w:b w:val="0"/>
          <w:szCs w:val="24"/>
        </w:rPr>
        <w:t xml:space="preserve"> </w:t>
      </w:r>
      <w:proofErr w:type="spellStart"/>
      <w:r>
        <w:rPr>
          <w:rFonts w:ascii="Calibri" w:hAnsi="Calibri" w:cs="Arial"/>
          <w:b w:val="0"/>
          <w:szCs w:val="24"/>
        </w:rPr>
        <w:t>Scheduler</w:t>
      </w:r>
      <w:proofErr w:type="spellEnd"/>
      <w:r>
        <w:rPr>
          <w:rFonts w:ascii="Calibri" w:hAnsi="Calibri" w:cs="Arial"/>
          <w:b w:val="0"/>
          <w:szCs w:val="24"/>
        </w:rPr>
        <w:t xml:space="preserve"> del equipo</w:t>
      </w:r>
    </w:p>
    <w:p w14:paraId="33D35DEC" w14:textId="77777777" w:rsidR="00347176" w:rsidRDefault="00347176" w:rsidP="003F40E2">
      <w:pPr>
        <w:pStyle w:val="Ttulo1"/>
        <w:numPr>
          <w:ilvl w:val="0"/>
          <w:numId w:val="6"/>
        </w:numPr>
        <w:tabs>
          <w:tab w:val="left" w:pos="0"/>
          <w:tab w:val="left" w:pos="284"/>
        </w:tabs>
        <w:suppressAutoHyphens/>
        <w:spacing w:line="276" w:lineRule="auto"/>
        <w:ind w:left="0" w:firstLine="0"/>
        <w:rPr>
          <w:rFonts w:ascii="Calibri" w:hAnsi="Calibri" w:cs="Arial"/>
          <w:b w:val="0"/>
          <w:szCs w:val="24"/>
        </w:rPr>
      </w:pPr>
      <w:r>
        <w:rPr>
          <w:rFonts w:ascii="Calibri" w:hAnsi="Calibri" w:cs="Arial"/>
          <w:b w:val="0"/>
          <w:szCs w:val="24"/>
        </w:rPr>
        <w:t>Abrir la</w:t>
      </w:r>
      <w:r w:rsidR="00A37E27">
        <w:rPr>
          <w:rFonts w:ascii="Calibri" w:hAnsi="Calibri" w:cs="Arial"/>
          <w:b w:val="0"/>
          <w:szCs w:val="24"/>
        </w:rPr>
        <w:t xml:space="preserve"> carpeta Grupo </w:t>
      </w:r>
      <w:proofErr w:type="spellStart"/>
      <w:r w:rsidR="00A37E27">
        <w:rPr>
          <w:rFonts w:ascii="Calibri" w:hAnsi="Calibri" w:cs="Arial"/>
          <w:b w:val="0"/>
          <w:szCs w:val="24"/>
        </w:rPr>
        <w:t>Berlin</w:t>
      </w:r>
      <w:proofErr w:type="spellEnd"/>
      <w:r w:rsidR="00A37E27">
        <w:rPr>
          <w:rFonts w:ascii="Calibri" w:hAnsi="Calibri" w:cs="Arial"/>
          <w:b w:val="0"/>
          <w:szCs w:val="24"/>
        </w:rPr>
        <w:t xml:space="preserve"> dentro del árbol </w:t>
      </w:r>
      <w:proofErr w:type="spellStart"/>
      <w:r w:rsidR="00A37E27">
        <w:rPr>
          <w:rFonts w:ascii="Calibri" w:hAnsi="Calibri" w:cs="Arial"/>
          <w:b w:val="0"/>
          <w:szCs w:val="24"/>
        </w:rPr>
        <w:t>Task</w:t>
      </w:r>
      <w:proofErr w:type="spellEnd"/>
      <w:r w:rsidR="00A37E27">
        <w:rPr>
          <w:rFonts w:ascii="Calibri" w:hAnsi="Calibri" w:cs="Arial"/>
          <w:b w:val="0"/>
          <w:szCs w:val="24"/>
        </w:rPr>
        <w:t xml:space="preserve"> </w:t>
      </w:r>
      <w:proofErr w:type="spellStart"/>
      <w:r w:rsidR="00A37E27">
        <w:rPr>
          <w:rFonts w:ascii="Calibri" w:hAnsi="Calibri" w:cs="Arial"/>
          <w:b w:val="0"/>
          <w:szCs w:val="24"/>
        </w:rPr>
        <w:t>Scheduler</w:t>
      </w:r>
      <w:proofErr w:type="spellEnd"/>
    </w:p>
    <w:p w14:paraId="4EC6FC4D" w14:textId="76E6DA66" w:rsidR="00A37E27" w:rsidRPr="00347176" w:rsidRDefault="00871D6B" w:rsidP="00AB5428">
      <w:pPr>
        <w:pStyle w:val="Ttulo1"/>
        <w:tabs>
          <w:tab w:val="left" w:pos="0"/>
          <w:tab w:val="left" w:pos="284"/>
        </w:tabs>
        <w:suppressAutoHyphens/>
        <w:spacing w:line="276" w:lineRule="auto"/>
        <w:jc w:val="center"/>
        <w:rPr>
          <w:rFonts w:ascii="Calibri" w:hAnsi="Calibri" w:cs="Arial"/>
          <w:b w:val="0"/>
          <w:szCs w:val="24"/>
        </w:rPr>
      </w:pPr>
      <w:r w:rsidRPr="00347176">
        <w:rPr>
          <w:noProof/>
          <w:lang w:val="es-EC" w:eastAsia="es-EC"/>
        </w:rPr>
        <w:drawing>
          <wp:inline distT="0" distB="0" distL="0" distR="0" wp14:anchorId="20484DAD" wp14:editId="0D906106">
            <wp:extent cx="1682750" cy="899160"/>
            <wp:effectExtent l="0" t="0" r="0" b="0"/>
            <wp:docPr id="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82750" cy="899160"/>
                    </a:xfrm>
                    <a:prstGeom prst="rect">
                      <a:avLst/>
                    </a:prstGeom>
                    <a:noFill/>
                    <a:ln>
                      <a:noFill/>
                    </a:ln>
                  </pic:spPr>
                </pic:pic>
              </a:graphicData>
            </a:graphic>
          </wp:inline>
        </w:drawing>
      </w:r>
    </w:p>
    <w:p w14:paraId="42CA0072" w14:textId="77777777" w:rsidR="00347176" w:rsidRDefault="00347176" w:rsidP="003F40E2">
      <w:pPr>
        <w:numPr>
          <w:ilvl w:val="0"/>
          <w:numId w:val="6"/>
        </w:numPr>
        <w:tabs>
          <w:tab w:val="left" w:pos="0"/>
          <w:tab w:val="left" w:pos="284"/>
        </w:tabs>
        <w:ind w:left="0" w:firstLine="0"/>
        <w:jc w:val="both"/>
        <w:rPr>
          <w:rFonts w:ascii="Calibri" w:hAnsi="Calibri"/>
          <w:lang w:val="es-MX"/>
        </w:rPr>
      </w:pPr>
      <w:r>
        <w:rPr>
          <w:rFonts w:ascii="Calibri" w:hAnsi="Calibri"/>
          <w:lang w:val="es-MX"/>
        </w:rPr>
        <w:t>Presionar el botón “</w:t>
      </w:r>
      <w:proofErr w:type="spellStart"/>
      <w:r>
        <w:rPr>
          <w:rFonts w:ascii="Calibri" w:hAnsi="Calibri"/>
          <w:lang w:val="es-MX"/>
        </w:rPr>
        <w:t>Create</w:t>
      </w:r>
      <w:proofErr w:type="spellEnd"/>
      <w:r>
        <w:rPr>
          <w:rFonts w:ascii="Calibri" w:hAnsi="Calibri"/>
          <w:lang w:val="es-MX"/>
        </w:rPr>
        <w:t xml:space="preserve"> </w:t>
      </w:r>
      <w:proofErr w:type="spellStart"/>
      <w:r>
        <w:rPr>
          <w:rFonts w:ascii="Calibri" w:hAnsi="Calibri"/>
          <w:lang w:val="es-MX"/>
        </w:rPr>
        <w:t>task</w:t>
      </w:r>
      <w:proofErr w:type="spellEnd"/>
      <w:r>
        <w:rPr>
          <w:rFonts w:ascii="Calibri" w:hAnsi="Calibri"/>
          <w:lang w:val="es-MX"/>
        </w:rPr>
        <w:t>”</w:t>
      </w:r>
    </w:p>
    <w:p w14:paraId="5A7FF386" w14:textId="77777777" w:rsidR="00D01AC0" w:rsidRDefault="00D01AC0" w:rsidP="003F40E2">
      <w:pPr>
        <w:numPr>
          <w:ilvl w:val="0"/>
          <w:numId w:val="6"/>
        </w:numPr>
        <w:tabs>
          <w:tab w:val="left" w:pos="0"/>
          <w:tab w:val="left" w:pos="284"/>
        </w:tabs>
        <w:ind w:left="0" w:firstLine="0"/>
        <w:jc w:val="both"/>
        <w:rPr>
          <w:rFonts w:ascii="Calibri" w:hAnsi="Calibri"/>
          <w:lang w:val="es-MX"/>
        </w:rPr>
      </w:pPr>
      <w:r>
        <w:rPr>
          <w:rFonts w:ascii="Calibri" w:hAnsi="Calibri"/>
          <w:lang w:val="es-MX"/>
        </w:rPr>
        <w:t>Ingresar los datos requeridos en la pestaña general</w:t>
      </w:r>
    </w:p>
    <w:p w14:paraId="79AE3AE9" w14:textId="0D387977" w:rsidR="00D01AC0" w:rsidRDefault="00871D6B" w:rsidP="00AB5428">
      <w:pPr>
        <w:tabs>
          <w:tab w:val="left" w:pos="0"/>
          <w:tab w:val="left" w:pos="284"/>
        </w:tabs>
        <w:jc w:val="center"/>
        <w:rPr>
          <w:rFonts w:ascii="Calibri" w:hAnsi="Calibri"/>
          <w:lang w:val="es-MX"/>
        </w:rPr>
      </w:pPr>
      <w:r w:rsidRPr="00D01AC0">
        <w:rPr>
          <w:noProof/>
          <w:lang w:val="es-EC" w:eastAsia="es-EC"/>
        </w:rPr>
        <w:drawing>
          <wp:inline distT="0" distB="0" distL="0" distR="0" wp14:anchorId="10D8B919" wp14:editId="714F6090">
            <wp:extent cx="5609590" cy="4234180"/>
            <wp:effectExtent l="0" t="0" r="0" b="0"/>
            <wp:docPr id="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9590" cy="4234180"/>
                    </a:xfrm>
                    <a:prstGeom prst="rect">
                      <a:avLst/>
                    </a:prstGeom>
                    <a:noFill/>
                    <a:ln>
                      <a:noFill/>
                    </a:ln>
                  </pic:spPr>
                </pic:pic>
              </a:graphicData>
            </a:graphic>
          </wp:inline>
        </w:drawing>
      </w:r>
    </w:p>
    <w:p w14:paraId="2C16F7AE" w14:textId="77777777" w:rsidR="00A37E27" w:rsidRDefault="00D01AC0" w:rsidP="003F40E2">
      <w:pPr>
        <w:numPr>
          <w:ilvl w:val="0"/>
          <w:numId w:val="6"/>
        </w:numPr>
        <w:tabs>
          <w:tab w:val="left" w:pos="0"/>
          <w:tab w:val="left" w:pos="284"/>
        </w:tabs>
        <w:ind w:left="0" w:firstLine="0"/>
        <w:jc w:val="both"/>
        <w:rPr>
          <w:rFonts w:ascii="Calibri" w:hAnsi="Calibri"/>
          <w:lang w:val="es-MX"/>
        </w:rPr>
      </w:pPr>
      <w:r>
        <w:rPr>
          <w:rFonts w:ascii="Calibri" w:hAnsi="Calibri"/>
          <w:lang w:val="es-MX"/>
        </w:rPr>
        <w:t xml:space="preserve">Ir a la pestaña </w:t>
      </w:r>
      <w:proofErr w:type="spellStart"/>
      <w:r>
        <w:rPr>
          <w:rFonts w:ascii="Calibri" w:hAnsi="Calibri"/>
          <w:lang w:val="es-MX"/>
        </w:rPr>
        <w:t>trigger</w:t>
      </w:r>
      <w:proofErr w:type="spellEnd"/>
      <w:r>
        <w:rPr>
          <w:rFonts w:ascii="Calibri" w:hAnsi="Calibri"/>
          <w:lang w:val="es-MX"/>
        </w:rPr>
        <w:t xml:space="preserve"> y configurar la frecuencia de ejecución</w:t>
      </w:r>
    </w:p>
    <w:p w14:paraId="08288B95" w14:textId="664EC9CB" w:rsidR="00D01AC0" w:rsidRDefault="00871D6B" w:rsidP="00AB5428">
      <w:pPr>
        <w:tabs>
          <w:tab w:val="left" w:pos="0"/>
          <w:tab w:val="left" w:pos="284"/>
        </w:tabs>
        <w:jc w:val="center"/>
        <w:rPr>
          <w:noProof/>
          <w:lang w:val="es-EC" w:eastAsia="es-EC"/>
        </w:rPr>
      </w:pPr>
      <w:r w:rsidRPr="00D01AC0">
        <w:rPr>
          <w:noProof/>
          <w:lang w:val="es-EC" w:eastAsia="es-EC"/>
        </w:rPr>
        <w:drawing>
          <wp:inline distT="0" distB="0" distL="0" distR="0" wp14:anchorId="65419FFD" wp14:editId="207291C4">
            <wp:extent cx="4487545" cy="3872865"/>
            <wp:effectExtent l="0" t="0" r="0" b="0"/>
            <wp:docPr id="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7545" cy="3872865"/>
                    </a:xfrm>
                    <a:prstGeom prst="rect">
                      <a:avLst/>
                    </a:prstGeom>
                    <a:noFill/>
                    <a:ln>
                      <a:noFill/>
                    </a:ln>
                  </pic:spPr>
                </pic:pic>
              </a:graphicData>
            </a:graphic>
          </wp:inline>
        </w:drawing>
      </w:r>
    </w:p>
    <w:p w14:paraId="167F7D8B" w14:textId="12D4F8CF" w:rsidR="00D01AC0" w:rsidRDefault="00871D6B" w:rsidP="00AB5428">
      <w:pPr>
        <w:tabs>
          <w:tab w:val="left" w:pos="0"/>
          <w:tab w:val="left" w:pos="284"/>
        </w:tabs>
        <w:jc w:val="center"/>
        <w:rPr>
          <w:noProof/>
          <w:lang w:val="es-EC" w:eastAsia="es-EC"/>
        </w:rPr>
      </w:pPr>
      <w:r w:rsidRPr="00D01AC0">
        <w:rPr>
          <w:noProof/>
          <w:lang w:val="es-EC" w:eastAsia="es-EC"/>
        </w:rPr>
        <w:drawing>
          <wp:inline distT="0" distB="0" distL="0" distR="0" wp14:anchorId="21A397AF" wp14:editId="25C5081D">
            <wp:extent cx="4664075" cy="3519170"/>
            <wp:effectExtent l="0" t="0" r="0" b="0"/>
            <wp:docPr id="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4075" cy="3519170"/>
                    </a:xfrm>
                    <a:prstGeom prst="rect">
                      <a:avLst/>
                    </a:prstGeom>
                    <a:noFill/>
                    <a:ln>
                      <a:noFill/>
                    </a:ln>
                  </pic:spPr>
                </pic:pic>
              </a:graphicData>
            </a:graphic>
          </wp:inline>
        </w:drawing>
      </w:r>
    </w:p>
    <w:p w14:paraId="33FFE9A1" w14:textId="77777777" w:rsidR="00D01AC0" w:rsidRDefault="00D01AC0" w:rsidP="00AB5428">
      <w:pPr>
        <w:tabs>
          <w:tab w:val="left" w:pos="0"/>
          <w:tab w:val="left" w:pos="284"/>
        </w:tabs>
        <w:jc w:val="center"/>
        <w:rPr>
          <w:rFonts w:ascii="Calibri" w:hAnsi="Calibri"/>
          <w:lang w:val="es-MX"/>
        </w:rPr>
      </w:pPr>
    </w:p>
    <w:p w14:paraId="7BB29ECD" w14:textId="77777777" w:rsidR="00D01AC0" w:rsidRDefault="00D01AC0" w:rsidP="003F40E2">
      <w:pPr>
        <w:numPr>
          <w:ilvl w:val="0"/>
          <w:numId w:val="6"/>
        </w:numPr>
        <w:tabs>
          <w:tab w:val="left" w:pos="0"/>
          <w:tab w:val="left" w:pos="284"/>
        </w:tabs>
        <w:ind w:left="0" w:firstLine="0"/>
        <w:jc w:val="both"/>
        <w:rPr>
          <w:rFonts w:ascii="Calibri" w:hAnsi="Calibri"/>
          <w:lang w:val="es-MX"/>
        </w:rPr>
      </w:pPr>
    </w:p>
    <w:p w14:paraId="0E830C19" w14:textId="77777777" w:rsidR="00D01AC0" w:rsidRDefault="00D01AC0" w:rsidP="003F40E2">
      <w:pPr>
        <w:numPr>
          <w:ilvl w:val="0"/>
          <w:numId w:val="6"/>
        </w:numPr>
        <w:tabs>
          <w:tab w:val="left" w:pos="0"/>
          <w:tab w:val="left" w:pos="284"/>
        </w:tabs>
        <w:ind w:left="0" w:firstLine="0"/>
        <w:jc w:val="both"/>
        <w:rPr>
          <w:rFonts w:ascii="Calibri" w:hAnsi="Calibri"/>
          <w:lang w:val="es-MX"/>
        </w:rPr>
      </w:pPr>
      <w:r>
        <w:rPr>
          <w:rFonts w:ascii="Calibri" w:hAnsi="Calibri"/>
          <w:lang w:val="es-MX"/>
        </w:rPr>
        <w:t xml:space="preserve">Ir a la pestaña </w:t>
      </w:r>
      <w:proofErr w:type="spellStart"/>
      <w:r>
        <w:rPr>
          <w:rFonts w:ascii="Calibri" w:hAnsi="Calibri"/>
          <w:lang w:val="es-MX"/>
        </w:rPr>
        <w:t>Actions</w:t>
      </w:r>
      <w:proofErr w:type="spellEnd"/>
      <w:r>
        <w:rPr>
          <w:rFonts w:ascii="Calibri" w:hAnsi="Calibri"/>
          <w:lang w:val="es-MX"/>
        </w:rPr>
        <w:t xml:space="preserve"> y hacer la llamada al .</w:t>
      </w:r>
      <w:proofErr w:type="spellStart"/>
      <w:r>
        <w:rPr>
          <w:rFonts w:ascii="Calibri" w:hAnsi="Calibri"/>
          <w:lang w:val="es-MX"/>
        </w:rPr>
        <w:t>bat</w:t>
      </w:r>
      <w:proofErr w:type="spellEnd"/>
      <w:r>
        <w:rPr>
          <w:rFonts w:ascii="Calibri" w:hAnsi="Calibri"/>
          <w:lang w:val="es-MX"/>
        </w:rPr>
        <w:t xml:space="preserve"> requerido</w:t>
      </w:r>
    </w:p>
    <w:p w14:paraId="5473C4AB" w14:textId="3BAA62D6" w:rsidR="00D01AC0" w:rsidRDefault="00871D6B" w:rsidP="00AB5428">
      <w:pPr>
        <w:tabs>
          <w:tab w:val="left" w:pos="0"/>
          <w:tab w:val="left" w:pos="284"/>
        </w:tabs>
        <w:jc w:val="center"/>
        <w:rPr>
          <w:noProof/>
          <w:lang w:val="es-EC" w:eastAsia="es-EC"/>
        </w:rPr>
      </w:pPr>
      <w:r w:rsidRPr="00D01AC0">
        <w:rPr>
          <w:noProof/>
          <w:lang w:val="es-EC" w:eastAsia="es-EC"/>
        </w:rPr>
        <w:drawing>
          <wp:inline distT="0" distB="0" distL="0" distR="0" wp14:anchorId="1BFEE832" wp14:editId="01D74CCF">
            <wp:extent cx="3373120" cy="3657600"/>
            <wp:effectExtent l="0" t="0" r="0" b="0"/>
            <wp:docPr id="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73120" cy="3657600"/>
                    </a:xfrm>
                    <a:prstGeom prst="rect">
                      <a:avLst/>
                    </a:prstGeom>
                    <a:noFill/>
                    <a:ln>
                      <a:noFill/>
                    </a:ln>
                  </pic:spPr>
                </pic:pic>
              </a:graphicData>
            </a:graphic>
          </wp:inline>
        </w:drawing>
      </w:r>
    </w:p>
    <w:p w14:paraId="784CA6B0" w14:textId="37997997" w:rsidR="00D01AC0" w:rsidRDefault="00871D6B" w:rsidP="00AB5428">
      <w:pPr>
        <w:tabs>
          <w:tab w:val="left" w:pos="0"/>
          <w:tab w:val="left" w:pos="284"/>
        </w:tabs>
        <w:jc w:val="center"/>
        <w:rPr>
          <w:noProof/>
          <w:lang w:val="es-EC" w:eastAsia="es-EC"/>
        </w:rPr>
      </w:pPr>
      <w:r w:rsidRPr="00D01AC0">
        <w:rPr>
          <w:noProof/>
          <w:lang w:val="es-EC" w:eastAsia="es-EC"/>
        </w:rPr>
        <w:drawing>
          <wp:inline distT="0" distB="0" distL="0" distR="0" wp14:anchorId="1D1E94EB" wp14:editId="7C2BCE62">
            <wp:extent cx="4748530" cy="3580765"/>
            <wp:effectExtent l="0" t="0" r="0" b="0"/>
            <wp:docPr id="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48530" cy="3580765"/>
                    </a:xfrm>
                    <a:prstGeom prst="rect">
                      <a:avLst/>
                    </a:prstGeom>
                    <a:noFill/>
                    <a:ln>
                      <a:noFill/>
                    </a:ln>
                  </pic:spPr>
                </pic:pic>
              </a:graphicData>
            </a:graphic>
          </wp:inline>
        </w:drawing>
      </w:r>
    </w:p>
    <w:p w14:paraId="2FA3B496" w14:textId="77777777" w:rsidR="00D01AC0" w:rsidRDefault="00D01AC0" w:rsidP="00AB5428">
      <w:pPr>
        <w:tabs>
          <w:tab w:val="left" w:pos="0"/>
          <w:tab w:val="left" w:pos="284"/>
        </w:tabs>
        <w:jc w:val="center"/>
        <w:rPr>
          <w:rFonts w:ascii="Calibri" w:hAnsi="Calibri"/>
          <w:lang w:val="es-MX"/>
        </w:rPr>
      </w:pPr>
    </w:p>
    <w:p w14:paraId="3653A1B4" w14:textId="77777777" w:rsidR="009D140F" w:rsidRDefault="00D01AC0" w:rsidP="003F40E2">
      <w:pPr>
        <w:numPr>
          <w:ilvl w:val="0"/>
          <w:numId w:val="6"/>
        </w:numPr>
        <w:tabs>
          <w:tab w:val="left" w:pos="0"/>
          <w:tab w:val="left" w:pos="284"/>
        </w:tabs>
        <w:ind w:left="0" w:firstLine="0"/>
        <w:jc w:val="both"/>
        <w:rPr>
          <w:rFonts w:ascii="Calibri" w:hAnsi="Calibri"/>
          <w:lang w:val="es-MX"/>
        </w:rPr>
      </w:pPr>
      <w:r w:rsidRPr="00D01AC0">
        <w:rPr>
          <w:rFonts w:ascii="Calibri" w:hAnsi="Calibri"/>
          <w:lang w:val="es-MX"/>
        </w:rPr>
        <w:t>Configurar cualquier otro parámetro requerido y presionar el botón OK para g</w:t>
      </w:r>
      <w:r w:rsidR="00A37E27" w:rsidRPr="00D01AC0">
        <w:rPr>
          <w:rFonts w:ascii="Calibri" w:hAnsi="Calibri"/>
          <w:lang w:val="es-MX"/>
        </w:rPr>
        <w:t>uardar</w:t>
      </w:r>
    </w:p>
    <w:p w14:paraId="416F4D9B" w14:textId="77777777" w:rsidR="00822C3A" w:rsidRDefault="009D140F" w:rsidP="00DF76A9">
      <w:pPr>
        <w:tabs>
          <w:tab w:val="left" w:pos="0"/>
          <w:tab w:val="left" w:pos="284"/>
        </w:tabs>
        <w:jc w:val="center"/>
      </w:pPr>
      <w:r>
        <w:rPr>
          <w:rFonts w:ascii="Calibri" w:hAnsi="Calibri"/>
          <w:lang w:val="es-MX"/>
        </w:rPr>
        <w:br w:type="page"/>
      </w:r>
      <w:r w:rsidR="00822C3A" w:rsidRPr="009D140F">
        <w:rPr>
          <w:rFonts w:ascii="Calibri" w:hAnsi="Calibri"/>
          <w:b/>
          <w:sz w:val="40"/>
          <w:szCs w:val="40"/>
          <w:lang w:val="es-MX"/>
        </w:rPr>
        <w:t xml:space="preserve">ANEXO </w:t>
      </w:r>
      <w:r w:rsidR="00DF76A9">
        <w:rPr>
          <w:rFonts w:ascii="Calibri" w:hAnsi="Calibri"/>
          <w:b/>
          <w:sz w:val="40"/>
          <w:szCs w:val="40"/>
          <w:lang w:val="es-MX"/>
        </w:rPr>
        <w:t>D</w:t>
      </w:r>
    </w:p>
    <w:p w14:paraId="66011DA1" w14:textId="77777777" w:rsidR="009D140F" w:rsidRPr="00073A6A" w:rsidRDefault="009D140F" w:rsidP="00822C3A">
      <w:pPr>
        <w:jc w:val="both"/>
        <w:rPr>
          <w:rFonts w:ascii="Calibri" w:hAnsi="Calibri"/>
          <w:b/>
          <w:szCs w:val="24"/>
          <w:lang w:val="es-MX"/>
        </w:rPr>
      </w:pPr>
      <w:r w:rsidRPr="00073A6A">
        <w:rPr>
          <w:rFonts w:ascii="Calibri" w:hAnsi="Calibri"/>
          <w:b/>
          <w:szCs w:val="24"/>
          <w:lang w:val="es-MX"/>
        </w:rPr>
        <w:t xml:space="preserve">Volcados de </w:t>
      </w:r>
      <w:r>
        <w:rPr>
          <w:rFonts w:ascii="Calibri" w:hAnsi="Calibri"/>
          <w:b/>
          <w:szCs w:val="24"/>
          <w:lang w:val="es-MX"/>
        </w:rPr>
        <w:t>DEM</w:t>
      </w:r>
    </w:p>
    <w:p w14:paraId="53DAA006" w14:textId="77777777" w:rsidR="009D140F" w:rsidRPr="00073A6A" w:rsidRDefault="009D140F" w:rsidP="00822C3A">
      <w:pPr>
        <w:jc w:val="both"/>
        <w:rPr>
          <w:rFonts w:ascii="Calibri" w:hAnsi="Calibri"/>
          <w:szCs w:val="24"/>
          <w:lang w:val="es-MX"/>
        </w:rPr>
      </w:pPr>
      <w:r w:rsidRPr="00073A6A">
        <w:rPr>
          <w:rFonts w:ascii="Calibri" w:hAnsi="Calibri"/>
          <w:szCs w:val="24"/>
          <w:lang w:val="es-MX"/>
        </w:rPr>
        <w:t xml:space="preserve">Los respaldos de datos en </w:t>
      </w:r>
      <w:proofErr w:type="spellStart"/>
      <w:r w:rsidRPr="00073A6A">
        <w:rPr>
          <w:rFonts w:ascii="Calibri" w:hAnsi="Calibri"/>
          <w:szCs w:val="24"/>
          <w:lang w:val="es-MX"/>
        </w:rPr>
        <w:t>Infor</w:t>
      </w:r>
      <w:proofErr w:type="spellEnd"/>
      <w:r w:rsidRPr="00073A6A">
        <w:rPr>
          <w:rFonts w:ascii="Calibri" w:hAnsi="Calibri"/>
          <w:szCs w:val="24"/>
          <w:lang w:val="es-MX"/>
        </w:rPr>
        <w:t xml:space="preserve"> LN </w:t>
      </w:r>
      <w:r>
        <w:rPr>
          <w:rFonts w:ascii="Calibri" w:hAnsi="Calibri"/>
          <w:szCs w:val="24"/>
          <w:lang w:val="es-MX"/>
        </w:rPr>
        <w:t xml:space="preserve">en cuanto a la información del DEM, </w:t>
      </w:r>
      <w:r w:rsidRPr="00073A6A">
        <w:rPr>
          <w:rFonts w:ascii="Calibri" w:hAnsi="Calibri"/>
          <w:szCs w:val="24"/>
          <w:lang w:val="es-MX"/>
        </w:rPr>
        <w:t xml:space="preserve">se realizan a través de la </w:t>
      </w:r>
      <w:r>
        <w:rPr>
          <w:rFonts w:ascii="Calibri" w:hAnsi="Calibri"/>
          <w:szCs w:val="24"/>
          <w:lang w:val="es-MX"/>
        </w:rPr>
        <w:t>copia de Versión</w:t>
      </w:r>
      <w:r w:rsidRPr="00073A6A">
        <w:rPr>
          <w:rFonts w:ascii="Calibri" w:hAnsi="Calibri"/>
          <w:szCs w:val="24"/>
          <w:lang w:val="es-MX"/>
        </w:rPr>
        <w:t>.</w:t>
      </w:r>
      <w:r>
        <w:rPr>
          <w:rFonts w:ascii="Calibri" w:hAnsi="Calibri"/>
          <w:szCs w:val="24"/>
          <w:lang w:val="es-MX"/>
        </w:rPr>
        <w:t xml:space="preserve"> El archivo resultante es un consolidado de los roles de seguridad.</w:t>
      </w:r>
    </w:p>
    <w:p w14:paraId="0539EDA9" w14:textId="77777777" w:rsidR="009D140F" w:rsidRPr="00073A6A" w:rsidRDefault="009D140F" w:rsidP="00822C3A">
      <w:pPr>
        <w:jc w:val="both"/>
        <w:rPr>
          <w:rFonts w:ascii="Calibri" w:hAnsi="Calibri"/>
          <w:szCs w:val="24"/>
          <w:lang w:val="es-MX"/>
        </w:rPr>
      </w:pPr>
    </w:p>
    <w:p w14:paraId="1A5F19F4"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Ir a Herramientas del Sistema/Gestión de tareas/Tareas/Tareas</w:t>
      </w:r>
    </w:p>
    <w:p w14:paraId="4D7369E6" w14:textId="45C1452D" w:rsidR="009D140F" w:rsidRPr="00073A6A" w:rsidRDefault="00871D6B" w:rsidP="00822C3A">
      <w:pPr>
        <w:ind w:left="426" w:hanging="426"/>
        <w:jc w:val="center"/>
        <w:rPr>
          <w:rFonts w:ascii="Calibri" w:hAnsi="Calibri"/>
          <w:szCs w:val="24"/>
          <w:lang w:val="es-MX"/>
        </w:rPr>
      </w:pPr>
      <w:r w:rsidRPr="00073A6A">
        <w:rPr>
          <w:rFonts w:ascii="Calibri" w:hAnsi="Calibri"/>
          <w:noProof/>
          <w:szCs w:val="24"/>
          <w:lang w:val="es-EC" w:eastAsia="es-EC"/>
        </w:rPr>
        <w:drawing>
          <wp:inline distT="0" distB="0" distL="0" distR="0" wp14:anchorId="3943AB2D" wp14:editId="42C2C9B7">
            <wp:extent cx="5609590" cy="2996565"/>
            <wp:effectExtent l="0" t="0" r="0" b="0"/>
            <wp:docPr id="1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09590" cy="2996565"/>
                    </a:xfrm>
                    <a:prstGeom prst="rect">
                      <a:avLst/>
                    </a:prstGeom>
                    <a:noFill/>
                    <a:ln>
                      <a:noFill/>
                    </a:ln>
                  </pic:spPr>
                </pic:pic>
              </a:graphicData>
            </a:graphic>
          </wp:inline>
        </w:drawing>
      </w:r>
    </w:p>
    <w:p w14:paraId="5FB2889A" w14:textId="77777777" w:rsidR="009D140F" w:rsidRPr="00073A6A" w:rsidRDefault="009D140F" w:rsidP="00822C3A">
      <w:pPr>
        <w:ind w:left="426" w:hanging="426"/>
        <w:jc w:val="both"/>
        <w:rPr>
          <w:rFonts w:ascii="Calibri" w:hAnsi="Calibri"/>
          <w:szCs w:val="24"/>
          <w:lang w:val="es-MX"/>
        </w:rPr>
      </w:pPr>
    </w:p>
    <w:p w14:paraId="5F2F52EF"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C</w:t>
      </w:r>
      <w:r>
        <w:rPr>
          <w:rFonts w:ascii="Calibri" w:hAnsi="Calibri" w:cs="Arial"/>
          <w:b w:val="0"/>
          <w:szCs w:val="24"/>
        </w:rPr>
        <w:t>olocarse en</w:t>
      </w:r>
      <w:r w:rsidRPr="00073A6A">
        <w:rPr>
          <w:rFonts w:ascii="Calibri" w:hAnsi="Calibri" w:cs="Arial"/>
          <w:b w:val="0"/>
          <w:szCs w:val="24"/>
        </w:rPr>
        <w:t xml:space="preserve"> la compañía </w:t>
      </w:r>
      <w:r>
        <w:rPr>
          <w:rFonts w:ascii="Calibri" w:hAnsi="Calibri" w:cs="Arial"/>
          <w:b w:val="0"/>
          <w:szCs w:val="24"/>
        </w:rPr>
        <w:t>requerida</w:t>
      </w:r>
      <w:r w:rsidRPr="00073A6A">
        <w:rPr>
          <w:rFonts w:ascii="Calibri" w:hAnsi="Calibri" w:cs="Arial"/>
          <w:b w:val="0"/>
          <w:szCs w:val="24"/>
        </w:rPr>
        <w:t xml:space="preserve"> al momento de crear</w:t>
      </w:r>
      <w:r>
        <w:rPr>
          <w:rFonts w:ascii="Calibri" w:hAnsi="Calibri" w:cs="Arial"/>
          <w:b w:val="0"/>
          <w:szCs w:val="24"/>
        </w:rPr>
        <w:t>/</w:t>
      </w:r>
      <w:r w:rsidRPr="00073A6A">
        <w:rPr>
          <w:rFonts w:ascii="Calibri" w:hAnsi="Calibri" w:cs="Arial"/>
          <w:b w:val="0"/>
          <w:szCs w:val="24"/>
        </w:rPr>
        <w:t>administrar las tareas. Para ver las características de una tarea ya creada dar doble clic sobre la misma</w:t>
      </w:r>
    </w:p>
    <w:p w14:paraId="358D969B" w14:textId="6D447C33" w:rsidR="009D140F" w:rsidRPr="00073A6A" w:rsidRDefault="00871D6B" w:rsidP="00822C3A">
      <w:pPr>
        <w:ind w:left="426" w:hanging="426"/>
        <w:jc w:val="center"/>
        <w:rPr>
          <w:rFonts w:ascii="Calibri" w:hAnsi="Calibri"/>
          <w:szCs w:val="24"/>
          <w:lang w:val="es-MX"/>
        </w:rPr>
      </w:pPr>
      <w:r w:rsidRPr="007B2938">
        <w:rPr>
          <w:noProof/>
          <w:lang w:val="es-EC" w:eastAsia="es-EC"/>
        </w:rPr>
        <w:drawing>
          <wp:inline distT="0" distB="0" distL="0" distR="0" wp14:anchorId="740AB2D7" wp14:editId="74F16F37">
            <wp:extent cx="5609590" cy="1429385"/>
            <wp:effectExtent l="0" t="0" r="0" b="0"/>
            <wp:docPr id="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9590" cy="1429385"/>
                    </a:xfrm>
                    <a:prstGeom prst="rect">
                      <a:avLst/>
                    </a:prstGeom>
                    <a:noFill/>
                    <a:ln>
                      <a:noFill/>
                    </a:ln>
                  </pic:spPr>
                </pic:pic>
              </a:graphicData>
            </a:graphic>
          </wp:inline>
        </w:drawing>
      </w:r>
    </w:p>
    <w:p w14:paraId="13D794D9" w14:textId="77777777" w:rsidR="009D140F" w:rsidRPr="00073A6A" w:rsidRDefault="009D140F" w:rsidP="00822C3A">
      <w:pPr>
        <w:ind w:left="426" w:hanging="426"/>
        <w:jc w:val="center"/>
        <w:rPr>
          <w:rFonts w:ascii="Calibri" w:hAnsi="Calibri" w:cs="Arial"/>
          <w:szCs w:val="24"/>
          <w:lang w:val="es-MX"/>
        </w:rPr>
      </w:pPr>
    </w:p>
    <w:p w14:paraId="507608D2" w14:textId="77777777" w:rsidR="009D140F" w:rsidRPr="00073A6A" w:rsidRDefault="009D140F" w:rsidP="00822C3A">
      <w:pPr>
        <w:ind w:left="426" w:hanging="426"/>
        <w:jc w:val="both"/>
        <w:rPr>
          <w:rFonts w:ascii="Calibri" w:hAnsi="Calibri" w:cs="Arial"/>
          <w:szCs w:val="24"/>
          <w:lang w:val="es-MX"/>
        </w:rPr>
      </w:pPr>
    </w:p>
    <w:p w14:paraId="5B3D3EC6"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 xml:space="preserve">Seleccionar la tarea deseada. En esta sesión se debe indicar: el usuario con el cual se va a ejecutar la tarea, la fecha de creación de </w:t>
      </w:r>
      <w:proofErr w:type="gramStart"/>
      <w:r w:rsidRPr="00073A6A">
        <w:rPr>
          <w:rFonts w:ascii="Calibri" w:hAnsi="Calibri" w:cs="Arial"/>
          <w:b w:val="0"/>
          <w:szCs w:val="24"/>
        </w:rPr>
        <w:t>la misma</w:t>
      </w:r>
      <w:proofErr w:type="gramEnd"/>
      <w:r w:rsidRPr="00073A6A">
        <w:rPr>
          <w:rFonts w:ascii="Calibri" w:hAnsi="Calibri" w:cs="Arial"/>
          <w:b w:val="0"/>
          <w:szCs w:val="24"/>
        </w:rPr>
        <w:t>, tipo de ejecución. En el caso de estas tareas de volcados deben ser de tipo periódico, de esta forma la ejecución es constante. También deberá indicar el período de ejecución, en este caso escoger Días e indicar la hora a la cual se desea que se ejecute la tarea</w:t>
      </w:r>
    </w:p>
    <w:p w14:paraId="579E0DA4" w14:textId="23DF6D77" w:rsidR="009D140F" w:rsidRPr="00073A6A" w:rsidRDefault="00871D6B" w:rsidP="00822C3A">
      <w:pPr>
        <w:ind w:left="426" w:hanging="426"/>
        <w:jc w:val="center"/>
        <w:rPr>
          <w:rFonts w:ascii="Calibri" w:hAnsi="Calibri"/>
          <w:szCs w:val="24"/>
        </w:rPr>
      </w:pPr>
      <w:r w:rsidRPr="007B2938">
        <w:rPr>
          <w:noProof/>
          <w:lang w:val="es-EC" w:eastAsia="es-EC"/>
        </w:rPr>
        <w:drawing>
          <wp:inline distT="0" distB="0" distL="0" distR="0" wp14:anchorId="597BC59C" wp14:editId="2D940DBA">
            <wp:extent cx="4164965" cy="3288665"/>
            <wp:effectExtent l="0" t="0" r="0" b="0"/>
            <wp:docPr id="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64965" cy="3288665"/>
                    </a:xfrm>
                    <a:prstGeom prst="rect">
                      <a:avLst/>
                    </a:prstGeom>
                    <a:noFill/>
                    <a:ln>
                      <a:noFill/>
                    </a:ln>
                  </pic:spPr>
                </pic:pic>
              </a:graphicData>
            </a:graphic>
          </wp:inline>
        </w:drawing>
      </w:r>
    </w:p>
    <w:p w14:paraId="657E3301" w14:textId="77777777" w:rsidR="009D140F" w:rsidRPr="00073A6A" w:rsidRDefault="009D140F" w:rsidP="00822C3A">
      <w:pPr>
        <w:ind w:left="426" w:hanging="426"/>
        <w:jc w:val="both"/>
        <w:rPr>
          <w:rFonts w:ascii="Calibri" w:hAnsi="Calibri"/>
          <w:szCs w:val="24"/>
          <w:lang w:val="es-MX"/>
        </w:rPr>
      </w:pPr>
    </w:p>
    <w:p w14:paraId="357792D1"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Habilitar la tarea de respaldo, seleccionándola y luego escoger la opción “Poner tarea en la cola” del menú Específico.</w:t>
      </w:r>
    </w:p>
    <w:p w14:paraId="47483384" w14:textId="50127F3F" w:rsidR="009D140F" w:rsidRPr="00073A6A" w:rsidRDefault="00871D6B" w:rsidP="00822C3A">
      <w:pPr>
        <w:ind w:left="426" w:hanging="426"/>
        <w:jc w:val="center"/>
        <w:rPr>
          <w:rFonts w:ascii="Calibri" w:hAnsi="Calibri"/>
          <w:szCs w:val="24"/>
          <w:lang w:val="es-MX"/>
        </w:rPr>
      </w:pPr>
      <w:r w:rsidRPr="007B2938">
        <w:rPr>
          <w:noProof/>
          <w:lang w:val="es-EC" w:eastAsia="es-EC"/>
        </w:rPr>
        <w:drawing>
          <wp:inline distT="0" distB="0" distL="0" distR="0" wp14:anchorId="7C58D3E6" wp14:editId="17526C54">
            <wp:extent cx="5455920" cy="1390650"/>
            <wp:effectExtent l="0" t="0" r="0" b="0"/>
            <wp:docPr id="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4279" t="17143" r="52663" b="48761"/>
                    <a:stretch>
                      <a:fillRect/>
                    </a:stretch>
                  </pic:blipFill>
                  <pic:spPr bwMode="auto">
                    <a:xfrm>
                      <a:off x="0" y="0"/>
                      <a:ext cx="5455920" cy="1390650"/>
                    </a:xfrm>
                    <a:prstGeom prst="rect">
                      <a:avLst/>
                    </a:prstGeom>
                    <a:noFill/>
                    <a:ln>
                      <a:noFill/>
                    </a:ln>
                  </pic:spPr>
                </pic:pic>
              </a:graphicData>
            </a:graphic>
          </wp:inline>
        </w:drawing>
      </w:r>
    </w:p>
    <w:p w14:paraId="37ED35C1" w14:textId="77777777" w:rsidR="009D140F" w:rsidRPr="00073A6A" w:rsidRDefault="009D140F" w:rsidP="00822C3A">
      <w:pPr>
        <w:ind w:left="426" w:hanging="426"/>
        <w:jc w:val="center"/>
        <w:rPr>
          <w:rFonts w:ascii="Calibri" w:hAnsi="Calibri"/>
          <w:szCs w:val="24"/>
        </w:rPr>
      </w:pPr>
    </w:p>
    <w:p w14:paraId="22340F0C" w14:textId="77777777" w:rsidR="009D140F" w:rsidRPr="00073A6A" w:rsidRDefault="009D140F" w:rsidP="00822C3A">
      <w:pPr>
        <w:ind w:left="426" w:hanging="426"/>
        <w:jc w:val="both"/>
        <w:rPr>
          <w:rFonts w:ascii="Calibri" w:hAnsi="Calibri"/>
          <w:szCs w:val="24"/>
        </w:rPr>
      </w:pPr>
    </w:p>
    <w:p w14:paraId="42320258"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Verificar que la secuencia mostrada en la pantalla “Sesiones por tarea” es la correcta.</w:t>
      </w:r>
    </w:p>
    <w:p w14:paraId="1390D2A6" w14:textId="6A936930" w:rsidR="009D140F" w:rsidRPr="00073A6A" w:rsidRDefault="00871D6B" w:rsidP="00822C3A">
      <w:pPr>
        <w:ind w:left="426" w:hanging="426"/>
        <w:jc w:val="center"/>
        <w:rPr>
          <w:rFonts w:ascii="Calibri" w:hAnsi="Calibri"/>
          <w:szCs w:val="24"/>
        </w:rPr>
      </w:pPr>
      <w:r w:rsidRPr="007B2938">
        <w:rPr>
          <w:noProof/>
          <w:lang w:val="es-EC" w:eastAsia="es-EC"/>
        </w:rPr>
        <w:drawing>
          <wp:inline distT="0" distB="0" distL="0" distR="0" wp14:anchorId="76C623C6" wp14:editId="3C643008">
            <wp:extent cx="4149090" cy="2266950"/>
            <wp:effectExtent l="0" t="0" r="0" b="0"/>
            <wp:docPr id="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49090" cy="2266950"/>
                    </a:xfrm>
                    <a:prstGeom prst="rect">
                      <a:avLst/>
                    </a:prstGeom>
                    <a:noFill/>
                    <a:ln>
                      <a:noFill/>
                    </a:ln>
                  </pic:spPr>
                </pic:pic>
              </a:graphicData>
            </a:graphic>
          </wp:inline>
        </w:drawing>
      </w:r>
    </w:p>
    <w:p w14:paraId="35EDD444" w14:textId="77777777" w:rsidR="009D140F" w:rsidRPr="00073A6A" w:rsidRDefault="009D140F" w:rsidP="00822C3A">
      <w:pPr>
        <w:ind w:left="426" w:hanging="426"/>
        <w:jc w:val="both"/>
        <w:rPr>
          <w:rFonts w:ascii="Calibri" w:hAnsi="Calibri"/>
          <w:szCs w:val="24"/>
        </w:rPr>
      </w:pPr>
    </w:p>
    <w:p w14:paraId="7FF503C0"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Verificar que actividades realiza cada sesión de la tarea, seleccionar una de ellas y luego escoger la opción “Cambiar configuración de sesión” del menú Específico.</w:t>
      </w:r>
    </w:p>
    <w:p w14:paraId="759DCECA" w14:textId="282E8838" w:rsidR="009D140F" w:rsidRDefault="00871D6B" w:rsidP="00822C3A">
      <w:pPr>
        <w:ind w:left="426" w:hanging="426"/>
        <w:jc w:val="center"/>
        <w:rPr>
          <w:rFonts w:ascii="Calibri" w:hAnsi="Calibri"/>
          <w:noProof/>
          <w:szCs w:val="24"/>
          <w:lang w:val="es-EC" w:eastAsia="es-EC"/>
        </w:rPr>
      </w:pPr>
      <w:r w:rsidRPr="007B2938">
        <w:rPr>
          <w:noProof/>
          <w:lang w:val="es-EC" w:eastAsia="es-EC"/>
        </w:rPr>
        <w:drawing>
          <wp:inline distT="0" distB="0" distL="0" distR="0" wp14:anchorId="2A5761A3" wp14:editId="2016DD25">
            <wp:extent cx="4118610" cy="2266950"/>
            <wp:effectExtent l="0" t="0" r="0" b="0"/>
            <wp:docPr id="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1" cstate="print">
                      <a:extLst>
                        <a:ext uri="{28A0092B-C50C-407E-A947-70E740481C1C}">
                          <a14:useLocalDpi xmlns:a14="http://schemas.microsoft.com/office/drawing/2010/main" val="0"/>
                        </a:ext>
                      </a:extLst>
                    </a:blip>
                    <a:srcRect l="4814" t="8928" r="54222" b="20747"/>
                    <a:stretch>
                      <a:fillRect/>
                    </a:stretch>
                  </pic:blipFill>
                  <pic:spPr bwMode="auto">
                    <a:xfrm>
                      <a:off x="0" y="0"/>
                      <a:ext cx="4118610" cy="2266950"/>
                    </a:xfrm>
                    <a:prstGeom prst="rect">
                      <a:avLst/>
                    </a:prstGeom>
                    <a:noFill/>
                    <a:ln>
                      <a:noFill/>
                    </a:ln>
                  </pic:spPr>
                </pic:pic>
              </a:graphicData>
            </a:graphic>
          </wp:inline>
        </w:drawing>
      </w:r>
    </w:p>
    <w:p w14:paraId="421306E8" w14:textId="77777777" w:rsidR="009D140F" w:rsidRPr="00073A6A" w:rsidRDefault="009D140F" w:rsidP="00822C3A">
      <w:pPr>
        <w:ind w:left="426" w:hanging="426"/>
        <w:jc w:val="both"/>
        <w:rPr>
          <w:rFonts w:ascii="Calibri" w:hAnsi="Calibri"/>
          <w:szCs w:val="24"/>
        </w:rPr>
      </w:pPr>
    </w:p>
    <w:p w14:paraId="6EFCBEEE" w14:textId="77777777" w:rsidR="009D140F" w:rsidRPr="00073A6A" w:rsidRDefault="009D140F" w:rsidP="003F40E2">
      <w:pPr>
        <w:pStyle w:val="Ttulo1"/>
        <w:numPr>
          <w:ilvl w:val="0"/>
          <w:numId w:val="7"/>
        </w:numPr>
        <w:suppressAutoHyphens/>
        <w:spacing w:line="276" w:lineRule="auto"/>
        <w:ind w:left="426" w:hanging="426"/>
        <w:rPr>
          <w:rFonts w:ascii="Calibri" w:hAnsi="Calibri" w:cs="Arial"/>
          <w:b w:val="0"/>
          <w:szCs w:val="24"/>
        </w:rPr>
      </w:pPr>
      <w:r w:rsidRPr="00073A6A">
        <w:rPr>
          <w:rFonts w:ascii="Calibri" w:hAnsi="Calibri" w:cs="Arial"/>
          <w:b w:val="0"/>
          <w:szCs w:val="24"/>
        </w:rPr>
        <w:t>Ir a la pestaña “</w:t>
      </w:r>
      <w:r>
        <w:rPr>
          <w:rFonts w:ascii="Calibri" w:hAnsi="Calibri" w:cs="Arial"/>
          <w:b w:val="0"/>
          <w:szCs w:val="24"/>
        </w:rPr>
        <w:t>Configuración</w:t>
      </w:r>
      <w:r w:rsidRPr="00073A6A">
        <w:rPr>
          <w:rFonts w:ascii="Calibri" w:hAnsi="Calibri" w:cs="Arial"/>
          <w:b w:val="0"/>
          <w:szCs w:val="24"/>
        </w:rPr>
        <w:t xml:space="preserve">” de la sesión, ingresar </w:t>
      </w:r>
      <w:r>
        <w:rPr>
          <w:rFonts w:ascii="Calibri" w:hAnsi="Calibri" w:cs="Arial"/>
          <w:b w:val="0"/>
          <w:szCs w:val="24"/>
        </w:rPr>
        <w:t>la versión a respaldar, indicar</w:t>
      </w:r>
      <w:r w:rsidRPr="00073A6A">
        <w:rPr>
          <w:rFonts w:ascii="Calibri" w:hAnsi="Calibri" w:cs="Arial"/>
          <w:b w:val="0"/>
          <w:szCs w:val="24"/>
        </w:rPr>
        <w:t xml:space="preserve"> la </w:t>
      </w:r>
      <w:r>
        <w:rPr>
          <w:rFonts w:ascii="Calibri" w:hAnsi="Calibri" w:cs="Arial"/>
          <w:b w:val="0"/>
          <w:szCs w:val="24"/>
        </w:rPr>
        <w:t>ruta y archivo resultado del respaldo.</w:t>
      </w:r>
    </w:p>
    <w:p w14:paraId="7135A9B1" w14:textId="7EF43FB3" w:rsidR="009D140F" w:rsidRPr="00073A6A" w:rsidRDefault="00871D6B" w:rsidP="00822C3A">
      <w:pPr>
        <w:ind w:left="426" w:hanging="426"/>
        <w:jc w:val="center"/>
        <w:rPr>
          <w:rFonts w:ascii="Calibri" w:hAnsi="Calibri"/>
          <w:szCs w:val="24"/>
        </w:rPr>
      </w:pPr>
      <w:r w:rsidRPr="007B2938">
        <w:rPr>
          <w:noProof/>
          <w:lang w:val="es-EC" w:eastAsia="es-EC"/>
        </w:rPr>
        <w:drawing>
          <wp:inline distT="0" distB="0" distL="0" distR="0" wp14:anchorId="754963AF" wp14:editId="49EC07CE">
            <wp:extent cx="4925695" cy="2435860"/>
            <wp:effectExtent l="0" t="0" r="0" b="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5695" cy="2435860"/>
                    </a:xfrm>
                    <a:prstGeom prst="rect">
                      <a:avLst/>
                    </a:prstGeom>
                    <a:noFill/>
                    <a:ln>
                      <a:noFill/>
                    </a:ln>
                  </pic:spPr>
                </pic:pic>
              </a:graphicData>
            </a:graphic>
          </wp:inline>
        </w:drawing>
      </w:r>
    </w:p>
    <w:p w14:paraId="32BBE79C" w14:textId="77777777" w:rsidR="009D140F" w:rsidRPr="00073A6A" w:rsidRDefault="009D140F" w:rsidP="00822C3A">
      <w:pPr>
        <w:ind w:left="426" w:hanging="426"/>
        <w:jc w:val="both"/>
        <w:rPr>
          <w:rFonts w:ascii="Calibri" w:hAnsi="Calibri"/>
          <w:szCs w:val="24"/>
        </w:rPr>
      </w:pPr>
    </w:p>
    <w:p w14:paraId="6DB10C55" w14:textId="77777777" w:rsidR="009D140F" w:rsidRPr="00B43740" w:rsidRDefault="009D140F" w:rsidP="003F40E2">
      <w:pPr>
        <w:pStyle w:val="Ttulo1"/>
        <w:numPr>
          <w:ilvl w:val="0"/>
          <w:numId w:val="7"/>
        </w:numPr>
        <w:suppressAutoHyphens/>
        <w:spacing w:line="276" w:lineRule="auto"/>
        <w:ind w:left="426" w:hanging="426"/>
        <w:rPr>
          <w:rFonts w:ascii="Calibri" w:hAnsi="Calibri" w:cs="Arial"/>
          <w:b w:val="0"/>
          <w:szCs w:val="24"/>
        </w:rPr>
      </w:pPr>
      <w:r>
        <w:rPr>
          <w:rFonts w:ascii="Calibri" w:hAnsi="Calibri" w:cs="Arial"/>
          <w:b w:val="0"/>
          <w:szCs w:val="24"/>
        </w:rPr>
        <w:t>H</w:t>
      </w:r>
      <w:r w:rsidRPr="00073A6A">
        <w:rPr>
          <w:rFonts w:ascii="Calibri" w:hAnsi="Calibri" w:cs="Arial"/>
          <w:b w:val="0"/>
          <w:szCs w:val="24"/>
        </w:rPr>
        <w:t xml:space="preserve">acer </w:t>
      </w:r>
      <w:r w:rsidR="00F07DD5" w:rsidRPr="00073A6A">
        <w:rPr>
          <w:rFonts w:ascii="Calibri" w:hAnsi="Calibri" w:cs="Arial"/>
          <w:b w:val="0"/>
          <w:szCs w:val="24"/>
        </w:rPr>
        <w:t>clic</w:t>
      </w:r>
      <w:r w:rsidRPr="00073A6A">
        <w:rPr>
          <w:rFonts w:ascii="Calibri" w:hAnsi="Calibri" w:cs="Arial"/>
          <w:b w:val="0"/>
          <w:szCs w:val="24"/>
        </w:rPr>
        <w:t xml:space="preserve"> en </w:t>
      </w:r>
      <w:r>
        <w:rPr>
          <w:rFonts w:ascii="Calibri" w:hAnsi="Calibri" w:cs="Arial"/>
          <w:b w:val="0"/>
          <w:szCs w:val="24"/>
        </w:rPr>
        <w:t>Exportar</w:t>
      </w:r>
      <w:r w:rsidRPr="00B43740">
        <w:rPr>
          <w:rFonts w:ascii="Calibri" w:hAnsi="Calibri" w:cs="Arial"/>
          <w:b w:val="0"/>
          <w:szCs w:val="24"/>
        </w:rPr>
        <w:t xml:space="preserve"> </w:t>
      </w:r>
      <w:r>
        <w:rPr>
          <w:rFonts w:ascii="Calibri" w:hAnsi="Calibri" w:cs="Arial"/>
          <w:b w:val="0"/>
          <w:szCs w:val="24"/>
        </w:rPr>
        <w:t>u</w:t>
      </w:r>
      <w:r w:rsidRPr="00073A6A">
        <w:rPr>
          <w:rFonts w:ascii="Calibri" w:hAnsi="Calibri" w:cs="Arial"/>
          <w:b w:val="0"/>
          <w:szCs w:val="24"/>
        </w:rPr>
        <w:t xml:space="preserve">na vez indicados los datos a respaldar. Este proceso se </w:t>
      </w:r>
      <w:r>
        <w:rPr>
          <w:rFonts w:ascii="Calibri" w:hAnsi="Calibri" w:cs="Arial"/>
          <w:b w:val="0"/>
          <w:szCs w:val="24"/>
        </w:rPr>
        <w:t>ejecutará una vez a la semana</w:t>
      </w:r>
      <w:r w:rsidR="00822C3A">
        <w:rPr>
          <w:rFonts w:ascii="Calibri" w:hAnsi="Calibri" w:cs="Arial"/>
          <w:b w:val="0"/>
          <w:szCs w:val="24"/>
        </w:rPr>
        <w:t>.</w:t>
      </w:r>
    </w:p>
    <w:p w14:paraId="3C330FB7" w14:textId="77777777" w:rsidR="00DF76A9" w:rsidRPr="009D140F" w:rsidRDefault="00DF76A9" w:rsidP="00DF76A9">
      <w:pPr>
        <w:tabs>
          <w:tab w:val="left" w:pos="0"/>
          <w:tab w:val="left" w:pos="284"/>
        </w:tabs>
        <w:jc w:val="center"/>
        <w:rPr>
          <w:rFonts w:ascii="Calibri" w:hAnsi="Calibri"/>
          <w:b/>
          <w:sz w:val="40"/>
          <w:szCs w:val="40"/>
          <w:lang w:val="es-MX"/>
        </w:rPr>
      </w:pPr>
      <w:r w:rsidRPr="003F40E2">
        <w:rPr>
          <w:rFonts w:ascii="Calibri" w:hAnsi="Calibri"/>
          <w:lang w:val="es-MX"/>
        </w:rPr>
        <w:br w:type="page"/>
      </w:r>
      <w:r>
        <w:rPr>
          <w:rFonts w:ascii="Calibri" w:hAnsi="Calibri"/>
          <w:b/>
          <w:sz w:val="40"/>
          <w:szCs w:val="40"/>
          <w:lang w:val="es-MX"/>
        </w:rPr>
        <w:t>ANEXO E</w:t>
      </w:r>
    </w:p>
    <w:p w14:paraId="0DEEBC9F" w14:textId="77777777" w:rsidR="00DF76A9" w:rsidRPr="00073A6A" w:rsidRDefault="00DF76A9" w:rsidP="00DF76A9">
      <w:pPr>
        <w:jc w:val="both"/>
        <w:rPr>
          <w:rFonts w:ascii="Calibri" w:hAnsi="Calibri"/>
          <w:b/>
          <w:szCs w:val="24"/>
          <w:lang w:val="es-MX"/>
        </w:rPr>
      </w:pPr>
      <w:r w:rsidRPr="00073A6A">
        <w:rPr>
          <w:rFonts w:ascii="Calibri" w:hAnsi="Calibri"/>
          <w:b/>
          <w:szCs w:val="24"/>
          <w:lang w:val="es-MX"/>
        </w:rPr>
        <w:t>Volcados de tablas (Siempre que el tamaño de la compañía lo permi</w:t>
      </w:r>
      <w:r>
        <w:rPr>
          <w:rFonts w:ascii="Calibri" w:hAnsi="Calibri"/>
          <w:b/>
          <w:szCs w:val="24"/>
          <w:lang w:val="es-MX"/>
        </w:rPr>
        <w:t>ta)</w:t>
      </w:r>
    </w:p>
    <w:p w14:paraId="1AC6CAC6" w14:textId="77777777" w:rsidR="00DF76A9" w:rsidRPr="00073A6A" w:rsidRDefault="00DF76A9" w:rsidP="00DF76A9">
      <w:pPr>
        <w:jc w:val="both"/>
        <w:rPr>
          <w:rFonts w:ascii="Calibri" w:hAnsi="Calibri"/>
          <w:szCs w:val="24"/>
          <w:lang w:val="es-MX"/>
        </w:rPr>
      </w:pPr>
      <w:r w:rsidRPr="00073A6A">
        <w:rPr>
          <w:rFonts w:ascii="Calibri" w:hAnsi="Calibri"/>
          <w:szCs w:val="24"/>
          <w:lang w:val="es-MX"/>
        </w:rPr>
        <w:t xml:space="preserve">Los respaldos de datos en </w:t>
      </w:r>
      <w:proofErr w:type="spellStart"/>
      <w:r w:rsidRPr="00073A6A">
        <w:rPr>
          <w:rFonts w:ascii="Calibri" w:hAnsi="Calibri"/>
          <w:szCs w:val="24"/>
          <w:lang w:val="es-MX"/>
        </w:rPr>
        <w:t>Infor</w:t>
      </w:r>
      <w:proofErr w:type="spellEnd"/>
      <w:r w:rsidRPr="00073A6A">
        <w:rPr>
          <w:rFonts w:ascii="Calibri" w:hAnsi="Calibri"/>
          <w:szCs w:val="24"/>
          <w:lang w:val="es-MX"/>
        </w:rPr>
        <w:t xml:space="preserve"> LN (para compañías pequeñas) se realizan a través de la generación de “Volcados de tablas”. El volcado es un archivo que contiene los datos de una compañía en forma consistente y organizada, en un formato que permite la recuperación total o parcial de la información en él contenida.</w:t>
      </w:r>
    </w:p>
    <w:p w14:paraId="575DCB72" w14:textId="77777777" w:rsidR="00DF76A9" w:rsidRPr="00073A6A" w:rsidRDefault="00DF76A9" w:rsidP="00DF76A9">
      <w:pPr>
        <w:jc w:val="both"/>
        <w:rPr>
          <w:rFonts w:ascii="Calibri" w:hAnsi="Calibri"/>
          <w:szCs w:val="24"/>
          <w:lang w:val="es-MX"/>
        </w:rPr>
      </w:pPr>
    </w:p>
    <w:p w14:paraId="4452B320"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Ir a Herramientas del Sistema/Gestión de tareas/Tareas/Tareas</w:t>
      </w:r>
    </w:p>
    <w:p w14:paraId="33AE9CE1" w14:textId="6DFFB076" w:rsidR="00DF76A9" w:rsidRPr="00073A6A" w:rsidRDefault="00871D6B" w:rsidP="00DF76A9">
      <w:pPr>
        <w:ind w:left="426" w:hanging="426"/>
        <w:jc w:val="center"/>
        <w:rPr>
          <w:rFonts w:ascii="Calibri" w:hAnsi="Calibri"/>
          <w:szCs w:val="24"/>
          <w:lang w:val="es-MX"/>
        </w:rPr>
      </w:pPr>
      <w:r w:rsidRPr="00073A6A">
        <w:rPr>
          <w:rFonts w:ascii="Calibri" w:hAnsi="Calibri"/>
          <w:noProof/>
          <w:szCs w:val="24"/>
          <w:lang w:val="es-EC" w:eastAsia="es-EC"/>
        </w:rPr>
        <w:drawing>
          <wp:inline distT="0" distB="0" distL="0" distR="0" wp14:anchorId="1B8216A1" wp14:editId="3DD34B61">
            <wp:extent cx="5355590" cy="2850515"/>
            <wp:effectExtent l="0" t="0" r="0" b="0"/>
            <wp:docPr id="1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55590" cy="2850515"/>
                    </a:xfrm>
                    <a:prstGeom prst="rect">
                      <a:avLst/>
                    </a:prstGeom>
                    <a:noFill/>
                    <a:ln>
                      <a:noFill/>
                    </a:ln>
                  </pic:spPr>
                </pic:pic>
              </a:graphicData>
            </a:graphic>
          </wp:inline>
        </w:drawing>
      </w:r>
    </w:p>
    <w:p w14:paraId="4CC53DCD" w14:textId="77777777" w:rsidR="00DF76A9" w:rsidRPr="00073A6A" w:rsidRDefault="00DF76A9" w:rsidP="00DF76A9">
      <w:pPr>
        <w:ind w:left="426" w:hanging="426"/>
        <w:jc w:val="both"/>
        <w:rPr>
          <w:rFonts w:ascii="Calibri" w:hAnsi="Calibri"/>
          <w:szCs w:val="24"/>
          <w:lang w:val="es-MX"/>
        </w:rPr>
      </w:pPr>
    </w:p>
    <w:p w14:paraId="45E0C80D"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Cambiar a la compañía 000 al momento de crear administrar las tareas. Para ver las características de una tarea ya creada dar doble clic sobre la misma</w:t>
      </w:r>
    </w:p>
    <w:p w14:paraId="5B6767BF" w14:textId="77777777" w:rsidR="00DF76A9" w:rsidRPr="00073A6A" w:rsidRDefault="00DF76A9" w:rsidP="00DF76A9">
      <w:pPr>
        <w:ind w:left="426" w:hanging="426"/>
        <w:jc w:val="both"/>
        <w:rPr>
          <w:rFonts w:ascii="Calibri" w:hAnsi="Calibri"/>
          <w:szCs w:val="24"/>
          <w:lang w:val="es-MX"/>
        </w:rPr>
      </w:pPr>
    </w:p>
    <w:p w14:paraId="2904001A" w14:textId="2826CF21" w:rsidR="00DF76A9" w:rsidRPr="00073A6A" w:rsidRDefault="00871D6B" w:rsidP="00DF76A9">
      <w:pPr>
        <w:ind w:left="426" w:hanging="426"/>
        <w:jc w:val="center"/>
        <w:rPr>
          <w:rFonts w:ascii="Calibri" w:hAnsi="Calibri" w:cs="Arial"/>
          <w:szCs w:val="24"/>
          <w:lang w:val="es-MX"/>
        </w:rPr>
      </w:pPr>
      <w:r w:rsidRPr="00073A6A">
        <w:rPr>
          <w:rFonts w:ascii="Calibri" w:hAnsi="Calibri"/>
          <w:noProof/>
          <w:szCs w:val="24"/>
          <w:lang w:val="es-EC" w:eastAsia="es-EC"/>
        </w:rPr>
        <w:drawing>
          <wp:inline distT="0" distB="0" distL="0" distR="0" wp14:anchorId="68AAE13F" wp14:editId="5F966829">
            <wp:extent cx="5079365" cy="2704465"/>
            <wp:effectExtent l="0" t="0" r="0" b="0"/>
            <wp:docPr id="14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79365" cy="2704465"/>
                    </a:xfrm>
                    <a:prstGeom prst="rect">
                      <a:avLst/>
                    </a:prstGeom>
                    <a:noFill/>
                    <a:ln>
                      <a:noFill/>
                    </a:ln>
                  </pic:spPr>
                </pic:pic>
              </a:graphicData>
            </a:graphic>
          </wp:inline>
        </w:drawing>
      </w:r>
    </w:p>
    <w:p w14:paraId="1984A6A3"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 xml:space="preserve">Seleccionar la tarea deseada. En esta sesión se debe indicar: el usuario con el cual se va a ejecutar la tarea, la fecha de creación de </w:t>
      </w:r>
      <w:proofErr w:type="gramStart"/>
      <w:r w:rsidRPr="00073A6A">
        <w:rPr>
          <w:rFonts w:ascii="Calibri" w:hAnsi="Calibri" w:cs="Arial"/>
          <w:b w:val="0"/>
          <w:szCs w:val="24"/>
        </w:rPr>
        <w:t>la misma</w:t>
      </w:r>
      <w:proofErr w:type="gramEnd"/>
      <w:r w:rsidRPr="00073A6A">
        <w:rPr>
          <w:rFonts w:ascii="Calibri" w:hAnsi="Calibri" w:cs="Arial"/>
          <w:b w:val="0"/>
          <w:szCs w:val="24"/>
        </w:rPr>
        <w:t>, tipo de ejecución. En el caso de estas tareas de volcados deben ser de tipo periódico, de esta forma la ejecución es constante. También deberá indicar el período de ejecución, en este caso escoger Días e indicar la hora a la cual se desea que se ejecute la tarea</w:t>
      </w:r>
    </w:p>
    <w:p w14:paraId="10F96FBE" w14:textId="292DA22F" w:rsidR="00DF76A9" w:rsidRPr="00073A6A" w:rsidRDefault="00871D6B" w:rsidP="00DF76A9">
      <w:pPr>
        <w:ind w:left="426" w:hanging="426"/>
        <w:jc w:val="center"/>
        <w:rPr>
          <w:rFonts w:ascii="Calibri" w:hAnsi="Calibri"/>
          <w:szCs w:val="24"/>
        </w:rPr>
      </w:pPr>
      <w:r w:rsidRPr="00073A6A">
        <w:rPr>
          <w:rFonts w:ascii="Calibri" w:hAnsi="Calibri"/>
          <w:noProof/>
          <w:szCs w:val="24"/>
          <w:lang w:val="es-EC" w:eastAsia="es-EC"/>
        </w:rPr>
        <w:drawing>
          <wp:inline distT="0" distB="0" distL="0" distR="0" wp14:anchorId="7E902804" wp14:editId="1447FFD1">
            <wp:extent cx="5617210" cy="4433570"/>
            <wp:effectExtent l="0" t="0" r="0" b="0"/>
            <wp:docPr id="1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7210" cy="4433570"/>
                    </a:xfrm>
                    <a:prstGeom prst="rect">
                      <a:avLst/>
                    </a:prstGeom>
                    <a:noFill/>
                    <a:ln>
                      <a:noFill/>
                    </a:ln>
                  </pic:spPr>
                </pic:pic>
              </a:graphicData>
            </a:graphic>
          </wp:inline>
        </w:drawing>
      </w:r>
    </w:p>
    <w:p w14:paraId="4C408C29" w14:textId="77777777" w:rsidR="00DF76A9" w:rsidRPr="00073A6A" w:rsidRDefault="00DF76A9" w:rsidP="00DF76A9">
      <w:pPr>
        <w:ind w:left="426" w:hanging="426"/>
        <w:jc w:val="both"/>
        <w:rPr>
          <w:rFonts w:ascii="Calibri" w:hAnsi="Calibri"/>
          <w:szCs w:val="24"/>
          <w:lang w:val="es-MX"/>
        </w:rPr>
      </w:pPr>
    </w:p>
    <w:p w14:paraId="634DED50"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Habilitar la tarea de respaldo, seleccionándola y luego escoger la opción “Poner tarea en la cola” del menú Específico.</w:t>
      </w:r>
    </w:p>
    <w:p w14:paraId="3F960FE5" w14:textId="77777777" w:rsidR="00DF76A9" w:rsidRPr="00073A6A" w:rsidRDefault="00DF76A9" w:rsidP="00DF76A9">
      <w:pPr>
        <w:ind w:left="426" w:hanging="426"/>
        <w:jc w:val="both"/>
        <w:rPr>
          <w:rFonts w:ascii="Calibri" w:hAnsi="Calibri"/>
          <w:szCs w:val="24"/>
          <w:lang w:val="es-MX"/>
        </w:rPr>
      </w:pPr>
    </w:p>
    <w:p w14:paraId="7AECAB5D" w14:textId="71E5DADB" w:rsidR="00DF76A9" w:rsidRPr="00073A6A" w:rsidRDefault="00871D6B" w:rsidP="00DF76A9">
      <w:pPr>
        <w:ind w:left="426" w:hanging="426"/>
        <w:jc w:val="center"/>
        <w:rPr>
          <w:rFonts w:ascii="Calibri" w:hAnsi="Calibri"/>
          <w:szCs w:val="24"/>
        </w:rPr>
      </w:pPr>
      <w:r w:rsidRPr="00073A6A">
        <w:rPr>
          <w:rFonts w:ascii="Calibri" w:hAnsi="Calibri"/>
          <w:noProof/>
          <w:szCs w:val="24"/>
          <w:lang w:val="es-EC" w:eastAsia="es-EC"/>
        </w:rPr>
        <w:drawing>
          <wp:inline distT="0" distB="0" distL="0" distR="0" wp14:anchorId="7B5C2480" wp14:editId="3B922D6F">
            <wp:extent cx="5609590" cy="299656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5" cstate="print">
                      <a:extLst>
                        <a:ext uri="{28A0092B-C50C-407E-A947-70E740481C1C}">
                          <a14:useLocalDpi xmlns:a14="http://schemas.microsoft.com/office/drawing/2010/main" val="0"/>
                        </a:ext>
                      </a:extLst>
                    </a:blip>
                    <a:srcRect b="5013"/>
                    <a:stretch>
                      <a:fillRect/>
                    </a:stretch>
                  </pic:blipFill>
                  <pic:spPr bwMode="auto">
                    <a:xfrm>
                      <a:off x="0" y="0"/>
                      <a:ext cx="5609590" cy="2996565"/>
                    </a:xfrm>
                    <a:prstGeom prst="rect">
                      <a:avLst/>
                    </a:prstGeom>
                    <a:noFill/>
                    <a:ln>
                      <a:noFill/>
                    </a:ln>
                  </pic:spPr>
                </pic:pic>
              </a:graphicData>
            </a:graphic>
          </wp:inline>
        </w:drawing>
      </w:r>
    </w:p>
    <w:p w14:paraId="6477138E" w14:textId="77777777" w:rsidR="00DF76A9" w:rsidRPr="00073A6A" w:rsidRDefault="00DF76A9" w:rsidP="00DF76A9">
      <w:pPr>
        <w:ind w:left="426" w:hanging="426"/>
        <w:jc w:val="both"/>
        <w:rPr>
          <w:rFonts w:ascii="Calibri" w:hAnsi="Calibri"/>
          <w:szCs w:val="24"/>
        </w:rPr>
      </w:pPr>
    </w:p>
    <w:p w14:paraId="473629B1"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Verificar que la secuencia mostrada en la pantalla “Sesiones por tarea” es la correcta.</w:t>
      </w:r>
    </w:p>
    <w:p w14:paraId="03EA55DA" w14:textId="41894EDF" w:rsidR="00DF76A9" w:rsidRPr="00073A6A" w:rsidRDefault="00871D6B" w:rsidP="00DF76A9">
      <w:pPr>
        <w:ind w:left="426" w:hanging="426"/>
        <w:jc w:val="center"/>
        <w:rPr>
          <w:rFonts w:ascii="Calibri" w:hAnsi="Calibri"/>
          <w:szCs w:val="24"/>
        </w:rPr>
      </w:pPr>
      <w:r w:rsidRPr="00073A6A">
        <w:rPr>
          <w:rFonts w:ascii="Calibri" w:hAnsi="Calibri"/>
          <w:noProof/>
          <w:szCs w:val="24"/>
          <w:lang w:val="es-EC" w:eastAsia="es-EC"/>
        </w:rPr>
        <w:drawing>
          <wp:inline distT="0" distB="0" distL="0" distR="0" wp14:anchorId="18F136DE" wp14:editId="614F7D5D">
            <wp:extent cx="5617210" cy="242062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7210" cy="2420620"/>
                    </a:xfrm>
                    <a:prstGeom prst="rect">
                      <a:avLst/>
                    </a:prstGeom>
                    <a:noFill/>
                    <a:ln>
                      <a:noFill/>
                    </a:ln>
                  </pic:spPr>
                </pic:pic>
              </a:graphicData>
            </a:graphic>
          </wp:inline>
        </w:drawing>
      </w:r>
    </w:p>
    <w:p w14:paraId="4FEC4AE9" w14:textId="77777777" w:rsidR="00DF76A9" w:rsidRPr="00073A6A" w:rsidRDefault="00DF76A9" w:rsidP="00DF76A9">
      <w:pPr>
        <w:ind w:left="426" w:hanging="426"/>
        <w:jc w:val="both"/>
        <w:rPr>
          <w:rFonts w:ascii="Calibri" w:hAnsi="Calibri"/>
          <w:szCs w:val="24"/>
        </w:rPr>
      </w:pPr>
    </w:p>
    <w:p w14:paraId="3702A7C2"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Verificar que actividades realiza cada sesión de la tarea, seleccionar una de ellas y luego escoger la opción “Cambiar configuración de sesión” del menú Específico.</w:t>
      </w:r>
    </w:p>
    <w:p w14:paraId="7BEA9284" w14:textId="51F25CA8" w:rsidR="00DF76A9" w:rsidRPr="00073A6A" w:rsidRDefault="00871D6B" w:rsidP="00DF76A9">
      <w:pPr>
        <w:ind w:left="426" w:hanging="426"/>
        <w:jc w:val="center"/>
        <w:rPr>
          <w:rFonts w:ascii="Calibri" w:hAnsi="Calibri"/>
          <w:szCs w:val="24"/>
        </w:rPr>
      </w:pPr>
      <w:r w:rsidRPr="00073A6A">
        <w:rPr>
          <w:rFonts w:ascii="Calibri" w:hAnsi="Calibri"/>
          <w:noProof/>
          <w:szCs w:val="24"/>
          <w:lang w:val="es-EC" w:eastAsia="es-EC"/>
        </w:rPr>
        <w:drawing>
          <wp:inline distT="0" distB="0" distL="0" distR="0" wp14:anchorId="78D29991" wp14:editId="2021F64B">
            <wp:extent cx="3949700" cy="170561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7" cstate="print">
                      <a:extLst>
                        <a:ext uri="{28A0092B-C50C-407E-A947-70E740481C1C}">
                          <a14:useLocalDpi xmlns:a14="http://schemas.microsoft.com/office/drawing/2010/main" val="0"/>
                        </a:ext>
                      </a:extLst>
                    </a:blip>
                    <a:srcRect l="13074" t="21109" r="16467" b="24915"/>
                    <a:stretch>
                      <a:fillRect/>
                    </a:stretch>
                  </pic:blipFill>
                  <pic:spPr bwMode="auto">
                    <a:xfrm>
                      <a:off x="0" y="0"/>
                      <a:ext cx="3949700" cy="1705610"/>
                    </a:xfrm>
                    <a:prstGeom prst="rect">
                      <a:avLst/>
                    </a:prstGeom>
                    <a:noFill/>
                    <a:ln>
                      <a:noFill/>
                    </a:ln>
                  </pic:spPr>
                </pic:pic>
              </a:graphicData>
            </a:graphic>
          </wp:inline>
        </w:drawing>
      </w:r>
    </w:p>
    <w:p w14:paraId="7103D85F" w14:textId="77777777" w:rsidR="00DF76A9" w:rsidRPr="00073A6A" w:rsidRDefault="00DF76A9" w:rsidP="00DF76A9">
      <w:pPr>
        <w:ind w:left="426" w:hanging="426"/>
        <w:jc w:val="both"/>
        <w:rPr>
          <w:rFonts w:ascii="Calibri" w:hAnsi="Calibri"/>
          <w:szCs w:val="24"/>
        </w:rPr>
      </w:pPr>
    </w:p>
    <w:p w14:paraId="3B90AF9F"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Ir a la pestaña “Detalles” de la sesión, ingresar el rango de selección, indicando la compañía, paquetes y que tablas se desean respaldar</w:t>
      </w:r>
    </w:p>
    <w:p w14:paraId="38AE2B06" w14:textId="77777777" w:rsidR="00DF76A9" w:rsidRPr="00073A6A" w:rsidRDefault="00DF76A9" w:rsidP="00DF76A9">
      <w:pPr>
        <w:ind w:left="426"/>
        <w:jc w:val="both"/>
        <w:rPr>
          <w:rFonts w:ascii="Calibri" w:hAnsi="Calibri"/>
          <w:szCs w:val="24"/>
          <w:lang w:val="es-MX"/>
        </w:rPr>
      </w:pPr>
      <w:r w:rsidRPr="00073A6A">
        <w:rPr>
          <w:rFonts w:ascii="Calibri" w:hAnsi="Calibri"/>
          <w:szCs w:val="24"/>
        </w:rPr>
        <w:t>Toda la información de una compañía está contenida en tablas, las cuales se agrupan en paquetes y módulos que indican su naturaleza; por ejemplo, el paquete “</w:t>
      </w:r>
      <w:proofErr w:type="spellStart"/>
      <w:r w:rsidRPr="00073A6A">
        <w:rPr>
          <w:rFonts w:ascii="Calibri" w:hAnsi="Calibri"/>
          <w:szCs w:val="24"/>
        </w:rPr>
        <w:t>tf</w:t>
      </w:r>
      <w:proofErr w:type="spellEnd"/>
      <w:r w:rsidRPr="00073A6A">
        <w:rPr>
          <w:rFonts w:ascii="Calibri" w:hAnsi="Calibri"/>
          <w:szCs w:val="24"/>
        </w:rPr>
        <w:t>” es finanzas, el paquete “</w:t>
      </w:r>
      <w:proofErr w:type="spellStart"/>
      <w:r w:rsidRPr="00073A6A">
        <w:rPr>
          <w:rFonts w:ascii="Calibri" w:hAnsi="Calibri"/>
          <w:szCs w:val="24"/>
        </w:rPr>
        <w:t>td</w:t>
      </w:r>
      <w:proofErr w:type="spellEnd"/>
      <w:r w:rsidRPr="00073A6A">
        <w:rPr>
          <w:rFonts w:ascii="Calibri" w:hAnsi="Calibri"/>
          <w:szCs w:val="24"/>
        </w:rPr>
        <w:t xml:space="preserve">” es distribución, etc. Dentro del paquete </w:t>
      </w:r>
      <w:proofErr w:type="spellStart"/>
      <w:r w:rsidRPr="00073A6A">
        <w:rPr>
          <w:rFonts w:ascii="Calibri" w:hAnsi="Calibri"/>
          <w:szCs w:val="24"/>
        </w:rPr>
        <w:t>td</w:t>
      </w:r>
      <w:proofErr w:type="spellEnd"/>
      <w:r w:rsidRPr="00073A6A">
        <w:rPr>
          <w:rFonts w:ascii="Calibri" w:hAnsi="Calibri"/>
          <w:szCs w:val="24"/>
        </w:rPr>
        <w:t xml:space="preserve"> está el módulo “</w:t>
      </w:r>
      <w:proofErr w:type="spellStart"/>
      <w:r w:rsidRPr="00073A6A">
        <w:rPr>
          <w:rFonts w:ascii="Calibri" w:hAnsi="Calibri"/>
          <w:szCs w:val="24"/>
        </w:rPr>
        <w:t>pur</w:t>
      </w:r>
      <w:proofErr w:type="spellEnd"/>
      <w:r w:rsidRPr="00073A6A">
        <w:rPr>
          <w:rFonts w:ascii="Calibri" w:hAnsi="Calibri"/>
          <w:szCs w:val="24"/>
        </w:rPr>
        <w:t>” que es compras, el módulo “</w:t>
      </w:r>
      <w:proofErr w:type="spellStart"/>
      <w:r w:rsidRPr="00073A6A">
        <w:rPr>
          <w:rFonts w:ascii="Calibri" w:hAnsi="Calibri"/>
          <w:szCs w:val="24"/>
        </w:rPr>
        <w:t>sls</w:t>
      </w:r>
      <w:proofErr w:type="spellEnd"/>
      <w:r w:rsidRPr="00073A6A">
        <w:rPr>
          <w:rFonts w:ascii="Calibri" w:hAnsi="Calibri"/>
          <w:szCs w:val="24"/>
        </w:rPr>
        <w:t>” que es ventas, etc.</w:t>
      </w:r>
    </w:p>
    <w:p w14:paraId="0CB54ADE" w14:textId="77777777" w:rsidR="00DF76A9" w:rsidRPr="00073A6A" w:rsidRDefault="00DF76A9" w:rsidP="00DF76A9">
      <w:pPr>
        <w:ind w:left="426"/>
        <w:jc w:val="both"/>
        <w:rPr>
          <w:rFonts w:ascii="Calibri" w:hAnsi="Calibri"/>
          <w:szCs w:val="24"/>
          <w:lang w:val="es-MX"/>
        </w:rPr>
      </w:pPr>
      <w:r w:rsidRPr="00073A6A">
        <w:rPr>
          <w:rFonts w:ascii="Calibri" w:hAnsi="Calibri"/>
          <w:szCs w:val="24"/>
          <w:lang w:val="es-MX"/>
        </w:rPr>
        <w:t>Esta sesión permite generar un volcado de sólo una tabla específica, o de un rango de tablas de un paquete o módulo, o de todas las tablas de todos los paquetes y módulos, para lo cual se deja abierto el rango en las casillas correspondientes, como indica el ejemplo. De este modo se respaldará toda la información de la compañía que se indique.</w:t>
      </w:r>
    </w:p>
    <w:p w14:paraId="2205D747" w14:textId="5464C23C" w:rsidR="00DF76A9" w:rsidRPr="00073A6A" w:rsidRDefault="00871D6B" w:rsidP="00DF76A9">
      <w:pPr>
        <w:ind w:left="426" w:hanging="426"/>
        <w:jc w:val="center"/>
        <w:rPr>
          <w:rFonts w:ascii="Calibri" w:hAnsi="Calibri"/>
          <w:szCs w:val="24"/>
        </w:rPr>
      </w:pPr>
      <w:r w:rsidRPr="00073A6A">
        <w:rPr>
          <w:rFonts w:ascii="Calibri" w:hAnsi="Calibri"/>
          <w:noProof/>
          <w:szCs w:val="24"/>
          <w:lang w:val="es-EC" w:eastAsia="es-EC"/>
        </w:rPr>
        <w:drawing>
          <wp:inline distT="0" distB="0" distL="0" distR="0" wp14:anchorId="425A5559" wp14:editId="2E036C76">
            <wp:extent cx="5617210" cy="2689225"/>
            <wp:effectExtent l="0" t="0" r="0" b="0"/>
            <wp:docPr id="1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7210" cy="2689225"/>
                    </a:xfrm>
                    <a:prstGeom prst="rect">
                      <a:avLst/>
                    </a:prstGeom>
                    <a:noFill/>
                    <a:ln>
                      <a:noFill/>
                    </a:ln>
                  </pic:spPr>
                </pic:pic>
              </a:graphicData>
            </a:graphic>
          </wp:inline>
        </w:drawing>
      </w:r>
    </w:p>
    <w:p w14:paraId="55209436" w14:textId="77777777" w:rsidR="00DF76A9" w:rsidRPr="00073A6A" w:rsidRDefault="00DF76A9" w:rsidP="00DF76A9">
      <w:pPr>
        <w:ind w:left="426" w:hanging="426"/>
        <w:jc w:val="both"/>
        <w:rPr>
          <w:rFonts w:ascii="Calibri" w:hAnsi="Calibri"/>
          <w:szCs w:val="24"/>
        </w:rPr>
      </w:pPr>
    </w:p>
    <w:p w14:paraId="5DE2B827" w14:textId="77777777" w:rsidR="00DF76A9" w:rsidRPr="00073A6A"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lang w:val="es-ES_tradnl"/>
        </w:rPr>
        <w:t xml:space="preserve">Ir a </w:t>
      </w:r>
      <w:r w:rsidRPr="00073A6A">
        <w:rPr>
          <w:rFonts w:ascii="Calibri" w:hAnsi="Calibri" w:cs="Arial"/>
          <w:b w:val="0"/>
          <w:szCs w:val="24"/>
        </w:rPr>
        <w:t>la pestaña “Archivos”, especificar el separador de campos, ingresar la ruta en donde se van a guardar los archivos a respaldar, así como también la ruta y el nombre del archivo que contenga los posibles errores que se generen durante el proceso de respaldo</w:t>
      </w:r>
    </w:p>
    <w:p w14:paraId="5DBF9685" w14:textId="6C5B707E" w:rsidR="00DF76A9" w:rsidRPr="00073A6A" w:rsidRDefault="00871D6B" w:rsidP="00DF76A9">
      <w:pPr>
        <w:tabs>
          <w:tab w:val="left" w:pos="1560"/>
        </w:tabs>
        <w:ind w:left="426" w:hanging="426"/>
        <w:jc w:val="center"/>
        <w:rPr>
          <w:rFonts w:ascii="Calibri" w:hAnsi="Calibri"/>
          <w:szCs w:val="24"/>
          <w:lang w:val="es-MX"/>
        </w:rPr>
      </w:pPr>
      <w:r w:rsidRPr="00073A6A">
        <w:rPr>
          <w:rFonts w:ascii="Calibri" w:hAnsi="Calibri"/>
          <w:noProof/>
          <w:szCs w:val="24"/>
          <w:lang w:val="es-EC" w:eastAsia="es-EC"/>
        </w:rPr>
        <w:drawing>
          <wp:inline distT="0" distB="0" distL="0" distR="0" wp14:anchorId="1E8912F9" wp14:editId="2EB8387A">
            <wp:extent cx="5617210" cy="2689225"/>
            <wp:effectExtent l="0" t="0" r="0" b="0"/>
            <wp:docPr id="15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7210" cy="2689225"/>
                    </a:xfrm>
                    <a:prstGeom prst="rect">
                      <a:avLst/>
                    </a:prstGeom>
                    <a:noFill/>
                    <a:ln>
                      <a:noFill/>
                    </a:ln>
                  </pic:spPr>
                </pic:pic>
              </a:graphicData>
            </a:graphic>
          </wp:inline>
        </w:drawing>
      </w:r>
    </w:p>
    <w:p w14:paraId="19FE4ACE" w14:textId="77777777" w:rsidR="00DF76A9" w:rsidRPr="00073A6A" w:rsidRDefault="00DF76A9" w:rsidP="00DF76A9">
      <w:pPr>
        <w:ind w:left="426" w:hanging="426"/>
        <w:jc w:val="both"/>
        <w:rPr>
          <w:rFonts w:ascii="Calibri" w:hAnsi="Calibri"/>
          <w:szCs w:val="24"/>
        </w:rPr>
      </w:pPr>
    </w:p>
    <w:p w14:paraId="4B88762F" w14:textId="77777777" w:rsidR="00DF76A9" w:rsidRDefault="00DF76A9" w:rsidP="003F40E2">
      <w:pPr>
        <w:pStyle w:val="Ttulo1"/>
        <w:numPr>
          <w:ilvl w:val="0"/>
          <w:numId w:val="2"/>
        </w:numPr>
        <w:suppressAutoHyphens/>
        <w:spacing w:line="276" w:lineRule="auto"/>
        <w:ind w:left="426" w:hanging="426"/>
        <w:rPr>
          <w:rFonts w:ascii="Calibri" w:hAnsi="Calibri" w:cs="Arial"/>
          <w:b w:val="0"/>
          <w:szCs w:val="24"/>
        </w:rPr>
      </w:pPr>
      <w:r w:rsidRPr="00073A6A">
        <w:rPr>
          <w:rFonts w:ascii="Calibri" w:hAnsi="Calibri" w:cs="Arial"/>
          <w:b w:val="0"/>
          <w:szCs w:val="24"/>
        </w:rPr>
        <w:t xml:space="preserve">Una vez indicados los datos a respaldar, basta hacer </w:t>
      </w:r>
      <w:r w:rsidR="00F07DD5" w:rsidRPr="00073A6A">
        <w:rPr>
          <w:rFonts w:ascii="Calibri" w:hAnsi="Calibri" w:cs="Arial"/>
          <w:b w:val="0"/>
          <w:szCs w:val="24"/>
        </w:rPr>
        <w:t>clic</w:t>
      </w:r>
      <w:r w:rsidRPr="00073A6A">
        <w:rPr>
          <w:rFonts w:ascii="Calibri" w:hAnsi="Calibri" w:cs="Arial"/>
          <w:b w:val="0"/>
          <w:szCs w:val="24"/>
        </w:rPr>
        <w:t xml:space="preserve"> en Crear. Este proceso se hace semanalmente mientras el tamaño de la compañía lo permita, al ser un proceso propio del ERP, no es una tarea optimizada para respaldo de datos, por lo que su tiempo de ejecución, podría decirse que es 50x más que un proceso de respaldo normal de Base de Datos.</w:t>
      </w:r>
    </w:p>
    <w:p w14:paraId="5F4D3DE9" w14:textId="50A48552" w:rsidR="1E5C7B39" w:rsidRDefault="1E5C7B39" w:rsidP="1E5C7B39">
      <w:pPr>
        <w:ind w:left="426" w:hanging="426"/>
        <w:jc w:val="both"/>
        <w:rPr>
          <w:rFonts w:ascii="Calibri" w:hAnsi="Calibri"/>
          <w:lang w:val="es-MX"/>
        </w:rPr>
      </w:pPr>
    </w:p>
    <w:sectPr w:rsidR="1E5C7B39">
      <w:headerReference w:type="default" r:id="rId150"/>
      <w:footerReference w:type="default" r:id="rId151"/>
      <w:pgSz w:w="11906" w:h="16838"/>
      <w:pgMar w:top="1224" w:right="936" w:bottom="864" w:left="1224" w:header="720" w:footer="7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AB60D" w14:textId="77777777" w:rsidR="004E3692" w:rsidRDefault="004E3692">
      <w:r>
        <w:separator/>
      </w:r>
    </w:p>
  </w:endnote>
  <w:endnote w:type="continuationSeparator" w:id="0">
    <w:p w14:paraId="1DB80BAE" w14:textId="77777777" w:rsidR="004E3692" w:rsidRDefault="004E3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61"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8"/>
      <w:gridCol w:w="1559"/>
      <w:gridCol w:w="1701"/>
      <w:gridCol w:w="1442"/>
      <w:gridCol w:w="990"/>
      <w:gridCol w:w="1395"/>
      <w:gridCol w:w="1476"/>
    </w:tblGrid>
    <w:tr w:rsidR="009E3207" w:rsidRPr="009672A4" w14:paraId="23F4B6B1" w14:textId="77777777" w:rsidTr="00A84131">
      <w:tc>
        <w:tcPr>
          <w:tcW w:w="1598" w:type="dxa"/>
        </w:tcPr>
        <w:p w14:paraId="42A0E77B" w14:textId="77777777" w:rsidR="009E3207" w:rsidRPr="009672A4" w:rsidRDefault="009E3207">
          <w:pPr>
            <w:pStyle w:val="Piedepgina"/>
            <w:rPr>
              <w:rFonts w:ascii="Calibri" w:hAnsi="Calibri"/>
              <w:sz w:val="18"/>
            </w:rPr>
          </w:pPr>
          <w:r w:rsidRPr="009672A4">
            <w:rPr>
              <w:rFonts w:ascii="Calibri" w:hAnsi="Calibri"/>
              <w:sz w:val="18"/>
            </w:rPr>
            <w:t>Elaborado por:</w:t>
          </w:r>
        </w:p>
        <w:p w14:paraId="31DD2836" w14:textId="6B8ABE17" w:rsidR="009E3207" w:rsidRPr="00BA5AB7" w:rsidRDefault="002F30F1">
          <w:pPr>
            <w:pStyle w:val="Piedepgina"/>
            <w:rPr>
              <w:rFonts w:ascii="Calibri" w:hAnsi="Calibri"/>
              <w:i/>
              <w:iCs/>
              <w:color w:val="0000CC"/>
              <w:rPrChange w:id="1172" w:author="Zambrano, Edwin" w:date="2020-05-09T01:19:00Z">
                <w:rPr>
                  <w:rFonts w:ascii="Calibri" w:hAnsi="Calibri"/>
                </w:rPr>
              </w:rPrChange>
            </w:rPr>
          </w:pPr>
          <w:ins w:id="1173" w:author="Zambrano, Edwin" w:date="2020-05-06T13:35:00Z">
            <w:r w:rsidRPr="00BA5AB7">
              <w:rPr>
                <w:rFonts w:ascii="Calibri" w:hAnsi="Calibri"/>
                <w:i/>
                <w:iCs/>
                <w:color w:val="0000CC"/>
                <w:rPrChange w:id="1174" w:author="Zambrano, Edwin" w:date="2020-05-09T01:19:00Z">
                  <w:rPr>
                    <w:rFonts w:ascii="Calibri" w:hAnsi="Calibri"/>
                  </w:rPr>
                </w:rPrChange>
              </w:rPr>
              <w:t>V. Álvarez</w:t>
            </w:r>
          </w:ins>
          <w:del w:id="1175" w:author="Zambrano, Edwin" w:date="2020-05-06T13:35:00Z">
            <w:r w:rsidR="009E3207" w:rsidRPr="00BA5AB7" w:rsidDel="007A53B6">
              <w:rPr>
                <w:rFonts w:ascii="Calibri" w:hAnsi="Calibri"/>
                <w:i/>
                <w:iCs/>
                <w:color w:val="0000CC"/>
                <w:rPrChange w:id="1176" w:author="Zambrano, Edwin" w:date="2020-05-09T01:19:00Z">
                  <w:rPr>
                    <w:rFonts w:ascii="Calibri" w:hAnsi="Calibri"/>
                  </w:rPr>
                </w:rPrChange>
              </w:rPr>
              <w:delText>F. Cerezo</w:delText>
            </w:r>
          </w:del>
        </w:p>
      </w:tc>
      <w:tc>
        <w:tcPr>
          <w:tcW w:w="1559" w:type="dxa"/>
        </w:tcPr>
        <w:p w14:paraId="0C5C60E2" w14:textId="1DEDC929" w:rsidR="009E3207" w:rsidRPr="009672A4" w:rsidRDefault="002F30F1">
          <w:pPr>
            <w:pStyle w:val="Piedepgina"/>
            <w:rPr>
              <w:rFonts w:ascii="Calibri" w:hAnsi="Calibri"/>
              <w:sz w:val="18"/>
            </w:rPr>
          </w:pPr>
          <w:ins w:id="1177" w:author="Zambrano, Edwin" w:date="2020-05-06T13:35:00Z">
            <w:r>
              <w:rPr>
                <w:rFonts w:ascii="Calibri" w:hAnsi="Calibri"/>
                <w:sz w:val="18"/>
              </w:rPr>
              <w:t>Revisado</w:t>
            </w:r>
          </w:ins>
          <w:del w:id="1178" w:author="Zambrano, Edwin" w:date="2020-05-06T13:35:00Z">
            <w:r w:rsidR="009E3207" w:rsidRPr="009672A4" w:rsidDel="002F30F1">
              <w:rPr>
                <w:rFonts w:ascii="Calibri" w:hAnsi="Calibri"/>
                <w:sz w:val="18"/>
              </w:rPr>
              <w:delText>Aprobado</w:delText>
            </w:r>
          </w:del>
          <w:r w:rsidR="009E3207" w:rsidRPr="009672A4">
            <w:rPr>
              <w:rFonts w:ascii="Calibri" w:hAnsi="Calibri"/>
              <w:sz w:val="18"/>
            </w:rPr>
            <w:t xml:space="preserve"> por:</w:t>
          </w:r>
        </w:p>
        <w:p w14:paraId="4EFD7998" w14:textId="0F7816B7" w:rsidR="009E3207" w:rsidRPr="00BA5AB7" w:rsidRDefault="00BA5AB7" w:rsidP="00BA5AB7">
          <w:pPr>
            <w:pStyle w:val="Piedepgina"/>
            <w:rPr>
              <w:rFonts w:ascii="Calibri" w:hAnsi="Calibri"/>
              <w:i/>
              <w:iCs/>
              <w:rPrChange w:id="1179" w:author="Zambrano, Edwin" w:date="2020-05-09T01:19:00Z">
                <w:rPr>
                  <w:rFonts w:ascii="Calibri" w:hAnsi="Calibri"/>
                </w:rPr>
              </w:rPrChange>
            </w:rPr>
            <w:pPrChange w:id="1180" w:author="Zambrano, Edwin" w:date="2020-05-09T01:19:00Z">
              <w:pPr>
                <w:pStyle w:val="Piedepgina"/>
              </w:pPr>
            </w:pPrChange>
          </w:pPr>
          <w:ins w:id="1181" w:author="Zambrano, Edwin" w:date="2020-05-09T01:19:00Z">
            <w:r w:rsidRPr="00BA5AB7">
              <w:rPr>
                <w:rFonts w:ascii="Calibri" w:hAnsi="Calibri"/>
                <w:i/>
                <w:iCs/>
                <w:color w:val="0000CC"/>
                <w:rPrChange w:id="1182" w:author="Zambrano, Edwin" w:date="2020-05-09T01:19:00Z">
                  <w:rPr>
                    <w:rFonts w:ascii="Calibri" w:hAnsi="Calibri"/>
                  </w:rPr>
                </w:rPrChange>
              </w:rPr>
              <w:t xml:space="preserve">A. </w:t>
            </w:r>
          </w:ins>
          <w:ins w:id="1183" w:author="Zambrano, Edwin" w:date="2020-05-06T13:36:00Z">
            <w:r w:rsidR="002F30F1" w:rsidRPr="00BA5AB7">
              <w:rPr>
                <w:rFonts w:ascii="Calibri" w:hAnsi="Calibri"/>
                <w:i/>
                <w:iCs/>
                <w:color w:val="0000CC"/>
                <w:rPrChange w:id="1184" w:author="Zambrano, Edwin" w:date="2020-05-09T01:19:00Z">
                  <w:rPr>
                    <w:rFonts w:ascii="Calibri" w:hAnsi="Calibri"/>
                  </w:rPr>
                </w:rPrChange>
              </w:rPr>
              <w:t>Cacao</w:t>
            </w:r>
          </w:ins>
          <w:del w:id="1185" w:author="Zambrano, Edwin" w:date="2020-05-06T13:36:00Z">
            <w:r w:rsidR="009E3207" w:rsidRPr="00BA5AB7" w:rsidDel="002F30F1">
              <w:rPr>
                <w:rFonts w:ascii="Calibri" w:hAnsi="Calibri"/>
                <w:i/>
                <w:iCs/>
                <w:rPrChange w:id="1186" w:author="Zambrano, Edwin" w:date="2020-05-09T01:19:00Z">
                  <w:rPr>
                    <w:rFonts w:ascii="Calibri" w:hAnsi="Calibri"/>
                  </w:rPr>
                </w:rPrChange>
              </w:rPr>
              <w:delText>F. Alarcón</w:delText>
            </w:r>
          </w:del>
        </w:p>
      </w:tc>
      <w:tc>
        <w:tcPr>
          <w:tcW w:w="1701" w:type="dxa"/>
        </w:tcPr>
        <w:p w14:paraId="6D2E9E99" w14:textId="77777777" w:rsidR="009E3207" w:rsidRPr="009672A4" w:rsidRDefault="009E3207">
          <w:pPr>
            <w:pStyle w:val="Piedepgina"/>
            <w:rPr>
              <w:rFonts w:ascii="Calibri" w:hAnsi="Calibri"/>
              <w:sz w:val="18"/>
            </w:rPr>
          </w:pPr>
          <w:r w:rsidRPr="009672A4">
            <w:rPr>
              <w:rFonts w:ascii="Calibri" w:hAnsi="Calibri"/>
              <w:sz w:val="18"/>
            </w:rPr>
            <w:t>Aprobado por:</w:t>
          </w:r>
        </w:p>
        <w:p w14:paraId="30874061" w14:textId="28A561B4" w:rsidR="009E3207" w:rsidRPr="00BA5AB7" w:rsidRDefault="00BA5AB7" w:rsidP="00BA5AB7">
          <w:pPr>
            <w:pStyle w:val="Piedepgina"/>
            <w:rPr>
              <w:rFonts w:ascii="Calibri" w:hAnsi="Calibri"/>
              <w:i/>
              <w:iCs/>
              <w:rPrChange w:id="1187" w:author="Zambrano, Edwin" w:date="2020-05-09T01:19:00Z">
                <w:rPr>
                  <w:rFonts w:ascii="Calibri" w:hAnsi="Calibri"/>
                </w:rPr>
              </w:rPrChange>
            </w:rPr>
            <w:pPrChange w:id="1188" w:author="Zambrano, Edwin" w:date="2020-05-09T01:19:00Z">
              <w:pPr>
                <w:pStyle w:val="Piedepgina"/>
                <w:ind w:left="16"/>
              </w:pPr>
            </w:pPrChange>
          </w:pPr>
          <w:ins w:id="1189" w:author="Zambrano, Edwin" w:date="2020-05-09T01:19:00Z">
            <w:r w:rsidRPr="00BA5AB7">
              <w:rPr>
                <w:rFonts w:ascii="Calibri" w:hAnsi="Calibri"/>
                <w:i/>
                <w:iCs/>
                <w:color w:val="0000CC"/>
                <w:rPrChange w:id="1190" w:author="Zambrano, Edwin" w:date="2020-05-09T01:19:00Z">
                  <w:rPr>
                    <w:rFonts w:ascii="Calibri" w:hAnsi="Calibri"/>
                  </w:rPr>
                </w:rPrChange>
              </w:rPr>
              <w:t xml:space="preserve">B. </w:t>
            </w:r>
          </w:ins>
          <w:ins w:id="1191" w:author="Zambrano, Edwin" w:date="2020-05-06T13:36:00Z">
            <w:r w:rsidR="002F30F1" w:rsidRPr="00BA5AB7">
              <w:rPr>
                <w:rFonts w:ascii="Calibri" w:hAnsi="Calibri"/>
                <w:i/>
                <w:iCs/>
                <w:color w:val="0000CC"/>
                <w:rPrChange w:id="1192" w:author="Zambrano, Edwin" w:date="2020-05-09T01:19:00Z">
                  <w:rPr>
                    <w:rFonts w:ascii="Calibri" w:hAnsi="Calibri"/>
                  </w:rPr>
                </w:rPrChange>
              </w:rPr>
              <w:t>Knezevic</w:t>
            </w:r>
          </w:ins>
          <w:del w:id="1193" w:author="Zambrano, Edwin" w:date="2020-05-06T13:36:00Z">
            <w:r w:rsidR="009E3207" w:rsidRPr="00BA5AB7" w:rsidDel="002F30F1">
              <w:rPr>
                <w:rFonts w:ascii="Calibri" w:hAnsi="Calibri"/>
                <w:i/>
                <w:iCs/>
                <w:rPrChange w:id="1194" w:author="Zambrano, Edwin" w:date="2020-05-09T01:19:00Z">
                  <w:rPr>
                    <w:rFonts w:ascii="Calibri" w:hAnsi="Calibri"/>
                  </w:rPr>
                </w:rPrChange>
              </w:rPr>
              <w:delText>A. Heinert</w:delText>
            </w:r>
          </w:del>
        </w:p>
      </w:tc>
      <w:tc>
        <w:tcPr>
          <w:tcW w:w="1442" w:type="dxa"/>
        </w:tcPr>
        <w:p w14:paraId="4FBD9930" w14:textId="77777777" w:rsidR="009E3207" w:rsidRPr="009672A4" w:rsidRDefault="009E3207">
          <w:pPr>
            <w:pStyle w:val="Piedepgina"/>
            <w:rPr>
              <w:rFonts w:ascii="Calibri" w:hAnsi="Calibri"/>
              <w:sz w:val="18"/>
            </w:rPr>
          </w:pPr>
          <w:r w:rsidRPr="009672A4">
            <w:rPr>
              <w:rFonts w:ascii="Calibri" w:hAnsi="Calibri"/>
              <w:sz w:val="18"/>
            </w:rPr>
            <w:t>Fecha:</w:t>
          </w:r>
        </w:p>
        <w:p w14:paraId="37AA9902" w14:textId="55F079E6" w:rsidR="009E3207" w:rsidRPr="00BA5AB7" w:rsidRDefault="009A7F91">
          <w:pPr>
            <w:pStyle w:val="Piedepgina"/>
            <w:jc w:val="center"/>
            <w:rPr>
              <w:rFonts w:ascii="Calibri" w:hAnsi="Calibri"/>
              <w:i/>
              <w:iCs/>
              <w:rPrChange w:id="1195" w:author="Zambrano, Edwin" w:date="2020-05-09T01:20:00Z">
                <w:rPr>
                  <w:rFonts w:ascii="Calibri" w:hAnsi="Calibri"/>
                </w:rPr>
              </w:rPrChange>
            </w:rPr>
            <w:pPrChange w:id="1196" w:author="Steeven Perez" w:date="2018-02-15T08:21:00Z">
              <w:pPr>
                <w:pStyle w:val="Piedepgina"/>
              </w:pPr>
            </w:pPrChange>
          </w:pPr>
          <w:ins w:id="1197" w:author="Zambrano, Edwin" w:date="2020-05-06T13:36:00Z">
            <w:r w:rsidRPr="00BA5AB7">
              <w:rPr>
                <w:rFonts w:ascii="Calibri" w:hAnsi="Calibri"/>
                <w:i/>
                <w:iCs/>
                <w:color w:val="0000CC"/>
                <w:rPrChange w:id="1198" w:author="Zambrano, Edwin" w:date="2020-05-09T01:20:00Z">
                  <w:rPr>
                    <w:rFonts w:ascii="Calibri" w:hAnsi="Calibri"/>
                  </w:rPr>
                </w:rPrChange>
              </w:rPr>
              <w:t>Abr 06/2020</w:t>
            </w:r>
          </w:ins>
          <w:del w:id="1199" w:author="Zambrano, Edwin" w:date="2020-05-06T13:36:00Z">
            <w:r w:rsidR="009E3207" w:rsidRPr="00BA5AB7" w:rsidDel="002F30F1">
              <w:rPr>
                <w:rFonts w:ascii="Calibri" w:hAnsi="Calibri"/>
                <w:i/>
                <w:iCs/>
                <w:rPrChange w:id="1200" w:author="Zambrano, Edwin" w:date="2020-05-09T01:20:00Z">
                  <w:rPr>
                    <w:rFonts w:ascii="Calibri" w:hAnsi="Calibri"/>
                  </w:rPr>
                </w:rPrChange>
              </w:rPr>
              <w:delText>Feb</w:delText>
            </w:r>
          </w:del>
          <w:ins w:id="1201" w:author="Steeven Perez" w:date="2018-02-15T08:20:00Z">
            <w:del w:id="1202" w:author="Zambrano, Edwin" w:date="2020-05-06T13:36:00Z">
              <w:r w:rsidR="00C0366B" w:rsidRPr="00BA5AB7" w:rsidDel="002F30F1">
                <w:rPr>
                  <w:rFonts w:ascii="Calibri" w:hAnsi="Calibri"/>
                  <w:i/>
                  <w:iCs/>
                  <w:rPrChange w:id="1203" w:author="Zambrano, Edwin" w:date="2020-05-09T01:20:00Z">
                    <w:rPr>
                      <w:rFonts w:ascii="Calibri" w:hAnsi="Calibri"/>
                    </w:rPr>
                  </w:rPrChange>
                </w:rPr>
                <w:delText>15</w:delText>
              </w:r>
            </w:del>
          </w:ins>
          <w:del w:id="1204" w:author="Zambrano, Edwin" w:date="2020-05-06T13:36:00Z">
            <w:r w:rsidR="009E3207" w:rsidRPr="00BA5AB7" w:rsidDel="002F30F1">
              <w:rPr>
                <w:rFonts w:ascii="Calibri" w:hAnsi="Calibri"/>
                <w:i/>
                <w:iCs/>
                <w:rPrChange w:id="1205" w:author="Zambrano, Edwin" w:date="2020-05-09T01:20:00Z">
                  <w:rPr>
                    <w:rFonts w:ascii="Calibri" w:hAnsi="Calibri"/>
                  </w:rPr>
                </w:rPrChange>
              </w:rPr>
              <w:delText>08/2018</w:delText>
            </w:r>
          </w:del>
        </w:p>
      </w:tc>
      <w:tc>
        <w:tcPr>
          <w:tcW w:w="990" w:type="dxa"/>
        </w:tcPr>
        <w:p w14:paraId="26BCC203" w14:textId="77777777" w:rsidR="009E3207" w:rsidRPr="009672A4" w:rsidRDefault="009E3207">
          <w:pPr>
            <w:pStyle w:val="Piedepgina"/>
            <w:rPr>
              <w:rFonts w:ascii="Calibri" w:hAnsi="Calibri"/>
              <w:sz w:val="18"/>
            </w:rPr>
          </w:pPr>
          <w:r w:rsidRPr="009672A4">
            <w:rPr>
              <w:rFonts w:ascii="Calibri" w:hAnsi="Calibri"/>
              <w:sz w:val="18"/>
            </w:rPr>
            <w:t>Versión:</w:t>
          </w:r>
        </w:p>
        <w:p w14:paraId="326BB03A" w14:textId="0581554F" w:rsidR="009E3207" w:rsidRPr="00BA5AB7" w:rsidRDefault="00C0366B">
          <w:pPr>
            <w:pStyle w:val="Piedepgina"/>
            <w:jc w:val="center"/>
            <w:rPr>
              <w:rFonts w:ascii="Calibri" w:hAnsi="Calibri"/>
              <w:i/>
              <w:iCs/>
              <w:rPrChange w:id="1206" w:author="Zambrano, Edwin" w:date="2020-05-09T01:20:00Z">
                <w:rPr>
                  <w:rFonts w:ascii="Calibri" w:hAnsi="Calibri"/>
                </w:rPr>
              </w:rPrChange>
            </w:rPr>
            <w:pPrChange w:id="1207" w:author="Steeven Perez" w:date="2018-02-15T08:21:00Z">
              <w:pPr>
                <w:pStyle w:val="Piedepgina"/>
              </w:pPr>
            </w:pPrChange>
          </w:pPr>
          <w:ins w:id="1208" w:author="Steeven Perez" w:date="2018-02-15T08:19:00Z">
            <w:r w:rsidRPr="00BA5AB7">
              <w:rPr>
                <w:rFonts w:ascii="Calibri" w:hAnsi="Calibri"/>
                <w:i/>
                <w:iCs/>
                <w:color w:val="0000CC"/>
                <w:rPrChange w:id="1209" w:author="Zambrano, Edwin" w:date="2020-05-09T01:20:00Z">
                  <w:rPr>
                    <w:rFonts w:ascii="Calibri" w:hAnsi="Calibri"/>
                  </w:rPr>
                </w:rPrChange>
              </w:rPr>
              <w:t>3.</w:t>
            </w:r>
          </w:ins>
          <w:ins w:id="1210" w:author="Zambrano, Edwin" w:date="2020-05-06T13:36:00Z">
            <w:r w:rsidR="009A7F91" w:rsidRPr="00BA5AB7">
              <w:rPr>
                <w:rFonts w:ascii="Calibri" w:hAnsi="Calibri"/>
                <w:i/>
                <w:iCs/>
                <w:color w:val="0000CC"/>
                <w:rPrChange w:id="1211" w:author="Zambrano, Edwin" w:date="2020-05-09T01:20:00Z">
                  <w:rPr>
                    <w:rFonts w:ascii="Calibri" w:hAnsi="Calibri"/>
                  </w:rPr>
                </w:rPrChange>
              </w:rPr>
              <w:t>3</w:t>
            </w:r>
          </w:ins>
          <w:ins w:id="1212" w:author="Steeven Perez" w:date="2018-02-15T08:19:00Z">
            <w:del w:id="1213" w:author="Zambrano, Edwin" w:date="2020-05-06T13:36:00Z">
              <w:r w:rsidRPr="00BA5AB7" w:rsidDel="009A7F91">
                <w:rPr>
                  <w:rFonts w:ascii="Calibri" w:hAnsi="Calibri"/>
                  <w:i/>
                  <w:iCs/>
                  <w:rPrChange w:id="1214" w:author="Zambrano, Edwin" w:date="2020-05-09T01:20:00Z">
                    <w:rPr>
                      <w:rFonts w:ascii="Calibri" w:hAnsi="Calibri"/>
                    </w:rPr>
                  </w:rPrChange>
                </w:rPr>
                <w:delText>2</w:delText>
              </w:r>
            </w:del>
          </w:ins>
          <w:del w:id="1215" w:author="Steeven Perez" w:date="2018-02-15T08:19:00Z">
            <w:r w:rsidR="009E3207" w:rsidRPr="00BA5AB7" w:rsidDel="00C0366B">
              <w:rPr>
                <w:rFonts w:ascii="Calibri" w:hAnsi="Calibri"/>
                <w:i/>
                <w:iCs/>
                <w:rPrChange w:id="1216" w:author="Zambrano, Edwin" w:date="2020-05-09T01:20:00Z">
                  <w:rPr>
                    <w:rFonts w:ascii="Calibri" w:hAnsi="Calibri"/>
                  </w:rPr>
                </w:rPrChange>
              </w:rPr>
              <w:delText>0.1</w:delText>
            </w:r>
          </w:del>
        </w:p>
      </w:tc>
      <w:tc>
        <w:tcPr>
          <w:tcW w:w="1395" w:type="dxa"/>
        </w:tcPr>
        <w:p w14:paraId="68547151" w14:textId="77777777" w:rsidR="009E3207" w:rsidRPr="009672A4" w:rsidRDefault="009E3207">
          <w:pPr>
            <w:pStyle w:val="Piedepgina"/>
            <w:rPr>
              <w:rFonts w:ascii="Calibri" w:hAnsi="Calibri"/>
              <w:sz w:val="18"/>
            </w:rPr>
          </w:pPr>
          <w:r w:rsidRPr="009672A4">
            <w:rPr>
              <w:rFonts w:ascii="Calibri" w:hAnsi="Calibri"/>
              <w:sz w:val="18"/>
            </w:rPr>
            <w:t>Documento:</w:t>
          </w:r>
        </w:p>
        <w:p w14:paraId="0A8C1EE0" w14:textId="77777777" w:rsidR="009E3207" w:rsidRPr="009672A4" w:rsidRDefault="009E3207">
          <w:pPr>
            <w:pStyle w:val="Piedepgina"/>
            <w:jc w:val="center"/>
            <w:rPr>
              <w:rFonts w:ascii="Calibri" w:hAnsi="Calibri"/>
            </w:rPr>
            <w:pPrChange w:id="1217" w:author="Steeven Perez" w:date="2018-02-15T08:21:00Z">
              <w:pPr>
                <w:pStyle w:val="Piedepgina"/>
              </w:pPr>
            </w:pPrChange>
          </w:pPr>
          <w:r>
            <w:rPr>
              <w:rFonts w:ascii="Calibri" w:hAnsi="Calibri"/>
            </w:rPr>
            <w:t>IT-630-50</w:t>
          </w:r>
        </w:p>
      </w:tc>
      <w:tc>
        <w:tcPr>
          <w:tcW w:w="1476" w:type="dxa"/>
        </w:tcPr>
        <w:p w14:paraId="3C8920D0" w14:textId="77777777" w:rsidR="009E3207" w:rsidRPr="009672A4" w:rsidRDefault="009E3207">
          <w:pPr>
            <w:pStyle w:val="Piedepgina"/>
            <w:rPr>
              <w:rFonts w:ascii="Calibri" w:hAnsi="Calibri"/>
              <w:sz w:val="18"/>
            </w:rPr>
          </w:pPr>
          <w:r w:rsidRPr="009672A4">
            <w:rPr>
              <w:rFonts w:ascii="Calibri" w:hAnsi="Calibri"/>
              <w:sz w:val="18"/>
            </w:rPr>
            <w:t>Página:</w:t>
          </w:r>
        </w:p>
        <w:p w14:paraId="73BC9032" w14:textId="77777777" w:rsidR="009E3207" w:rsidRPr="009672A4" w:rsidRDefault="009E3207">
          <w:pPr>
            <w:pStyle w:val="Piedepgina"/>
            <w:jc w:val="center"/>
            <w:rPr>
              <w:rFonts w:ascii="Calibri" w:hAnsi="Calibri"/>
              <w:sz w:val="18"/>
            </w:rPr>
            <w:pPrChange w:id="1218" w:author="Steeven Perez" w:date="2018-02-15T08:21:00Z">
              <w:pPr>
                <w:pStyle w:val="Piedepgina"/>
              </w:pPr>
            </w:pPrChange>
          </w:pPr>
          <w:r w:rsidRPr="009672A4">
            <w:rPr>
              <w:rStyle w:val="Nmerodepgina"/>
              <w:rFonts w:ascii="Calibri" w:hAnsi="Calibri"/>
            </w:rPr>
            <w:fldChar w:fldCharType="begin"/>
          </w:r>
          <w:r w:rsidRPr="009672A4">
            <w:rPr>
              <w:rStyle w:val="Nmerodepgina"/>
              <w:rFonts w:ascii="Calibri" w:hAnsi="Calibri"/>
            </w:rPr>
            <w:instrText xml:space="preserve"> PAGE </w:instrText>
          </w:r>
          <w:r w:rsidRPr="009672A4">
            <w:rPr>
              <w:rStyle w:val="Nmerodepgina"/>
              <w:rFonts w:ascii="Calibri" w:hAnsi="Calibri"/>
            </w:rPr>
            <w:fldChar w:fldCharType="separate"/>
          </w:r>
          <w:r w:rsidR="008631A4">
            <w:rPr>
              <w:rStyle w:val="Nmerodepgina"/>
              <w:rFonts w:ascii="Calibri" w:hAnsi="Calibri"/>
              <w:noProof/>
            </w:rPr>
            <w:t>1</w:t>
          </w:r>
          <w:r w:rsidRPr="009672A4">
            <w:rPr>
              <w:rStyle w:val="Nmerodepgina"/>
              <w:rFonts w:ascii="Calibri" w:hAnsi="Calibri"/>
            </w:rPr>
            <w:fldChar w:fldCharType="end"/>
          </w:r>
          <w:r w:rsidRPr="009672A4">
            <w:rPr>
              <w:rStyle w:val="Nmerodepgina"/>
              <w:rFonts w:ascii="Calibri" w:hAnsi="Calibri"/>
            </w:rPr>
            <w:t xml:space="preserve"> de  </w:t>
          </w:r>
          <w:ins w:id="1219" w:author="Steeven Perez" w:date="2018-02-15T08:19:00Z">
            <w:del w:id="1220" w:author="Alvarez, Veronica" w:date="2020-04-06T18:57:00Z">
              <w:r w:rsidR="00C0366B" w:rsidDel="00C66F81">
                <w:rPr>
                  <w:rStyle w:val="Nmerodepgina"/>
                  <w:rFonts w:ascii="Calibri" w:hAnsi="Calibri"/>
                </w:rPr>
                <w:delText>103</w:delText>
              </w:r>
            </w:del>
          </w:ins>
          <w:ins w:id="1221" w:author="Alvarez, Veronica" w:date="2020-04-06T18:57:00Z">
            <w:r w:rsidR="00C66F81">
              <w:rPr>
                <w:rStyle w:val="Nmerodepgina"/>
                <w:rFonts w:ascii="Calibri" w:hAnsi="Calibri"/>
              </w:rPr>
              <w:t>61</w:t>
            </w:r>
          </w:ins>
          <w:del w:id="1222" w:author="Steeven Perez" w:date="2018-02-15T08:19:00Z">
            <w:r w:rsidDel="00C0366B">
              <w:rPr>
                <w:rStyle w:val="Nmerodepgina"/>
                <w:rFonts w:ascii="Calibri" w:hAnsi="Calibri"/>
              </w:rPr>
              <w:delText>52</w:delText>
            </w:r>
          </w:del>
        </w:p>
      </w:tc>
    </w:tr>
  </w:tbl>
  <w:p w14:paraId="7E1166C2" w14:textId="77777777" w:rsidR="009E3207" w:rsidRDefault="009E32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CA9A4" w14:textId="77777777" w:rsidR="004E3692" w:rsidRDefault="004E3692">
      <w:r>
        <w:separator/>
      </w:r>
    </w:p>
  </w:footnote>
  <w:footnote w:type="continuationSeparator" w:id="0">
    <w:p w14:paraId="3BEF87EC" w14:textId="77777777" w:rsidR="004E3692" w:rsidRDefault="004E3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162" w:author="Zambrano, Edwin" w:date="2020-05-09T01:20:00Z">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5040"/>
      <w:gridCol w:w="5121"/>
      <w:tblGridChange w:id="1163">
        <w:tblGrid>
          <w:gridCol w:w="5040"/>
          <w:gridCol w:w="5121"/>
        </w:tblGrid>
      </w:tblGridChange>
    </w:tblGrid>
    <w:tr w:rsidR="009E3207" w:rsidRPr="009672A4" w14:paraId="0EED6C72" w14:textId="77777777" w:rsidTr="00121272">
      <w:trPr>
        <w:trHeight w:val="1266"/>
        <w:trPrChange w:id="1164" w:author="Zambrano, Edwin" w:date="2020-05-09T01:20:00Z">
          <w:trPr>
            <w:trHeight w:val="710"/>
          </w:trPr>
        </w:trPrChange>
      </w:trPr>
      <w:tc>
        <w:tcPr>
          <w:tcW w:w="5040" w:type="dxa"/>
          <w:tcBorders>
            <w:top w:val="single" w:sz="4" w:space="0" w:color="auto"/>
            <w:left w:val="single" w:sz="4" w:space="0" w:color="auto"/>
            <w:bottom w:val="nil"/>
            <w:right w:val="single" w:sz="4" w:space="0" w:color="auto"/>
          </w:tcBorders>
          <w:vAlign w:val="bottom"/>
          <w:tcPrChange w:id="1165" w:author="Zambrano, Edwin" w:date="2020-05-09T01:20:00Z">
            <w:tcPr>
              <w:tcW w:w="5040" w:type="dxa"/>
              <w:tcBorders>
                <w:top w:val="single" w:sz="4" w:space="0" w:color="auto"/>
                <w:left w:val="single" w:sz="4" w:space="0" w:color="auto"/>
                <w:bottom w:val="nil"/>
                <w:right w:val="single" w:sz="4" w:space="0" w:color="auto"/>
              </w:tcBorders>
              <w:vAlign w:val="bottom"/>
            </w:tcPr>
          </w:tcPrChange>
        </w:tcPr>
        <w:p w14:paraId="0F14BA25" w14:textId="655F066A" w:rsidR="009E3207" w:rsidRPr="009672A4" w:rsidRDefault="00871D6B" w:rsidP="00121272">
          <w:pPr>
            <w:pStyle w:val="Encabezado"/>
            <w:spacing w:line="276" w:lineRule="auto"/>
            <w:jc w:val="center"/>
            <w:rPr>
              <w:rFonts w:ascii="Calibri" w:hAnsi="Calibri"/>
              <w:b/>
            </w:rPr>
            <w:pPrChange w:id="1166" w:author="Zambrano, Edwin" w:date="2020-05-09T01:20:00Z">
              <w:pPr>
                <w:pStyle w:val="Encabezado"/>
              </w:pPr>
            </w:pPrChange>
          </w:pPr>
          <w:del w:id="1167" w:author="Alvarez, Veronica" w:date="2020-04-06T16:01:00Z">
            <w:r w:rsidRPr="009672A4" w:rsidDel="00AF3849">
              <w:rPr>
                <w:rFonts w:ascii="Calibri" w:hAnsi="Calibri"/>
                <w:b/>
                <w:noProof/>
              </w:rPr>
              <w:drawing>
                <wp:inline distT="0" distB="0" distL="0" distR="0" wp14:anchorId="2EDC2E85" wp14:editId="7CA35EF3">
                  <wp:extent cx="2559050" cy="514985"/>
                  <wp:effectExtent l="0" t="0" r="0" b="0"/>
                  <wp:docPr id="57" name="Picture 57" descr="logo_grupoberlin_tamano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go_grupoberlin_tamanos_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59050" cy="514985"/>
                          </a:xfrm>
                          <a:prstGeom prst="rect">
                            <a:avLst/>
                          </a:prstGeom>
                          <a:noFill/>
                          <a:ln>
                            <a:noFill/>
                          </a:ln>
                        </pic:spPr>
                      </pic:pic>
                    </a:graphicData>
                  </a:graphic>
                </wp:inline>
              </w:drawing>
            </w:r>
          </w:del>
          <w:ins w:id="1168" w:author="Alvarez, Veronica" w:date="2020-04-06T16:01:00Z">
            <w:del w:id="1169" w:author="Zambrano, Edwin" w:date="2020-05-06T13:30:00Z">
              <w:r w:rsidDel="004F78A5">
                <w:rPr>
                  <w:rFonts w:ascii="Calibri" w:hAnsi="Calibri"/>
                  <w:b/>
                  <w:noProof/>
                </w:rPr>
                <w:drawing>
                  <wp:inline distT="0" distB="0" distL="0" distR="0" wp14:anchorId="4FF16A13" wp14:editId="44A510EE">
                    <wp:extent cx="2297430" cy="576580"/>
                    <wp:effectExtent l="0" t="0" r="0" b="0"/>
                    <wp:docPr id="58" name="Picture 58" descr="LOGO 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GO T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97430" cy="576580"/>
                            </a:xfrm>
                            <a:prstGeom prst="rect">
                              <a:avLst/>
                            </a:prstGeom>
                            <a:noFill/>
                            <a:ln>
                              <a:noFill/>
                            </a:ln>
                          </pic:spPr>
                        </pic:pic>
                      </a:graphicData>
                    </a:graphic>
                  </wp:inline>
                </w:drawing>
              </w:r>
            </w:del>
          </w:ins>
          <w:ins w:id="1170" w:author="Zambrano, Edwin" w:date="2020-05-06T13:30:00Z">
            <w:r w:rsidR="004F78A5">
              <w:rPr>
                <w:noProof/>
              </w:rPr>
              <w:drawing>
                <wp:inline distT="0" distB="0" distL="0" distR="0" wp14:anchorId="098607A6" wp14:editId="75E0176F">
                  <wp:extent cx="1704975" cy="708025"/>
                  <wp:effectExtent l="0" t="0" r="9525" b="0"/>
                  <wp:docPr id="154" name="Imagen 154"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3" descr="Imagen que contiene dibuj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1704975" cy="708025"/>
                          </a:xfrm>
                          <a:prstGeom prst="rect">
                            <a:avLst/>
                          </a:prstGeom>
                        </pic:spPr>
                      </pic:pic>
                    </a:graphicData>
                  </a:graphic>
                </wp:inline>
              </w:drawing>
            </w:r>
          </w:ins>
        </w:p>
      </w:tc>
      <w:tc>
        <w:tcPr>
          <w:tcW w:w="5121" w:type="dxa"/>
          <w:tcBorders>
            <w:top w:val="single" w:sz="4" w:space="0" w:color="auto"/>
            <w:left w:val="nil"/>
            <w:bottom w:val="nil"/>
            <w:right w:val="single" w:sz="4" w:space="0" w:color="auto"/>
          </w:tcBorders>
          <w:vAlign w:val="center"/>
          <w:tcPrChange w:id="1171" w:author="Zambrano, Edwin" w:date="2020-05-09T01:20:00Z">
            <w:tcPr>
              <w:tcW w:w="5121" w:type="dxa"/>
              <w:tcBorders>
                <w:top w:val="single" w:sz="4" w:space="0" w:color="auto"/>
                <w:left w:val="nil"/>
                <w:bottom w:val="nil"/>
                <w:right w:val="single" w:sz="4" w:space="0" w:color="auto"/>
              </w:tcBorders>
              <w:vAlign w:val="center"/>
            </w:tcPr>
          </w:tcPrChange>
        </w:tcPr>
        <w:p w14:paraId="2935C5AE" w14:textId="77777777" w:rsidR="009E3207" w:rsidRPr="009672A4" w:rsidRDefault="009E3207">
          <w:pPr>
            <w:pStyle w:val="Encabezado"/>
            <w:jc w:val="center"/>
            <w:rPr>
              <w:rFonts w:ascii="Calibri" w:hAnsi="Calibri"/>
              <w:b/>
              <w:sz w:val="28"/>
            </w:rPr>
          </w:pPr>
          <w:r w:rsidRPr="009672A4">
            <w:rPr>
              <w:rFonts w:ascii="Calibri" w:hAnsi="Calibri"/>
              <w:b/>
              <w:sz w:val="36"/>
            </w:rPr>
            <w:t>Instrucción de Trabajo</w:t>
          </w:r>
        </w:p>
      </w:tc>
    </w:tr>
    <w:tr w:rsidR="009E3207" w:rsidRPr="009672A4" w14:paraId="24F43A35" w14:textId="77777777">
      <w:trPr>
        <w:cantSplit/>
        <w:trHeight w:val="710"/>
      </w:trPr>
      <w:tc>
        <w:tcPr>
          <w:tcW w:w="5040" w:type="dxa"/>
          <w:tcBorders>
            <w:top w:val="single" w:sz="4" w:space="0" w:color="auto"/>
            <w:bottom w:val="single" w:sz="4" w:space="0" w:color="auto"/>
          </w:tcBorders>
          <w:vAlign w:val="center"/>
        </w:tcPr>
        <w:p w14:paraId="456608C9" w14:textId="77777777" w:rsidR="009E3207" w:rsidRPr="009672A4" w:rsidRDefault="009E3207">
          <w:pPr>
            <w:pStyle w:val="Encabezado"/>
            <w:jc w:val="center"/>
            <w:rPr>
              <w:rFonts w:ascii="Calibri" w:hAnsi="Calibri"/>
              <w:b/>
              <w:noProof/>
              <w:sz w:val="28"/>
            </w:rPr>
          </w:pPr>
          <w:r w:rsidRPr="009672A4">
            <w:rPr>
              <w:rFonts w:ascii="Calibri" w:hAnsi="Calibri"/>
              <w:b/>
            </w:rPr>
            <w:t>Referencia:</w:t>
          </w:r>
          <w:r w:rsidRPr="009672A4">
            <w:rPr>
              <w:rFonts w:ascii="Calibri" w:hAnsi="Calibri"/>
            </w:rPr>
            <w:t xml:space="preserve"> P-630-02 Mantenimiento de Sistemas</w:t>
          </w:r>
        </w:p>
      </w:tc>
      <w:tc>
        <w:tcPr>
          <w:tcW w:w="5121" w:type="dxa"/>
          <w:tcBorders>
            <w:top w:val="single" w:sz="4" w:space="0" w:color="auto"/>
            <w:bottom w:val="single" w:sz="4" w:space="0" w:color="auto"/>
          </w:tcBorders>
          <w:vAlign w:val="center"/>
        </w:tcPr>
        <w:p w14:paraId="766BE9C6" w14:textId="77777777" w:rsidR="009E3207" w:rsidRPr="009672A4" w:rsidRDefault="009E3207">
          <w:pPr>
            <w:pStyle w:val="Encabezado"/>
            <w:jc w:val="center"/>
            <w:rPr>
              <w:rFonts w:ascii="Calibri" w:hAnsi="Calibri"/>
              <w:b/>
            </w:rPr>
          </w:pPr>
          <w:r>
            <w:rPr>
              <w:rFonts w:ascii="Calibri" w:hAnsi="Calibri"/>
              <w:b/>
              <w:sz w:val="32"/>
            </w:rPr>
            <w:t>IT-630-50</w:t>
          </w:r>
          <w:r w:rsidRPr="009672A4">
            <w:rPr>
              <w:rFonts w:ascii="Calibri" w:hAnsi="Calibri"/>
              <w:b/>
              <w:sz w:val="32"/>
            </w:rPr>
            <w:t xml:space="preserve"> Programación de Tareas de Respaldo</w:t>
          </w:r>
        </w:p>
      </w:tc>
    </w:tr>
  </w:tbl>
  <w:p w14:paraId="4869BEAC" w14:textId="77777777" w:rsidR="009E3207" w:rsidRDefault="009E32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343D"/>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 w15:restartNumberingAfterBreak="0">
    <w:nsid w:val="08031B5A"/>
    <w:multiLevelType w:val="hybridMultilevel"/>
    <w:tmpl w:val="9C90DDB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B06082B"/>
    <w:multiLevelType w:val="hybridMultilevel"/>
    <w:tmpl w:val="9C90DDB0"/>
    <w:lvl w:ilvl="0" w:tplc="300A000F">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 w15:restartNumberingAfterBreak="0">
    <w:nsid w:val="123C3024"/>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4" w15:restartNumberingAfterBreak="0">
    <w:nsid w:val="15272AAA"/>
    <w:multiLevelType w:val="hybridMultilevel"/>
    <w:tmpl w:val="9C90DDB0"/>
    <w:lvl w:ilvl="0" w:tplc="300A000F">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5" w15:restartNumberingAfterBreak="0">
    <w:nsid w:val="2CB967F6"/>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6" w15:restartNumberingAfterBreak="0">
    <w:nsid w:val="2FF21EEC"/>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7" w15:restartNumberingAfterBreak="0">
    <w:nsid w:val="31F009B1"/>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8" w15:restartNumberingAfterBreak="0">
    <w:nsid w:val="3C762BD4"/>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9" w15:restartNumberingAfterBreak="0">
    <w:nsid w:val="42E76172"/>
    <w:multiLevelType w:val="hybridMultilevel"/>
    <w:tmpl w:val="A51A53F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433224B7"/>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1" w15:restartNumberingAfterBreak="0">
    <w:nsid w:val="49C31533"/>
    <w:multiLevelType w:val="hybridMultilevel"/>
    <w:tmpl w:val="9C90DDB0"/>
    <w:lvl w:ilvl="0" w:tplc="300A000F">
      <w:start w:val="1"/>
      <w:numFmt w:val="decimal"/>
      <w:lvlText w:val="%1."/>
      <w:lvlJc w:val="left"/>
      <w:pPr>
        <w:ind w:left="1440" w:hanging="360"/>
      </w:pPr>
      <w:rPr>
        <w:rFonts w:hint="default"/>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2" w15:restartNumberingAfterBreak="0">
    <w:nsid w:val="53407EB7"/>
    <w:multiLevelType w:val="hybridMultilevel"/>
    <w:tmpl w:val="25E41A76"/>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13" w15:restartNumberingAfterBreak="0">
    <w:nsid w:val="55F84086"/>
    <w:multiLevelType w:val="hybridMultilevel"/>
    <w:tmpl w:val="2EEC6ABE"/>
    <w:lvl w:ilvl="0" w:tplc="300A0003">
      <w:start w:val="1"/>
      <w:numFmt w:val="bullet"/>
      <w:lvlText w:val="o"/>
      <w:lvlJc w:val="left"/>
      <w:pPr>
        <w:ind w:left="1146" w:hanging="360"/>
      </w:pPr>
      <w:rPr>
        <w:rFonts w:ascii="Courier New" w:hAnsi="Courier New" w:cs="Courier New"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14" w15:restartNumberingAfterBreak="0">
    <w:nsid w:val="58A44FAE"/>
    <w:multiLevelType w:val="hybridMultilevel"/>
    <w:tmpl w:val="634AA6E6"/>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A1B0C57"/>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6" w15:restartNumberingAfterBreak="0">
    <w:nsid w:val="601A07FA"/>
    <w:multiLevelType w:val="hybridMultilevel"/>
    <w:tmpl w:val="9C90DDB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CD86950"/>
    <w:multiLevelType w:val="hybridMultilevel"/>
    <w:tmpl w:val="E16449B6"/>
    <w:lvl w:ilvl="0" w:tplc="60B81182">
      <w:start w:val="1"/>
      <w:numFmt w:val="lowerLetter"/>
      <w:lvlText w:val="%1."/>
      <w:lvlJc w:val="left"/>
      <w:pPr>
        <w:ind w:left="786" w:hanging="360"/>
      </w:pPr>
      <w:rPr>
        <w:rFonts w:hint="default"/>
      </w:rPr>
    </w:lvl>
    <w:lvl w:ilvl="1" w:tplc="300A000F">
      <w:start w:val="1"/>
      <w:numFmt w:val="decimal"/>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8" w15:restartNumberingAfterBreak="0">
    <w:nsid w:val="6CF77CD5"/>
    <w:multiLevelType w:val="hybridMultilevel"/>
    <w:tmpl w:val="639A6CCA"/>
    <w:lvl w:ilvl="0" w:tplc="60B81182">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num w:numId="1">
    <w:abstractNumId w:val="12"/>
  </w:num>
  <w:num w:numId="2">
    <w:abstractNumId w:val="4"/>
  </w:num>
  <w:num w:numId="3">
    <w:abstractNumId w:val="2"/>
  </w:num>
  <w:num w:numId="4">
    <w:abstractNumId w:val="13"/>
  </w:num>
  <w:num w:numId="5">
    <w:abstractNumId w:val="16"/>
  </w:num>
  <w:num w:numId="6">
    <w:abstractNumId w:val="1"/>
  </w:num>
  <w:num w:numId="7">
    <w:abstractNumId w:val="11"/>
  </w:num>
  <w:num w:numId="8">
    <w:abstractNumId w:val="9"/>
  </w:num>
  <w:num w:numId="9">
    <w:abstractNumId w:val="17"/>
  </w:num>
  <w:num w:numId="10">
    <w:abstractNumId w:val="18"/>
  </w:num>
  <w:num w:numId="11">
    <w:abstractNumId w:val="8"/>
  </w:num>
  <w:num w:numId="12">
    <w:abstractNumId w:val="7"/>
  </w:num>
  <w:num w:numId="13">
    <w:abstractNumId w:val="0"/>
  </w:num>
  <w:num w:numId="14">
    <w:abstractNumId w:val="10"/>
  </w:num>
  <w:num w:numId="15">
    <w:abstractNumId w:val="6"/>
  </w:num>
  <w:num w:numId="16">
    <w:abstractNumId w:val="15"/>
  </w:num>
  <w:num w:numId="17">
    <w:abstractNumId w:val="3"/>
  </w:num>
  <w:num w:numId="18">
    <w:abstractNumId w:val="5"/>
  </w:num>
  <w:num w:numId="19">
    <w:abstractNumId w:val="14"/>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varez, Veronica">
    <w15:presenceInfo w15:providerId="AD" w15:userId="S::veronica.alvarez@tc.tc::7f3ce312-cad3-481b-bd35-383f4ff70531"/>
  </w15:person>
  <w15:person w15:author="Zambrano, Edwin">
    <w15:presenceInfo w15:providerId="None" w15:userId="Zambrano, Edw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comments="0" w:insDel="0" w:formatting="0"/>
  <w:trackRevisions/>
  <w:defaultTabStop w:val="708"/>
  <w:hyphenationZone w:val="425"/>
  <w:noPunctuationKerning/>
  <w:characterSpacingControl w:val="doNotCompress"/>
  <w:hdrShapeDefaults>
    <o:shapedefaults v:ext="edit" spidmax="921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F38"/>
    <w:rsid w:val="00027724"/>
    <w:rsid w:val="000339FD"/>
    <w:rsid w:val="0004605F"/>
    <w:rsid w:val="00050353"/>
    <w:rsid w:val="00073A6A"/>
    <w:rsid w:val="000E2E63"/>
    <w:rsid w:val="000E35F0"/>
    <w:rsid w:val="00121272"/>
    <w:rsid w:val="00132A0B"/>
    <w:rsid w:val="001E07C1"/>
    <w:rsid w:val="001E30D1"/>
    <w:rsid w:val="001F2428"/>
    <w:rsid w:val="00210090"/>
    <w:rsid w:val="00252C8E"/>
    <w:rsid w:val="00264FC5"/>
    <w:rsid w:val="002A7376"/>
    <w:rsid w:val="002B1178"/>
    <w:rsid w:val="002D3FB3"/>
    <w:rsid w:val="002F30F1"/>
    <w:rsid w:val="002F6616"/>
    <w:rsid w:val="00347176"/>
    <w:rsid w:val="003A1361"/>
    <w:rsid w:val="003D6EE3"/>
    <w:rsid w:val="003F40E2"/>
    <w:rsid w:val="00424FFE"/>
    <w:rsid w:val="00435EB0"/>
    <w:rsid w:val="0046385F"/>
    <w:rsid w:val="004B0EF7"/>
    <w:rsid w:val="004E3692"/>
    <w:rsid w:val="004F78A5"/>
    <w:rsid w:val="005512CE"/>
    <w:rsid w:val="005647A7"/>
    <w:rsid w:val="005942F3"/>
    <w:rsid w:val="005B2570"/>
    <w:rsid w:val="005C6120"/>
    <w:rsid w:val="005E6997"/>
    <w:rsid w:val="005F48DE"/>
    <w:rsid w:val="0060340F"/>
    <w:rsid w:val="00630C25"/>
    <w:rsid w:val="00662F9D"/>
    <w:rsid w:val="006630AB"/>
    <w:rsid w:val="006A16EE"/>
    <w:rsid w:val="006C745D"/>
    <w:rsid w:val="006E1423"/>
    <w:rsid w:val="007112F2"/>
    <w:rsid w:val="00750DF1"/>
    <w:rsid w:val="00773AE3"/>
    <w:rsid w:val="0077690A"/>
    <w:rsid w:val="00776D16"/>
    <w:rsid w:val="007A53B6"/>
    <w:rsid w:val="007B0416"/>
    <w:rsid w:val="007B1E19"/>
    <w:rsid w:val="007B2938"/>
    <w:rsid w:val="00822C3A"/>
    <w:rsid w:val="008361F8"/>
    <w:rsid w:val="008631A4"/>
    <w:rsid w:val="00871D6B"/>
    <w:rsid w:val="00894EA5"/>
    <w:rsid w:val="008D10AE"/>
    <w:rsid w:val="008E426C"/>
    <w:rsid w:val="008E5A82"/>
    <w:rsid w:val="009000B0"/>
    <w:rsid w:val="009024E4"/>
    <w:rsid w:val="00917C54"/>
    <w:rsid w:val="0092545C"/>
    <w:rsid w:val="009370B7"/>
    <w:rsid w:val="009672A4"/>
    <w:rsid w:val="009735D4"/>
    <w:rsid w:val="0097436E"/>
    <w:rsid w:val="009836FC"/>
    <w:rsid w:val="00986B21"/>
    <w:rsid w:val="009A7F91"/>
    <w:rsid w:val="009C0FAB"/>
    <w:rsid w:val="009C1203"/>
    <w:rsid w:val="009D140F"/>
    <w:rsid w:val="009E3207"/>
    <w:rsid w:val="00A135BE"/>
    <w:rsid w:val="00A37E27"/>
    <w:rsid w:val="00A4788A"/>
    <w:rsid w:val="00A62217"/>
    <w:rsid w:val="00A6341C"/>
    <w:rsid w:val="00A75F38"/>
    <w:rsid w:val="00A84131"/>
    <w:rsid w:val="00AA0D90"/>
    <w:rsid w:val="00AB5428"/>
    <w:rsid w:val="00AC0F7E"/>
    <w:rsid w:val="00AC51F3"/>
    <w:rsid w:val="00AE2F55"/>
    <w:rsid w:val="00AF3849"/>
    <w:rsid w:val="00B30136"/>
    <w:rsid w:val="00B43740"/>
    <w:rsid w:val="00B53B81"/>
    <w:rsid w:val="00B623BE"/>
    <w:rsid w:val="00B967B8"/>
    <w:rsid w:val="00BA00B3"/>
    <w:rsid w:val="00BA5AB7"/>
    <w:rsid w:val="00BE06D1"/>
    <w:rsid w:val="00C0366B"/>
    <w:rsid w:val="00C068E3"/>
    <w:rsid w:val="00C229CE"/>
    <w:rsid w:val="00C57C29"/>
    <w:rsid w:val="00C66F81"/>
    <w:rsid w:val="00C76EE1"/>
    <w:rsid w:val="00C96CEA"/>
    <w:rsid w:val="00CF033C"/>
    <w:rsid w:val="00D01AC0"/>
    <w:rsid w:val="00D4462A"/>
    <w:rsid w:val="00D7115B"/>
    <w:rsid w:val="00D81645"/>
    <w:rsid w:val="00DB6CF2"/>
    <w:rsid w:val="00DF6534"/>
    <w:rsid w:val="00DF76A9"/>
    <w:rsid w:val="00E0738F"/>
    <w:rsid w:val="00E356D2"/>
    <w:rsid w:val="00ED0FFF"/>
    <w:rsid w:val="00EE5EA3"/>
    <w:rsid w:val="00EF1D29"/>
    <w:rsid w:val="00F07DD5"/>
    <w:rsid w:val="00F56AB9"/>
    <w:rsid w:val="00FA29A0"/>
    <w:rsid w:val="1E5C7B39"/>
    <w:rsid w:val="35BB3284"/>
    <w:rsid w:val="4EAA3497"/>
    <w:rsid w:val="553BF661"/>
    <w:rsid w:val="572B1323"/>
    <w:rsid w:val="5F759CCD"/>
    <w:rsid w:val="74C79FE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7"/>
    <o:shapelayout v:ext="edit">
      <o:idmap v:ext="edit" data="1"/>
    </o:shapelayout>
  </w:shapeDefaults>
  <w:decimalSymbol w:val=","/>
  <w:listSeparator w:val=";"/>
  <w14:docId w14:val="3D552B6F"/>
  <w15:chartTrackingRefBased/>
  <w15:docId w15:val="{369CACBD-A878-4E15-891C-2F1D6D4B5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C" w:eastAsia="es-EC"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lang w:val="es-ES_tradnl" w:eastAsia="es-ES"/>
    </w:rPr>
  </w:style>
  <w:style w:type="paragraph" w:styleId="Ttulo1">
    <w:name w:val="heading 1"/>
    <w:basedOn w:val="Normal"/>
    <w:next w:val="Normal"/>
    <w:qFormat/>
    <w:pPr>
      <w:keepNext/>
      <w:jc w:val="both"/>
      <w:outlineLvl w:val="0"/>
    </w:pPr>
    <w:rPr>
      <w:b/>
      <w:lang w:val="es-MX"/>
    </w:rPr>
  </w:style>
  <w:style w:type="paragraph" w:styleId="Ttulo2">
    <w:name w:val="heading 2"/>
    <w:basedOn w:val="Normal"/>
    <w:next w:val="Normal"/>
    <w:qFormat/>
    <w:pPr>
      <w:keepNext/>
      <w:outlineLvl w:val="1"/>
    </w:pPr>
    <w:rPr>
      <w:b/>
    </w:rPr>
  </w:style>
  <w:style w:type="paragraph" w:styleId="Ttulo4">
    <w:name w:val="heading 4"/>
    <w:basedOn w:val="Normal"/>
    <w:next w:val="Normal"/>
    <w:qFormat/>
    <w:pPr>
      <w:keepNext/>
      <w:jc w:val="both"/>
      <w:outlineLvl w:val="3"/>
    </w:pPr>
    <w:rPr>
      <w:sz w:val="28"/>
      <w:lang w:val="es-MX"/>
    </w:rPr>
  </w:style>
  <w:style w:type="paragraph" w:styleId="Ttulo5">
    <w:name w:val="heading 5"/>
    <w:basedOn w:val="Normal"/>
    <w:next w:val="Normal"/>
    <w:qFormat/>
    <w:pPr>
      <w:keepNext/>
      <w:outlineLvl w:val="4"/>
    </w:pPr>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419"/>
        <w:tab w:val="right" w:pos="8838"/>
      </w:tabs>
    </w:pPr>
  </w:style>
  <w:style w:type="paragraph" w:styleId="Piedepgina">
    <w:name w:val="footer"/>
    <w:basedOn w:val="Normal"/>
    <w:pPr>
      <w:tabs>
        <w:tab w:val="center" w:pos="4419"/>
        <w:tab w:val="right" w:pos="8838"/>
      </w:tabs>
    </w:pPr>
  </w:style>
  <w:style w:type="character" w:styleId="Nmerodepgina">
    <w:name w:val="page number"/>
    <w:basedOn w:val="Fuentedeprrafopredeter"/>
  </w:style>
  <w:style w:type="paragraph" w:styleId="Mapadeldocumento">
    <w:name w:val="Document Map"/>
    <w:basedOn w:val="Normal"/>
    <w:semiHidden/>
    <w:pPr>
      <w:shd w:val="clear" w:color="auto" w:fill="000080"/>
    </w:pPr>
    <w:rPr>
      <w:rFonts w:ascii="Tahoma" w:hAnsi="Tahoma"/>
    </w:rPr>
  </w:style>
  <w:style w:type="paragraph" w:styleId="Textoindependiente">
    <w:name w:val="Body Text"/>
    <w:basedOn w:val="Normal"/>
    <w:pPr>
      <w:jc w:val="both"/>
    </w:pPr>
  </w:style>
  <w:style w:type="paragraph" w:styleId="Textodeglobo">
    <w:name w:val="Balloon Text"/>
    <w:basedOn w:val="Normal"/>
    <w:link w:val="TextodegloboCar"/>
    <w:rsid w:val="006A16EE"/>
    <w:rPr>
      <w:rFonts w:ascii="Tahoma" w:hAnsi="Tahoma" w:cs="Tahoma"/>
      <w:sz w:val="16"/>
      <w:szCs w:val="16"/>
    </w:rPr>
  </w:style>
  <w:style w:type="character" w:customStyle="1" w:styleId="TextodegloboCar">
    <w:name w:val="Texto de globo Car"/>
    <w:link w:val="Textodeglobo"/>
    <w:rsid w:val="006A16EE"/>
    <w:rPr>
      <w:rFonts w:ascii="Tahoma" w:hAnsi="Tahoma" w:cs="Tahoma"/>
      <w:sz w:val="16"/>
      <w:szCs w:val="16"/>
      <w:lang w:val="es-ES_tradnl" w:eastAsia="es-ES"/>
    </w:rPr>
  </w:style>
  <w:style w:type="paragraph" w:styleId="Prrafodelista">
    <w:name w:val="List Paragraph"/>
    <w:basedOn w:val="Normal"/>
    <w:uiPriority w:val="34"/>
    <w:qFormat/>
    <w:rsid w:val="00252C8E"/>
    <w:pPr>
      <w:ind w:left="708"/>
    </w:pPr>
  </w:style>
  <w:style w:type="table" w:styleId="Tablaconcuadrcula">
    <w:name w:val="Table Grid"/>
    <w:basedOn w:val="Tablanormal"/>
    <w:rsid w:val="00776D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rsid w:val="007B1E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rvbackup.grupoberlin.com:8015/management/" TargetMode="External"/><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3" Type="http://schemas.openxmlformats.org/officeDocument/2006/relationships/image" Target="media/image141.png"/><Relationship Id="rId2" Type="http://schemas.openxmlformats.org/officeDocument/2006/relationships/image" Target="media/image140.jpeg"/><Relationship Id="rId1" Type="http://schemas.openxmlformats.org/officeDocument/2006/relationships/image" Target="media/image1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D1B65DFA26A8459482D49588DD1CF5" ma:contentTypeVersion="12" ma:contentTypeDescription="Create a new document." ma:contentTypeScope="" ma:versionID="ad490967ca756e2f03e2260174b1fed0">
  <xsd:schema xmlns:xsd="http://www.w3.org/2001/XMLSchema" xmlns:xs="http://www.w3.org/2001/XMLSchema" xmlns:p="http://schemas.microsoft.com/office/2006/metadata/properties" xmlns:ns3="5b611a6f-8844-4167-b319-60cb5573e7e3" xmlns:ns4="9e285260-0701-41fc-8781-5fce9f67671b" targetNamespace="http://schemas.microsoft.com/office/2006/metadata/properties" ma:root="true" ma:fieldsID="e6a4e2d60d51291f525f395c2db2588f" ns3:_="" ns4:_="">
    <xsd:import namespace="5b611a6f-8844-4167-b319-60cb5573e7e3"/>
    <xsd:import namespace="9e285260-0701-41fc-8781-5fce9f67671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611a6f-8844-4167-b319-60cb5573e7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285260-0701-41fc-8781-5fce9f67671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7BF405-10F9-470E-ACC1-8B84BC195984}">
  <ds:schemaRefs>
    <ds:schemaRef ds:uri="http://schemas.microsoft.com/sharepoint/v3/contenttype/forms"/>
  </ds:schemaRefs>
</ds:datastoreItem>
</file>

<file path=customXml/itemProps2.xml><?xml version="1.0" encoding="utf-8"?>
<ds:datastoreItem xmlns:ds="http://schemas.openxmlformats.org/officeDocument/2006/customXml" ds:itemID="{A5F65150-A846-4F35-A97F-6DED4634C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611a6f-8844-4167-b319-60cb5573e7e3"/>
    <ds:schemaRef ds:uri="9e285260-0701-41fc-8781-5fce9f6767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A9F298-69DE-4954-9224-D131845DD54A}">
  <ds:schemaRefs>
    <ds:schemaRef ds:uri="9e285260-0701-41fc-8781-5fce9f67671b"/>
    <ds:schemaRef ds:uri="5b611a6f-8844-4167-b319-60cb5573e7e3"/>
    <ds:schemaRef ds:uri="http://purl.org/dc/dcmitype/"/>
    <ds:schemaRef ds:uri="http://purl.org/dc/elements/1.1/"/>
    <ds:schemaRef ds:uri="http://purl.org/dc/terms/"/>
    <ds:schemaRef ds:uri="http://www.w3.org/XML/1998/namespace"/>
    <ds:schemaRef ds:uri="http://schemas.microsoft.com/office/infopath/2007/PartnerControls"/>
    <ds:schemaRef ds:uri="http://schemas.microsoft.com/office/2006/documentManagement/types"/>
    <ds:schemaRef ds:uri="http://schemas.openxmlformats.org/package/2006/metadata/core-properties"/>
    <ds:schemaRef ds:uri="http://schemas.microsoft.com/office/2006/metadata/properties"/>
  </ds:schemaRefs>
</ds:datastoreItem>
</file>

<file path=customXml/itemProps4.xml><?xml version="1.0" encoding="utf-8"?>
<ds:datastoreItem xmlns:ds="http://schemas.openxmlformats.org/officeDocument/2006/customXml" ds:itemID="{B95D050D-E429-4470-9FDA-25D67ADEA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70</Pages>
  <Words>3418</Words>
  <Characters>40082</Characters>
  <Application>Microsoft Office Word</Application>
  <DocSecurity>0</DocSecurity>
  <Lines>334</Lines>
  <Paragraphs>86</Paragraphs>
  <ScaleCrop>false</ScaleCrop>
  <Company>Grupo Investamar</Company>
  <LinksUpToDate>false</LinksUpToDate>
  <CharactersWithSpaces>43414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Inducción</dc:title>
  <dc:subject/>
  <dc:creator>Johnny Estrella</dc:creator>
  <cp:keywords/>
  <cp:lastModifiedBy>Edwin David Zambrano Fuentes</cp:lastModifiedBy>
  <cp:revision>9</cp:revision>
  <cp:lastPrinted>2018-02-15T13:20:00Z</cp:lastPrinted>
  <dcterms:created xsi:type="dcterms:W3CDTF">2020-04-07T01:10:00Z</dcterms:created>
  <dcterms:modified xsi:type="dcterms:W3CDTF">2020-05-09T06:20:00Z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0x010100F5D1B65DFA26A8459482D49588DD1CF5</vt:lpwstr>
  </property>
</Properties>
</file>