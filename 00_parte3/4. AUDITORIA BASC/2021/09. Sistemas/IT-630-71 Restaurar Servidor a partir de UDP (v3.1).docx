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33A15F" w14:textId="77777777" w:rsidR="00C75F7C" w:rsidRDefault="009C3250" w:rsidP="009C3250">
      <w:pPr>
        <w:pStyle w:val="TtuloTDC"/>
        <w:spacing w:before="0"/>
        <w:jc w:val="both"/>
        <w:rPr>
          <w:noProof/>
        </w:rPr>
      </w:pPr>
      <w:r w:rsidRPr="009C3250">
        <w:rPr>
          <w:rFonts w:asciiTheme="minorHAnsi" w:hAnsiTheme="minorHAnsi" w:cs="Calibri"/>
          <w:bCs w:val="0"/>
          <w:color w:val="1F497D"/>
          <w:sz w:val="40"/>
          <w:szCs w:val="40"/>
          <w:lang w:eastAsia="es-ES"/>
        </w:rPr>
        <w:t>Contenido</w:t>
      </w:r>
      <w:r w:rsidRPr="009C3250">
        <w:rPr>
          <w:rFonts w:asciiTheme="minorHAnsi" w:hAnsiTheme="minorHAnsi" w:cs="Calibri"/>
          <w:sz w:val="20"/>
          <w:szCs w:val="20"/>
        </w:rPr>
        <w:fldChar w:fldCharType="begin"/>
      </w:r>
      <w:r w:rsidRPr="009C3250">
        <w:rPr>
          <w:rFonts w:asciiTheme="minorHAnsi" w:hAnsiTheme="minorHAnsi" w:cs="Calibri"/>
          <w:sz w:val="20"/>
          <w:szCs w:val="20"/>
        </w:rPr>
        <w:instrText xml:space="preserve"> TOC \o "1-3" \h \z \u </w:instrText>
      </w:r>
      <w:r w:rsidRPr="009C3250">
        <w:rPr>
          <w:rFonts w:asciiTheme="minorHAnsi" w:hAnsiTheme="minorHAnsi" w:cs="Calibri"/>
          <w:sz w:val="20"/>
          <w:szCs w:val="20"/>
        </w:rPr>
        <w:fldChar w:fldCharType="separate"/>
      </w:r>
    </w:p>
    <w:p w14:paraId="1D33A160" w14:textId="765D69E1" w:rsidR="00C75F7C" w:rsidRDefault="00FF72F0">
      <w:pPr>
        <w:pStyle w:val="TDC1"/>
        <w:tabs>
          <w:tab w:val="left" w:pos="440"/>
          <w:tab w:val="right" w:leader="dot" w:pos="8828"/>
        </w:tabs>
        <w:rPr>
          <w:rFonts w:asciiTheme="minorHAnsi" w:eastAsiaTheme="minorEastAsia" w:hAnsiTheme="minorHAnsi" w:cstheme="minorBidi"/>
          <w:noProof/>
          <w:lang w:val="es-EC" w:eastAsia="es-EC"/>
        </w:rPr>
      </w:pPr>
      <w:hyperlink w:anchor="_Toc469317714" w:history="1">
        <w:r w:rsidR="00C75F7C" w:rsidRPr="00934FFE">
          <w:rPr>
            <w:rStyle w:val="Hipervnculo"/>
            <w:rFonts w:eastAsia="Calibri" w:cs="Calibri"/>
            <w:bCs/>
            <w:noProof/>
            <w:lang w:eastAsia="en-US"/>
          </w:rPr>
          <w:t>1.</w:t>
        </w:r>
        <w:r w:rsidR="00C75F7C">
          <w:rPr>
            <w:rFonts w:asciiTheme="minorHAnsi" w:eastAsiaTheme="minorEastAsia" w:hAnsiTheme="minorHAnsi" w:cstheme="minorBidi"/>
            <w:noProof/>
            <w:lang w:val="es-EC" w:eastAsia="es-EC"/>
          </w:rPr>
          <w:tab/>
        </w:r>
        <w:r w:rsidR="00C75F7C" w:rsidRPr="00934FFE">
          <w:rPr>
            <w:rStyle w:val="Hipervnculo"/>
            <w:rFonts w:eastAsia="Calibri" w:cs="Calibri"/>
            <w:noProof/>
            <w:lang w:eastAsia="en-US"/>
          </w:rPr>
          <w:t>OBJETIVO</w:t>
        </w:r>
        <w:r w:rsidR="00C75F7C">
          <w:rPr>
            <w:noProof/>
            <w:webHidden/>
          </w:rPr>
          <w:tab/>
        </w:r>
        <w:r w:rsidR="00C75F7C">
          <w:rPr>
            <w:noProof/>
            <w:webHidden/>
          </w:rPr>
          <w:fldChar w:fldCharType="begin"/>
        </w:r>
        <w:r w:rsidR="00C75F7C">
          <w:rPr>
            <w:noProof/>
            <w:webHidden/>
          </w:rPr>
          <w:instrText xml:space="preserve"> PAGEREF _Toc469317714 \h </w:instrText>
        </w:r>
        <w:r w:rsidR="00C75F7C">
          <w:rPr>
            <w:noProof/>
            <w:webHidden/>
          </w:rPr>
        </w:r>
        <w:r w:rsidR="00C75F7C">
          <w:rPr>
            <w:noProof/>
            <w:webHidden/>
          </w:rPr>
          <w:fldChar w:fldCharType="separate"/>
        </w:r>
        <w:r>
          <w:rPr>
            <w:noProof/>
            <w:webHidden/>
          </w:rPr>
          <w:t>2</w:t>
        </w:r>
        <w:r w:rsidR="00C75F7C">
          <w:rPr>
            <w:noProof/>
            <w:webHidden/>
          </w:rPr>
          <w:fldChar w:fldCharType="end"/>
        </w:r>
      </w:hyperlink>
    </w:p>
    <w:p w14:paraId="1D33A161" w14:textId="2D74DAEA" w:rsidR="00C75F7C" w:rsidRDefault="00FF72F0">
      <w:pPr>
        <w:pStyle w:val="TDC1"/>
        <w:tabs>
          <w:tab w:val="left" w:pos="440"/>
          <w:tab w:val="right" w:leader="dot" w:pos="8828"/>
        </w:tabs>
        <w:rPr>
          <w:rFonts w:asciiTheme="minorHAnsi" w:eastAsiaTheme="minorEastAsia" w:hAnsiTheme="minorHAnsi" w:cstheme="minorBidi"/>
          <w:noProof/>
          <w:lang w:val="es-EC" w:eastAsia="es-EC"/>
        </w:rPr>
      </w:pPr>
      <w:hyperlink w:anchor="_Toc469317715" w:history="1">
        <w:r w:rsidR="00C75F7C" w:rsidRPr="00934FFE">
          <w:rPr>
            <w:rStyle w:val="Hipervnculo"/>
            <w:rFonts w:eastAsia="Calibri" w:cs="Calibri"/>
            <w:bCs/>
            <w:noProof/>
            <w:lang w:eastAsia="en-US"/>
          </w:rPr>
          <w:t>2.</w:t>
        </w:r>
        <w:r w:rsidR="00C75F7C">
          <w:rPr>
            <w:rFonts w:asciiTheme="minorHAnsi" w:eastAsiaTheme="minorEastAsia" w:hAnsiTheme="minorHAnsi" w:cstheme="minorBidi"/>
            <w:noProof/>
            <w:lang w:val="es-EC" w:eastAsia="es-EC"/>
          </w:rPr>
          <w:tab/>
        </w:r>
        <w:r w:rsidR="00C75F7C" w:rsidRPr="00934FFE">
          <w:rPr>
            <w:rStyle w:val="Hipervnculo"/>
            <w:rFonts w:eastAsia="Calibri" w:cs="Calibri"/>
            <w:noProof/>
            <w:lang w:eastAsia="en-US"/>
          </w:rPr>
          <w:t>DEFINICIONES</w:t>
        </w:r>
        <w:r w:rsidR="00C75F7C">
          <w:rPr>
            <w:noProof/>
            <w:webHidden/>
          </w:rPr>
          <w:tab/>
        </w:r>
        <w:r w:rsidR="00C75F7C">
          <w:rPr>
            <w:noProof/>
            <w:webHidden/>
          </w:rPr>
          <w:fldChar w:fldCharType="begin"/>
        </w:r>
        <w:r w:rsidR="00C75F7C">
          <w:rPr>
            <w:noProof/>
            <w:webHidden/>
          </w:rPr>
          <w:instrText xml:space="preserve"> PAGEREF _Toc469317715 \h </w:instrText>
        </w:r>
        <w:r w:rsidR="00C75F7C">
          <w:rPr>
            <w:noProof/>
            <w:webHidden/>
          </w:rPr>
        </w:r>
        <w:r w:rsidR="00C75F7C">
          <w:rPr>
            <w:noProof/>
            <w:webHidden/>
          </w:rPr>
          <w:fldChar w:fldCharType="separate"/>
        </w:r>
        <w:r>
          <w:rPr>
            <w:noProof/>
            <w:webHidden/>
          </w:rPr>
          <w:t>2</w:t>
        </w:r>
        <w:r w:rsidR="00C75F7C">
          <w:rPr>
            <w:noProof/>
            <w:webHidden/>
          </w:rPr>
          <w:fldChar w:fldCharType="end"/>
        </w:r>
      </w:hyperlink>
    </w:p>
    <w:p w14:paraId="1D33A162" w14:textId="324D962A" w:rsidR="00C75F7C" w:rsidRDefault="00FF72F0">
      <w:pPr>
        <w:pStyle w:val="TDC1"/>
        <w:tabs>
          <w:tab w:val="left" w:pos="440"/>
          <w:tab w:val="right" w:leader="dot" w:pos="8828"/>
        </w:tabs>
        <w:rPr>
          <w:rFonts w:asciiTheme="minorHAnsi" w:eastAsiaTheme="minorEastAsia" w:hAnsiTheme="minorHAnsi" w:cstheme="minorBidi"/>
          <w:noProof/>
          <w:lang w:val="es-EC" w:eastAsia="es-EC"/>
        </w:rPr>
      </w:pPr>
      <w:hyperlink w:anchor="_Toc469317716" w:history="1">
        <w:r w:rsidR="00C75F7C" w:rsidRPr="00934FFE">
          <w:rPr>
            <w:rStyle w:val="Hipervnculo"/>
            <w:rFonts w:eastAsia="Calibri" w:cs="Calibri"/>
            <w:bCs/>
            <w:noProof/>
            <w:lang w:eastAsia="en-US"/>
          </w:rPr>
          <w:t>3.</w:t>
        </w:r>
        <w:r w:rsidR="00C75F7C">
          <w:rPr>
            <w:rFonts w:asciiTheme="minorHAnsi" w:eastAsiaTheme="minorEastAsia" w:hAnsiTheme="minorHAnsi" w:cstheme="minorBidi"/>
            <w:noProof/>
            <w:lang w:val="es-EC" w:eastAsia="es-EC"/>
          </w:rPr>
          <w:tab/>
        </w:r>
        <w:r w:rsidR="00C75F7C" w:rsidRPr="00934FFE">
          <w:rPr>
            <w:rStyle w:val="Hipervnculo"/>
            <w:rFonts w:eastAsia="Calibri" w:cs="Calibri"/>
            <w:noProof/>
            <w:lang w:eastAsia="en-US"/>
          </w:rPr>
          <w:t>DESCRIPCIÓN DEL PROCEDIMIENTO</w:t>
        </w:r>
        <w:r w:rsidR="00C75F7C">
          <w:rPr>
            <w:noProof/>
            <w:webHidden/>
          </w:rPr>
          <w:tab/>
        </w:r>
        <w:r w:rsidR="00C75F7C">
          <w:rPr>
            <w:noProof/>
            <w:webHidden/>
          </w:rPr>
          <w:fldChar w:fldCharType="begin"/>
        </w:r>
        <w:r w:rsidR="00C75F7C">
          <w:rPr>
            <w:noProof/>
            <w:webHidden/>
          </w:rPr>
          <w:instrText xml:space="preserve"> PAGEREF _Toc469317716 \h </w:instrText>
        </w:r>
        <w:r w:rsidR="00C75F7C">
          <w:rPr>
            <w:noProof/>
            <w:webHidden/>
          </w:rPr>
        </w:r>
        <w:r w:rsidR="00C75F7C">
          <w:rPr>
            <w:noProof/>
            <w:webHidden/>
          </w:rPr>
          <w:fldChar w:fldCharType="separate"/>
        </w:r>
        <w:r>
          <w:rPr>
            <w:noProof/>
            <w:webHidden/>
          </w:rPr>
          <w:t>2</w:t>
        </w:r>
        <w:r w:rsidR="00C75F7C">
          <w:rPr>
            <w:noProof/>
            <w:webHidden/>
          </w:rPr>
          <w:fldChar w:fldCharType="end"/>
        </w:r>
      </w:hyperlink>
    </w:p>
    <w:p w14:paraId="1D33A163" w14:textId="754374C2" w:rsidR="00C75F7C" w:rsidRDefault="00FF72F0">
      <w:pPr>
        <w:pStyle w:val="TDC1"/>
        <w:tabs>
          <w:tab w:val="left" w:pos="660"/>
          <w:tab w:val="right" w:leader="dot" w:pos="8828"/>
        </w:tabs>
        <w:rPr>
          <w:rFonts w:asciiTheme="minorHAnsi" w:eastAsiaTheme="minorEastAsia" w:hAnsiTheme="minorHAnsi" w:cstheme="minorBidi"/>
          <w:noProof/>
          <w:lang w:val="es-EC" w:eastAsia="es-EC"/>
        </w:rPr>
      </w:pPr>
      <w:hyperlink w:anchor="_Toc469317717" w:history="1">
        <w:r w:rsidR="00C75F7C" w:rsidRPr="00934FFE">
          <w:rPr>
            <w:rStyle w:val="Hipervnculo"/>
            <w:noProof/>
          </w:rPr>
          <w:t>3.1.</w:t>
        </w:r>
        <w:r w:rsidR="00C75F7C">
          <w:rPr>
            <w:rFonts w:asciiTheme="minorHAnsi" w:eastAsiaTheme="minorEastAsia" w:hAnsiTheme="minorHAnsi" w:cstheme="minorBidi"/>
            <w:noProof/>
            <w:lang w:val="es-EC" w:eastAsia="es-EC"/>
          </w:rPr>
          <w:tab/>
        </w:r>
        <w:r w:rsidR="00C75F7C" w:rsidRPr="00934FFE">
          <w:rPr>
            <w:rStyle w:val="Hipervnculo"/>
            <w:noProof/>
          </w:rPr>
          <w:t>Verificar prerrequisitos</w:t>
        </w:r>
        <w:r w:rsidR="00C75F7C">
          <w:rPr>
            <w:noProof/>
            <w:webHidden/>
          </w:rPr>
          <w:tab/>
        </w:r>
        <w:r w:rsidR="00C75F7C">
          <w:rPr>
            <w:noProof/>
            <w:webHidden/>
          </w:rPr>
          <w:fldChar w:fldCharType="begin"/>
        </w:r>
        <w:r w:rsidR="00C75F7C">
          <w:rPr>
            <w:noProof/>
            <w:webHidden/>
          </w:rPr>
          <w:instrText xml:space="preserve"> PAGEREF _Toc469317717 \h </w:instrText>
        </w:r>
        <w:r w:rsidR="00C75F7C">
          <w:rPr>
            <w:noProof/>
            <w:webHidden/>
          </w:rPr>
        </w:r>
        <w:r w:rsidR="00C75F7C">
          <w:rPr>
            <w:noProof/>
            <w:webHidden/>
          </w:rPr>
          <w:fldChar w:fldCharType="separate"/>
        </w:r>
        <w:r>
          <w:rPr>
            <w:noProof/>
            <w:webHidden/>
          </w:rPr>
          <w:t>2</w:t>
        </w:r>
        <w:r w:rsidR="00C75F7C">
          <w:rPr>
            <w:noProof/>
            <w:webHidden/>
          </w:rPr>
          <w:fldChar w:fldCharType="end"/>
        </w:r>
      </w:hyperlink>
    </w:p>
    <w:p w14:paraId="1D33A164" w14:textId="1F17EC9A" w:rsidR="00C75F7C" w:rsidRDefault="00FF72F0">
      <w:pPr>
        <w:pStyle w:val="TDC1"/>
        <w:tabs>
          <w:tab w:val="left" w:pos="660"/>
          <w:tab w:val="right" w:leader="dot" w:pos="8828"/>
        </w:tabs>
        <w:rPr>
          <w:rFonts w:asciiTheme="minorHAnsi" w:eastAsiaTheme="minorEastAsia" w:hAnsiTheme="minorHAnsi" w:cstheme="minorBidi"/>
          <w:noProof/>
          <w:lang w:val="es-EC" w:eastAsia="es-EC"/>
        </w:rPr>
      </w:pPr>
      <w:hyperlink w:anchor="_Toc469317718" w:history="1">
        <w:r w:rsidR="00C75F7C" w:rsidRPr="00934FFE">
          <w:rPr>
            <w:rStyle w:val="Hipervnculo"/>
            <w:noProof/>
          </w:rPr>
          <w:t>3.2.</w:t>
        </w:r>
        <w:r w:rsidR="00C75F7C">
          <w:rPr>
            <w:rFonts w:asciiTheme="minorHAnsi" w:eastAsiaTheme="minorEastAsia" w:hAnsiTheme="minorHAnsi" w:cstheme="minorBidi"/>
            <w:noProof/>
            <w:lang w:val="es-EC" w:eastAsia="es-EC"/>
          </w:rPr>
          <w:tab/>
        </w:r>
        <w:r w:rsidR="00C75F7C" w:rsidRPr="00934FFE">
          <w:rPr>
            <w:rStyle w:val="Hipervnculo"/>
            <w:noProof/>
          </w:rPr>
          <w:t>Restaurar equipo</w:t>
        </w:r>
        <w:r w:rsidR="00C75F7C">
          <w:rPr>
            <w:noProof/>
            <w:webHidden/>
          </w:rPr>
          <w:tab/>
        </w:r>
        <w:r w:rsidR="00C75F7C">
          <w:rPr>
            <w:noProof/>
            <w:webHidden/>
          </w:rPr>
          <w:fldChar w:fldCharType="begin"/>
        </w:r>
        <w:r w:rsidR="00C75F7C">
          <w:rPr>
            <w:noProof/>
            <w:webHidden/>
          </w:rPr>
          <w:instrText xml:space="preserve"> PAGEREF _Toc469317718 \h </w:instrText>
        </w:r>
        <w:r w:rsidR="00C75F7C">
          <w:rPr>
            <w:noProof/>
            <w:webHidden/>
          </w:rPr>
        </w:r>
        <w:r w:rsidR="00C75F7C">
          <w:rPr>
            <w:noProof/>
            <w:webHidden/>
          </w:rPr>
          <w:fldChar w:fldCharType="separate"/>
        </w:r>
        <w:r>
          <w:rPr>
            <w:noProof/>
            <w:webHidden/>
          </w:rPr>
          <w:t>2</w:t>
        </w:r>
        <w:r w:rsidR="00C75F7C">
          <w:rPr>
            <w:noProof/>
            <w:webHidden/>
          </w:rPr>
          <w:fldChar w:fldCharType="end"/>
        </w:r>
      </w:hyperlink>
    </w:p>
    <w:p w14:paraId="1D33A165" w14:textId="77777777" w:rsidR="009C3250" w:rsidRPr="009C3250" w:rsidRDefault="009C3250" w:rsidP="009C3250">
      <w:pPr>
        <w:pStyle w:val="TDC1"/>
        <w:tabs>
          <w:tab w:val="left" w:pos="660"/>
          <w:tab w:val="right" w:leader="dot" w:pos="10196"/>
        </w:tabs>
        <w:spacing w:after="0"/>
        <w:jc w:val="both"/>
        <w:rPr>
          <w:rFonts w:asciiTheme="minorHAnsi" w:hAnsiTheme="minorHAnsi" w:cs="Calibri"/>
        </w:rPr>
      </w:pPr>
      <w:r w:rsidRPr="009C3250">
        <w:rPr>
          <w:rFonts w:asciiTheme="minorHAnsi" w:hAnsiTheme="minorHAnsi" w:cs="Calibri"/>
          <w:sz w:val="20"/>
          <w:szCs w:val="20"/>
        </w:rPr>
        <w:fldChar w:fldCharType="end"/>
      </w:r>
    </w:p>
    <w:p w14:paraId="1D33A166" w14:textId="77777777" w:rsidR="009C3250" w:rsidRPr="009C3250" w:rsidRDefault="009C3250" w:rsidP="009C3250">
      <w:pPr>
        <w:spacing w:after="0"/>
        <w:jc w:val="both"/>
        <w:rPr>
          <w:rFonts w:eastAsia="Calibri" w:cs="Calibri"/>
          <w:bCs/>
          <w:sz w:val="20"/>
        </w:rPr>
      </w:pPr>
    </w:p>
    <w:p w14:paraId="1D33A167" w14:textId="27CED041" w:rsidR="009C3250" w:rsidRPr="009C3250" w:rsidRDefault="009C3250" w:rsidP="009C3250">
      <w:pPr>
        <w:pStyle w:val="Ttulo1"/>
        <w:numPr>
          <w:ilvl w:val="0"/>
          <w:numId w:val="1"/>
        </w:numPr>
        <w:suppressAutoHyphens/>
        <w:ind w:right="-993"/>
        <w:jc w:val="both"/>
        <w:rPr>
          <w:rFonts w:asciiTheme="minorHAnsi" w:eastAsia="Calibri" w:hAnsiTheme="minorHAnsi" w:cs="Calibri"/>
          <w:bCs/>
          <w:sz w:val="20"/>
          <w:lang w:eastAsia="en-US"/>
        </w:rPr>
      </w:pPr>
      <w:r w:rsidRPr="009C3250">
        <w:rPr>
          <w:rFonts w:asciiTheme="minorHAnsi" w:eastAsia="Calibri" w:hAnsiTheme="minorHAnsi" w:cs="Calibri"/>
          <w:sz w:val="20"/>
          <w:lang w:eastAsia="en-US"/>
        </w:rPr>
        <w:br w:type="page"/>
      </w:r>
      <w:bookmarkStart w:id="0" w:name="_Toc469317714"/>
      <w:r w:rsidRPr="009C3250">
        <w:rPr>
          <w:rFonts w:asciiTheme="minorHAnsi" w:eastAsia="Calibri" w:hAnsiTheme="minorHAnsi" w:cs="Calibri"/>
          <w:sz w:val="20"/>
          <w:lang w:eastAsia="en-US"/>
        </w:rPr>
        <w:lastRenderedPageBreak/>
        <w:t>OBJETIVO</w:t>
      </w:r>
      <w:bookmarkEnd w:id="0"/>
    </w:p>
    <w:p w14:paraId="1D33A168" w14:textId="03C884FA" w:rsidR="009C3250" w:rsidRDefault="009C3250" w:rsidP="009C3250">
      <w:pPr>
        <w:tabs>
          <w:tab w:val="left" w:pos="8081"/>
          <w:tab w:val="left" w:pos="8789"/>
        </w:tabs>
        <w:spacing w:after="0"/>
        <w:ind w:left="360"/>
        <w:jc w:val="both"/>
        <w:rPr>
          <w:ins w:id="1" w:author="Alvarez, Veronica" w:date="2020-04-06T20:00:00Z"/>
          <w:rFonts w:cs="Calibri"/>
          <w:sz w:val="20"/>
        </w:rPr>
      </w:pPr>
      <w:r w:rsidRPr="009C3250">
        <w:rPr>
          <w:rFonts w:cs="Calibri"/>
          <w:sz w:val="20"/>
        </w:rPr>
        <w:t xml:space="preserve">Explicar los pasos y consideraciones para restaurar un servidor a partir de </w:t>
      </w:r>
      <w:proofErr w:type="gramStart"/>
      <w:r w:rsidRPr="009C3250">
        <w:rPr>
          <w:rFonts w:cs="Calibri"/>
          <w:sz w:val="20"/>
        </w:rPr>
        <w:t xml:space="preserve">un </w:t>
      </w:r>
      <w:proofErr w:type="spellStart"/>
      <w:r w:rsidRPr="009C3250">
        <w:rPr>
          <w:rFonts w:cs="Calibri"/>
          <w:sz w:val="20"/>
        </w:rPr>
        <w:t>backup</w:t>
      </w:r>
      <w:proofErr w:type="spellEnd"/>
      <w:proofErr w:type="gramEnd"/>
      <w:r w:rsidRPr="009C3250">
        <w:rPr>
          <w:rFonts w:cs="Calibri"/>
          <w:sz w:val="20"/>
        </w:rPr>
        <w:t xml:space="preserve"> de UDP.</w:t>
      </w:r>
    </w:p>
    <w:p w14:paraId="215DB8D2" w14:textId="7E79E245" w:rsidR="00B77FE3" w:rsidRPr="00B77FE3" w:rsidDel="00BB4B85" w:rsidRDefault="00B77FE3">
      <w:pPr>
        <w:tabs>
          <w:tab w:val="left" w:pos="8081"/>
          <w:tab w:val="left" w:pos="8789"/>
        </w:tabs>
        <w:spacing w:after="0"/>
        <w:ind w:left="360"/>
        <w:jc w:val="both"/>
        <w:rPr>
          <w:ins w:id="2" w:author="Alvarez, Veronica" w:date="2020-04-06T20:01:00Z"/>
          <w:moveFrom w:id="3" w:author="Zambrano, Edwin" w:date="2020-05-08T23:31:00Z"/>
          <w:rFonts w:cs="Calibri"/>
          <w:sz w:val="20"/>
          <w:rPrChange w:id="4" w:author="Alvarez, Veronica" w:date="2020-04-06T20:01:00Z">
            <w:rPr>
              <w:ins w:id="5" w:author="Alvarez, Veronica" w:date="2020-04-06T20:01:00Z"/>
              <w:moveFrom w:id="6" w:author="Zambrano, Edwin" w:date="2020-05-08T23:31:00Z"/>
              <w:rFonts w:ascii="Calibri" w:hAnsi="Calibri"/>
              <w:sz w:val="24"/>
              <w:szCs w:val="24"/>
            </w:rPr>
          </w:rPrChange>
        </w:rPr>
        <w:pPrChange w:id="7" w:author="Alvarez, Veronica" w:date="2020-04-06T20:01:00Z">
          <w:pPr>
            <w:numPr>
              <w:numId w:val="4"/>
            </w:numPr>
            <w:tabs>
              <w:tab w:val="num" w:pos="360"/>
            </w:tabs>
            <w:spacing w:after="0" w:line="240" w:lineRule="auto"/>
            <w:ind w:left="709" w:hanging="283"/>
            <w:jc w:val="both"/>
          </w:pPr>
        </w:pPrChange>
      </w:pPr>
      <w:moveFromRangeStart w:id="8" w:author="Zambrano, Edwin" w:date="2020-05-08T23:31:00Z" w:name="move39873096"/>
      <w:moveFrom w:id="9" w:author="Zambrano, Edwin" w:date="2020-05-08T23:31:00Z">
        <w:ins w:id="10" w:author="Alvarez, Veronica" w:date="2020-04-06T20:01:00Z">
          <w:r w:rsidRPr="00B77FE3" w:rsidDel="00BB4B85">
            <w:rPr>
              <w:rFonts w:cs="Calibri"/>
              <w:sz w:val="20"/>
              <w:rPrChange w:id="11" w:author="Alvarez, Veronica" w:date="2020-04-06T20:01:00Z">
                <w:rPr>
                  <w:rFonts w:ascii="Calibri" w:hAnsi="Calibri"/>
                  <w:sz w:val="24"/>
                  <w:szCs w:val="24"/>
                </w:rPr>
              </w:rPrChange>
            </w:rPr>
            <w:t>Este instructivo al momento se lo tiene bajo un acuerdo de servicio con Grupo Berlin.</w:t>
          </w:r>
        </w:ins>
      </w:moveFrom>
    </w:p>
    <w:p w14:paraId="3EA22C28" w14:textId="24EA7312" w:rsidR="00B4260C" w:rsidRPr="009C3250" w:rsidDel="00BB4B85" w:rsidRDefault="00B4260C" w:rsidP="009C3250">
      <w:pPr>
        <w:tabs>
          <w:tab w:val="left" w:pos="8081"/>
          <w:tab w:val="left" w:pos="8789"/>
        </w:tabs>
        <w:spacing w:after="0"/>
        <w:ind w:left="360"/>
        <w:jc w:val="both"/>
        <w:rPr>
          <w:moveFrom w:id="12" w:author="Zambrano, Edwin" w:date="2020-05-08T23:31:00Z"/>
          <w:rFonts w:cs="Calibri"/>
          <w:sz w:val="20"/>
        </w:rPr>
      </w:pPr>
    </w:p>
    <w:moveFromRangeEnd w:id="8"/>
    <w:p w14:paraId="1D33A169" w14:textId="77777777" w:rsidR="009C3250" w:rsidRPr="009C3250" w:rsidRDefault="009C3250" w:rsidP="009C3250">
      <w:pPr>
        <w:spacing w:after="0"/>
        <w:ind w:right="-993"/>
        <w:jc w:val="both"/>
        <w:rPr>
          <w:rFonts w:cs="Calibri"/>
          <w:sz w:val="20"/>
        </w:rPr>
      </w:pPr>
    </w:p>
    <w:p w14:paraId="1D33A16A" w14:textId="77777777" w:rsidR="009C3250" w:rsidRPr="009C3250" w:rsidRDefault="009C3250" w:rsidP="009C3250">
      <w:pPr>
        <w:tabs>
          <w:tab w:val="left" w:pos="8081"/>
          <w:tab w:val="left" w:pos="8789"/>
        </w:tabs>
        <w:spacing w:after="0"/>
        <w:ind w:left="360"/>
        <w:jc w:val="both"/>
        <w:rPr>
          <w:rFonts w:cs="Calibri"/>
          <w:sz w:val="20"/>
        </w:rPr>
      </w:pPr>
    </w:p>
    <w:p w14:paraId="1D33A16B" w14:textId="77777777" w:rsidR="009C3250" w:rsidRPr="009C3250" w:rsidRDefault="009C3250" w:rsidP="009C3250">
      <w:pPr>
        <w:pStyle w:val="Ttulo1"/>
        <w:numPr>
          <w:ilvl w:val="0"/>
          <w:numId w:val="1"/>
        </w:numPr>
        <w:suppressAutoHyphens/>
        <w:ind w:right="-993"/>
        <w:jc w:val="both"/>
        <w:rPr>
          <w:rFonts w:asciiTheme="minorHAnsi" w:eastAsia="Calibri" w:hAnsiTheme="minorHAnsi" w:cs="Calibri"/>
          <w:bCs/>
          <w:sz w:val="20"/>
          <w:lang w:eastAsia="en-US"/>
        </w:rPr>
      </w:pPr>
      <w:bookmarkStart w:id="13" w:name="_Toc469317715"/>
      <w:r w:rsidRPr="009C3250">
        <w:rPr>
          <w:rFonts w:asciiTheme="minorHAnsi" w:eastAsia="Calibri" w:hAnsiTheme="minorHAnsi" w:cs="Calibri"/>
          <w:sz w:val="20"/>
          <w:lang w:eastAsia="en-US"/>
        </w:rPr>
        <w:t>DEFINICIONES</w:t>
      </w:r>
      <w:bookmarkEnd w:id="13"/>
    </w:p>
    <w:p w14:paraId="1D33A16C" w14:textId="77777777" w:rsidR="009C3250" w:rsidRPr="009C3250" w:rsidRDefault="009C3250" w:rsidP="009C3250">
      <w:pPr>
        <w:pStyle w:val="Prrafodelista"/>
        <w:numPr>
          <w:ilvl w:val="0"/>
          <w:numId w:val="2"/>
        </w:numPr>
        <w:tabs>
          <w:tab w:val="left" w:pos="1276"/>
          <w:tab w:val="left" w:pos="8081"/>
        </w:tabs>
        <w:ind w:left="709"/>
        <w:contextualSpacing/>
        <w:jc w:val="both"/>
        <w:rPr>
          <w:rFonts w:asciiTheme="minorHAnsi" w:hAnsiTheme="minorHAnsi" w:cs="Calibri"/>
          <w:sz w:val="20"/>
          <w:szCs w:val="20"/>
          <w:lang w:val="es-EC"/>
        </w:rPr>
      </w:pPr>
      <w:proofErr w:type="spellStart"/>
      <w:r w:rsidRPr="009C3250">
        <w:rPr>
          <w:rFonts w:asciiTheme="minorHAnsi" w:hAnsiTheme="minorHAnsi" w:cs="Calibri"/>
          <w:sz w:val="20"/>
          <w:szCs w:val="20"/>
          <w:lang w:val="es-EC"/>
        </w:rPr>
        <w:t>Infor</w:t>
      </w:r>
      <w:proofErr w:type="spellEnd"/>
      <w:r w:rsidRPr="009C3250">
        <w:rPr>
          <w:rFonts w:asciiTheme="minorHAnsi" w:hAnsiTheme="minorHAnsi" w:cs="Calibri"/>
          <w:sz w:val="20"/>
          <w:szCs w:val="20"/>
          <w:lang w:val="es-EC"/>
        </w:rPr>
        <w:t>: ERP usado para el manejo de información dentro de la compañía</w:t>
      </w:r>
    </w:p>
    <w:p w14:paraId="1D33A16D" w14:textId="77777777" w:rsidR="009C3250" w:rsidRDefault="009C3250" w:rsidP="009C3250">
      <w:pPr>
        <w:pStyle w:val="Prrafodelista"/>
        <w:numPr>
          <w:ilvl w:val="0"/>
          <w:numId w:val="2"/>
        </w:numPr>
        <w:tabs>
          <w:tab w:val="left" w:pos="1276"/>
          <w:tab w:val="left" w:pos="8081"/>
        </w:tabs>
        <w:ind w:left="709"/>
        <w:contextualSpacing/>
        <w:jc w:val="both"/>
        <w:rPr>
          <w:rFonts w:asciiTheme="minorHAnsi" w:hAnsiTheme="minorHAnsi" w:cs="Calibri"/>
          <w:sz w:val="20"/>
          <w:szCs w:val="20"/>
          <w:lang w:val="es-EC"/>
        </w:rPr>
      </w:pPr>
      <w:r w:rsidRPr="009C3250">
        <w:rPr>
          <w:rFonts w:asciiTheme="minorHAnsi" w:hAnsiTheme="minorHAnsi" w:cs="Calibri"/>
          <w:sz w:val="20"/>
          <w:szCs w:val="20"/>
          <w:lang w:val="es-EC"/>
        </w:rPr>
        <w:t>UDP: Protección unificada de datos (</w:t>
      </w:r>
      <w:proofErr w:type="spellStart"/>
      <w:r w:rsidRPr="009C3250">
        <w:rPr>
          <w:rFonts w:asciiTheme="minorHAnsi" w:hAnsiTheme="minorHAnsi" w:cs="Calibri"/>
          <w:sz w:val="20"/>
          <w:szCs w:val="20"/>
          <w:lang w:val="es-EC"/>
        </w:rPr>
        <w:t>Unified</w:t>
      </w:r>
      <w:proofErr w:type="spellEnd"/>
      <w:r w:rsidRPr="009C3250">
        <w:rPr>
          <w:rFonts w:asciiTheme="minorHAnsi" w:hAnsiTheme="minorHAnsi" w:cs="Calibri"/>
          <w:sz w:val="20"/>
          <w:szCs w:val="20"/>
          <w:lang w:val="es-EC"/>
        </w:rPr>
        <w:t xml:space="preserve"> Data </w:t>
      </w:r>
      <w:proofErr w:type="spellStart"/>
      <w:r w:rsidRPr="009C3250">
        <w:rPr>
          <w:rFonts w:asciiTheme="minorHAnsi" w:hAnsiTheme="minorHAnsi" w:cs="Calibri"/>
          <w:sz w:val="20"/>
          <w:szCs w:val="20"/>
          <w:lang w:val="es-EC"/>
        </w:rPr>
        <w:t>Protection</w:t>
      </w:r>
      <w:proofErr w:type="spellEnd"/>
      <w:r w:rsidRPr="009C3250">
        <w:rPr>
          <w:rFonts w:asciiTheme="minorHAnsi" w:hAnsiTheme="minorHAnsi" w:cs="Calibri"/>
          <w:sz w:val="20"/>
          <w:szCs w:val="20"/>
          <w:lang w:val="es-EC"/>
        </w:rPr>
        <w:t>)</w:t>
      </w:r>
    </w:p>
    <w:p w14:paraId="1D33A16E" w14:textId="77777777" w:rsidR="009C3250" w:rsidRPr="009C3250" w:rsidRDefault="009C3250" w:rsidP="009C3250">
      <w:pPr>
        <w:pStyle w:val="Prrafodelista"/>
        <w:numPr>
          <w:ilvl w:val="0"/>
          <w:numId w:val="2"/>
        </w:numPr>
        <w:tabs>
          <w:tab w:val="left" w:pos="1276"/>
          <w:tab w:val="left" w:pos="8081"/>
        </w:tabs>
        <w:ind w:left="709"/>
        <w:contextualSpacing/>
        <w:jc w:val="both"/>
        <w:rPr>
          <w:rFonts w:asciiTheme="minorHAnsi" w:hAnsiTheme="minorHAnsi" w:cs="Calibri"/>
          <w:sz w:val="20"/>
          <w:szCs w:val="20"/>
          <w:lang w:val="es-EC"/>
        </w:rPr>
      </w:pPr>
      <w:r>
        <w:rPr>
          <w:rFonts w:asciiTheme="minorHAnsi" w:hAnsiTheme="minorHAnsi" w:cs="Calibri"/>
          <w:sz w:val="20"/>
          <w:szCs w:val="20"/>
          <w:lang w:val="es-EC"/>
        </w:rPr>
        <w:t>BMR: Recuperación de servidor (</w:t>
      </w:r>
      <w:proofErr w:type="spellStart"/>
      <w:r>
        <w:rPr>
          <w:rFonts w:asciiTheme="minorHAnsi" w:hAnsiTheme="minorHAnsi" w:cs="Calibri"/>
          <w:sz w:val="20"/>
          <w:szCs w:val="20"/>
          <w:lang w:val="es-EC"/>
        </w:rPr>
        <w:t>Bare</w:t>
      </w:r>
      <w:proofErr w:type="spellEnd"/>
      <w:r>
        <w:rPr>
          <w:rFonts w:asciiTheme="minorHAnsi" w:hAnsiTheme="minorHAnsi" w:cs="Calibri"/>
          <w:sz w:val="20"/>
          <w:szCs w:val="20"/>
          <w:lang w:val="es-EC"/>
        </w:rPr>
        <w:t xml:space="preserve"> Metal </w:t>
      </w:r>
      <w:proofErr w:type="spellStart"/>
      <w:r>
        <w:rPr>
          <w:rFonts w:asciiTheme="minorHAnsi" w:hAnsiTheme="minorHAnsi" w:cs="Calibri"/>
          <w:sz w:val="20"/>
          <w:szCs w:val="20"/>
          <w:lang w:val="es-EC"/>
        </w:rPr>
        <w:t>Recovery</w:t>
      </w:r>
      <w:proofErr w:type="spellEnd"/>
      <w:r>
        <w:rPr>
          <w:rFonts w:asciiTheme="minorHAnsi" w:hAnsiTheme="minorHAnsi" w:cs="Calibri"/>
          <w:sz w:val="20"/>
          <w:szCs w:val="20"/>
          <w:lang w:val="es-EC"/>
        </w:rPr>
        <w:t>)</w:t>
      </w:r>
    </w:p>
    <w:p w14:paraId="1D33A16F" w14:textId="77777777" w:rsidR="009C3250" w:rsidRPr="009C3250" w:rsidRDefault="009C3250" w:rsidP="009C3250">
      <w:pPr>
        <w:tabs>
          <w:tab w:val="left" w:pos="8081"/>
        </w:tabs>
        <w:spacing w:after="0"/>
        <w:ind w:left="360" w:right="-993"/>
        <w:jc w:val="both"/>
        <w:rPr>
          <w:rFonts w:cs="Calibri"/>
          <w:sz w:val="20"/>
        </w:rPr>
      </w:pPr>
    </w:p>
    <w:p w14:paraId="1D33A170" w14:textId="77777777" w:rsidR="009C3250" w:rsidRPr="009C3250" w:rsidRDefault="009C3250" w:rsidP="009C3250">
      <w:pPr>
        <w:spacing w:after="0"/>
        <w:ind w:right="-993"/>
        <w:jc w:val="both"/>
        <w:rPr>
          <w:rFonts w:cs="Calibri"/>
          <w:sz w:val="20"/>
        </w:rPr>
      </w:pPr>
    </w:p>
    <w:p w14:paraId="1D33A171" w14:textId="77777777" w:rsidR="009C3250" w:rsidRPr="009C3250" w:rsidRDefault="009C3250" w:rsidP="009C3250">
      <w:pPr>
        <w:pStyle w:val="Ttulo1"/>
        <w:numPr>
          <w:ilvl w:val="0"/>
          <w:numId w:val="1"/>
        </w:numPr>
        <w:suppressAutoHyphens/>
        <w:ind w:right="-993"/>
        <w:jc w:val="both"/>
        <w:rPr>
          <w:rFonts w:asciiTheme="minorHAnsi" w:eastAsia="Calibri" w:hAnsiTheme="minorHAnsi" w:cs="Calibri"/>
          <w:bCs/>
          <w:sz w:val="20"/>
          <w:lang w:eastAsia="en-US"/>
        </w:rPr>
      </w:pPr>
      <w:bookmarkStart w:id="14" w:name="_Toc469317716"/>
      <w:r w:rsidRPr="009C3250">
        <w:rPr>
          <w:rFonts w:asciiTheme="minorHAnsi" w:eastAsia="Calibri" w:hAnsiTheme="minorHAnsi" w:cs="Calibri"/>
          <w:sz w:val="20"/>
          <w:lang w:eastAsia="en-US"/>
        </w:rPr>
        <w:t>DESCRIPCIÓN DEL PROCEDIMIENTO</w:t>
      </w:r>
      <w:bookmarkEnd w:id="14"/>
    </w:p>
    <w:p w14:paraId="1D33A172" w14:textId="514D32B5" w:rsidR="009C3250" w:rsidRDefault="009C3250" w:rsidP="009C3250">
      <w:pPr>
        <w:spacing w:after="0"/>
        <w:ind w:right="-993"/>
        <w:jc w:val="both"/>
        <w:rPr>
          <w:ins w:id="15" w:author="Zambrano, Edwin" w:date="2020-05-08T23:31:00Z"/>
          <w:rFonts w:cs="Calibri"/>
          <w:sz w:val="20"/>
        </w:rPr>
      </w:pPr>
    </w:p>
    <w:p w14:paraId="0C8C48B5" w14:textId="77777777" w:rsidR="00BB4B85" w:rsidRPr="00BB4B85" w:rsidRDefault="00BB4B85" w:rsidP="00BB4B85">
      <w:pPr>
        <w:tabs>
          <w:tab w:val="left" w:pos="8081"/>
          <w:tab w:val="left" w:pos="8789"/>
        </w:tabs>
        <w:spacing w:after="0"/>
        <w:ind w:left="360"/>
        <w:jc w:val="both"/>
        <w:rPr>
          <w:moveTo w:id="16" w:author="Zambrano, Edwin" w:date="2020-05-08T23:31:00Z"/>
          <w:rFonts w:cs="Calibri"/>
          <w:i/>
          <w:iCs/>
          <w:color w:val="0000CC"/>
          <w:sz w:val="20"/>
          <w:rPrChange w:id="17" w:author="Zambrano, Edwin" w:date="2020-05-08T23:31:00Z">
            <w:rPr>
              <w:moveTo w:id="18" w:author="Zambrano, Edwin" w:date="2020-05-08T23:31:00Z"/>
              <w:rFonts w:cs="Calibri"/>
              <w:sz w:val="20"/>
            </w:rPr>
          </w:rPrChange>
        </w:rPr>
      </w:pPr>
      <w:moveToRangeStart w:id="19" w:author="Zambrano, Edwin" w:date="2020-05-08T23:31:00Z" w:name="move39873096"/>
      <w:moveTo w:id="20" w:author="Zambrano, Edwin" w:date="2020-05-08T23:31:00Z">
        <w:r w:rsidRPr="00BB4B85">
          <w:rPr>
            <w:rFonts w:cs="Calibri"/>
            <w:i/>
            <w:iCs/>
            <w:color w:val="0000CC"/>
            <w:sz w:val="20"/>
            <w:rPrChange w:id="21" w:author="Zambrano, Edwin" w:date="2020-05-08T23:31:00Z">
              <w:rPr>
                <w:rFonts w:cs="Calibri"/>
                <w:sz w:val="20"/>
              </w:rPr>
            </w:rPrChange>
          </w:rPr>
          <w:t xml:space="preserve">Este instructivo al momento se lo tiene bajo un acuerdo de servicio con Grupo </w:t>
        </w:r>
        <w:proofErr w:type="spellStart"/>
        <w:r w:rsidRPr="00BB4B85">
          <w:rPr>
            <w:rFonts w:cs="Calibri"/>
            <w:i/>
            <w:iCs/>
            <w:color w:val="0000CC"/>
            <w:sz w:val="20"/>
            <w:rPrChange w:id="22" w:author="Zambrano, Edwin" w:date="2020-05-08T23:31:00Z">
              <w:rPr>
                <w:rFonts w:cs="Calibri"/>
                <w:sz w:val="20"/>
              </w:rPr>
            </w:rPrChange>
          </w:rPr>
          <w:t>Berlin</w:t>
        </w:r>
        <w:proofErr w:type="spellEnd"/>
        <w:r w:rsidRPr="00BB4B85">
          <w:rPr>
            <w:rFonts w:cs="Calibri"/>
            <w:i/>
            <w:iCs/>
            <w:color w:val="0000CC"/>
            <w:sz w:val="20"/>
            <w:rPrChange w:id="23" w:author="Zambrano, Edwin" w:date="2020-05-08T23:31:00Z">
              <w:rPr>
                <w:rFonts w:cs="Calibri"/>
                <w:sz w:val="20"/>
              </w:rPr>
            </w:rPrChange>
          </w:rPr>
          <w:t>.</w:t>
        </w:r>
      </w:moveTo>
    </w:p>
    <w:p w14:paraId="7CCE0C16" w14:textId="77777777" w:rsidR="00BB4B85" w:rsidRPr="009C3250" w:rsidRDefault="00BB4B85" w:rsidP="00BB4B85">
      <w:pPr>
        <w:tabs>
          <w:tab w:val="left" w:pos="8081"/>
          <w:tab w:val="left" w:pos="8789"/>
        </w:tabs>
        <w:spacing w:after="0"/>
        <w:ind w:left="360"/>
        <w:jc w:val="both"/>
        <w:rPr>
          <w:moveTo w:id="24" w:author="Zambrano, Edwin" w:date="2020-05-08T23:31:00Z"/>
          <w:rFonts w:cs="Calibri"/>
          <w:sz w:val="20"/>
        </w:rPr>
      </w:pPr>
    </w:p>
    <w:moveToRangeEnd w:id="19"/>
    <w:p w14:paraId="199F3A4D" w14:textId="77777777" w:rsidR="00BB4B85" w:rsidRPr="009C3250" w:rsidRDefault="00BB4B85" w:rsidP="009C3250">
      <w:pPr>
        <w:spacing w:after="0"/>
        <w:ind w:right="-993"/>
        <w:jc w:val="both"/>
        <w:rPr>
          <w:rFonts w:cs="Calibri"/>
          <w:sz w:val="20"/>
        </w:rPr>
      </w:pPr>
    </w:p>
    <w:p w14:paraId="1D33A173" w14:textId="77777777" w:rsidR="009C3250" w:rsidRDefault="009C3250" w:rsidP="009C3250">
      <w:pPr>
        <w:pStyle w:val="Ttulo1"/>
        <w:keepLines/>
        <w:numPr>
          <w:ilvl w:val="1"/>
          <w:numId w:val="1"/>
        </w:numPr>
        <w:spacing w:line="276" w:lineRule="auto"/>
        <w:ind w:left="993" w:hanging="709"/>
        <w:jc w:val="both"/>
        <w:rPr>
          <w:rFonts w:asciiTheme="minorHAnsi" w:hAnsiTheme="minorHAnsi"/>
          <w:sz w:val="20"/>
        </w:rPr>
      </w:pPr>
      <w:bookmarkStart w:id="25" w:name="_Toc469317717"/>
      <w:proofErr w:type="spellStart"/>
      <w:r w:rsidRPr="009C3250">
        <w:rPr>
          <w:rFonts w:asciiTheme="minorHAnsi" w:hAnsiTheme="minorHAnsi"/>
          <w:sz w:val="20"/>
        </w:rPr>
        <w:t>Verificar</w:t>
      </w:r>
      <w:proofErr w:type="spellEnd"/>
      <w:r w:rsidRPr="009C3250">
        <w:rPr>
          <w:rFonts w:asciiTheme="minorHAnsi" w:hAnsiTheme="minorHAnsi"/>
          <w:sz w:val="20"/>
        </w:rPr>
        <w:t xml:space="preserve"> </w:t>
      </w:r>
      <w:proofErr w:type="spellStart"/>
      <w:r w:rsidRPr="009C3250">
        <w:rPr>
          <w:rFonts w:asciiTheme="minorHAnsi" w:hAnsiTheme="minorHAnsi"/>
          <w:sz w:val="20"/>
        </w:rPr>
        <w:t>prerrequisito</w:t>
      </w:r>
      <w:r>
        <w:rPr>
          <w:rFonts w:asciiTheme="minorHAnsi" w:hAnsiTheme="minorHAnsi"/>
          <w:sz w:val="20"/>
        </w:rPr>
        <w:t>s</w:t>
      </w:r>
      <w:bookmarkEnd w:id="25"/>
      <w:proofErr w:type="spellEnd"/>
    </w:p>
    <w:p w14:paraId="1D33A174" w14:textId="77777777" w:rsidR="009C3250" w:rsidRPr="009C3250" w:rsidRDefault="009C3250" w:rsidP="009C3250">
      <w:pPr>
        <w:spacing w:after="0"/>
        <w:rPr>
          <w:lang w:val="en-US" w:eastAsia="es-ES"/>
        </w:rPr>
      </w:pPr>
    </w:p>
    <w:p w14:paraId="1D33A175" w14:textId="77777777" w:rsidR="009C3250" w:rsidRPr="009C3250" w:rsidRDefault="005E22F0"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Conta</w:t>
      </w:r>
      <w:r>
        <w:rPr>
          <w:rFonts w:asciiTheme="minorHAnsi" w:hAnsiTheme="minorHAnsi" w:cs="Calibri"/>
          <w:sz w:val="20"/>
          <w:szCs w:val="20"/>
          <w:lang w:val="es"/>
        </w:rPr>
        <w:t>r</w:t>
      </w:r>
      <w:r w:rsidR="009C3250" w:rsidRPr="009C3250">
        <w:rPr>
          <w:rFonts w:asciiTheme="minorHAnsi" w:hAnsiTheme="minorHAnsi" w:cs="Calibri"/>
          <w:sz w:val="20"/>
          <w:szCs w:val="20"/>
          <w:lang w:val="es"/>
        </w:rPr>
        <w:t xml:space="preserve"> con un servidor</w:t>
      </w:r>
      <w:r w:rsidR="009C3250">
        <w:rPr>
          <w:rFonts w:asciiTheme="minorHAnsi" w:hAnsiTheme="minorHAnsi" w:cs="Calibri"/>
          <w:sz w:val="20"/>
          <w:szCs w:val="20"/>
          <w:lang w:val="es"/>
        </w:rPr>
        <w:t xml:space="preserve"> físico o virtual,</w:t>
      </w:r>
      <w:r w:rsidR="009C3250" w:rsidRPr="009C3250">
        <w:rPr>
          <w:rFonts w:asciiTheme="minorHAnsi" w:hAnsiTheme="minorHAnsi" w:cs="Calibri"/>
          <w:sz w:val="20"/>
          <w:szCs w:val="20"/>
          <w:lang w:val="es"/>
        </w:rPr>
        <w:t xml:space="preserve"> que tenga disco o particiones de igual o mayor tamaño al equipo original</w:t>
      </w:r>
      <w:r w:rsidR="006F4337">
        <w:rPr>
          <w:rFonts w:asciiTheme="minorHAnsi" w:hAnsiTheme="minorHAnsi" w:cs="Calibri"/>
          <w:sz w:val="20"/>
          <w:szCs w:val="20"/>
          <w:lang w:val="es"/>
        </w:rPr>
        <w:t>, en caso de no tener las características mencionadas, el servidor deberá contar por lo menos con espacio en una partición para restaurar la unidad del Sistema Operativo, posterior a esto se podrá hacer restauración de forma granular</w:t>
      </w:r>
    </w:p>
    <w:p w14:paraId="1D33A176" w14:textId="77777777" w:rsidR="009C3250" w:rsidRPr="009C3250" w:rsidRDefault="009C3250" w:rsidP="009C3250">
      <w:pPr>
        <w:pStyle w:val="Prrafodelista"/>
        <w:numPr>
          <w:ilvl w:val="2"/>
          <w:numId w:val="1"/>
        </w:numPr>
        <w:spacing w:line="276" w:lineRule="auto"/>
        <w:ind w:left="1418" w:hanging="709"/>
        <w:contextualSpacing/>
        <w:jc w:val="both"/>
        <w:rPr>
          <w:rFonts w:asciiTheme="minorHAnsi" w:hAnsiTheme="minorHAnsi"/>
          <w:sz w:val="20"/>
          <w:szCs w:val="20"/>
        </w:rPr>
      </w:pPr>
      <w:r w:rsidRPr="009C3250">
        <w:rPr>
          <w:rFonts w:asciiTheme="minorHAnsi" w:hAnsiTheme="minorHAnsi" w:cs="Calibri"/>
          <w:sz w:val="20"/>
          <w:szCs w:val="20"/>
        </w:rPr>
        <w:t>Dependiendo del sistema operativo a restaurar se deberá descargar lo siguiente:</w:t>
      </w:r>
    </w:p>
    <w:p w14:paraId="1D33A177" w14:textId="77777777" w:rsidR="009C3250" w:rsidRPr="009C3250" w:rsidRDefault="009C3250" w:rsidP="009C3250">
      <w:pPr>
        <w:pStyle w:val="Default"/>
        <w:numPr>
          <w:ilvl w:val="0"/>
          <w:numId w:val="3"/>
        </w:numPr>
        <w:ind w:left="1701" w:hanging="283"/>
        <w:jc w:val="both"/>
        <w:rPr>
          <w:rFonts w:asciiTheme="minorHAnsi" w:hAnsiTheme="minorHAnsi"/>
          <w:sz w:val="20"/>
          <w:szCs w:val="20"/>
        </w:rPr>
      </w:pPr>
      <w:r w:rsidRPr="009C3250">
        <w:rPr>
          <w:rFonts w:asciiTheme="minorHAnsi" w:hAnsiTheme="minorHAnsi"/>
          <w:sz w:val="20"/>
          <w:szCs w:val="20"/>
        </w:rPr>
        <w:t xml:space="preserve">Sistemas operativos Windows 7, Windows 2008 R2 o anteriores, usar el disco BMR creado con el Windows </w:t>
      </w:r>
      <w:proofErr w:type="spellStart"/>
      <w:r w:rsidRPr="009C3250">
        <w:rPr>
          <w:rFonts w:asciiTheme="minorHAnsi" w:hAnsiTheme="minorHAnsi"/>
          <w:sz w:val="20"/>
          <w:szCs w:val="20"/>
        </w:rPr>
        <w:t>Automated</w:t>
      </w:r>
      <w:proofErr w:type="spellEnd"/>
      <w:r w:rsidRPr="009C3250">
        <w:rPr>
          <w:rFonts w:asciiTheme="minorHAnsi" w:hAnsiTheme="minorHAnsi"/>
          <w:sz w:val="20"/>
          <w:szCs w:val="20"/>
        </w:rPr>
        <w:t xml:space="preserve"> </w:t>
      </w:r>
      <w:proofErr w:type="spellStart"/>
      <w:r w:rsidRPr="009C3250">
        <w:rPr>
          <w:rFonts w:asciiTheme="minorHAnsi" w:hAnsiTheme="minorHAnsi"/>
          <w:sz w:val="20"/>
          <w:szCs w:val="20"/>
        </w:rPr>
        <w:t>Installation</w:t>
      </w:r>
      <w:proofErr w:type="spellEnd"/>
      <w:r w:rsidRPr="009C3250">
        <w:rPr>
          <w:rFonts w:asciiTheme="minorHAnsi" w:hAnsiTheme="minorHAnsi"/>
          <w:sz w:val="20"/>
          <w:szCs w:val="20"/>
        </w:rPr>
        <w:t xml:space="preserve"> Kit (AIK) de Microsoft, </w:t>
      </w:r>
      <w:r>
        <w:rPr>
          <w:rFonts w:asciiTheme="minorHAnsi" w:hAnsiTheme="minorHAnsi"/>
          <w:sz w:val="20"/>
          <w:szCs w:val="20"/>
        </w:rPr>
        <w:t xml:space="preserve">obtenerlo </w:t>
      </w:r>
      <w:r w:rsidRPr="009C3250">
        <w:rPr>
          <w:rFonts w:asciiTheme="minorHAnsi" w:hAnsiTheme="minorHAnsi"/>
          <w:sz w:val="20"/>
          <w:szCs w:val="20"/>
        </w:rPr>
        <w:t xml:space="preserve">de: http://www.microsoft.com/en-us/download/details.aspx?id=5753 </w:t>
      </w:r>
    </w:p>
    <w:p w14:paraId="1D33A178" w14:textId="77777777" w:rsidR="009C3250" w:rsidRPr="009C3250" w:rsidRDefault="009C3250" w:rsidP="009C3250">
      <w:pPr>
        <w:pStyle w:val="Default"/>
        <w:numPr>
          <w:ilvl w:val="0"/>
          <w:numId w:val="3"/>
        </w:numPr>
        <w:ind w:left="1701" w:hanging="283"/>
        <w:jc w:val="both"/>
        <w:rPr>
          <w:rFonts w:asciiTheme="minorHAnsi" w:hAnsiTheme="minorHAnsi"/>
          <w:sz w:val="20"/>
          <w:szCs w:val="20"/>
        </w:rPr>
      </w:pPr>
      <w:r w:rsidRPr="009C3250">
        <w:rPr>
          <w:rFonts w:asciiTheme="minorHAnsi" w:hAnsiTheme="minorHAnsi"/>
          <w:sz w:val="20"/>
          <w:szCs w:val="20"/>
        </w:rPr>
        <w:t xml:space="preserve">Sistemas operativos Windows 8, Windows 2012 o superiores, usar el disco BMR creado con el Windows </w:t>
      </w:r>
      <w:proofErr w:type="spellStart"/>
      <w:r w:rsidRPr="009C3250">
        <w:rPr>
          <w:rFonts w:asciiTheme="minorHAnsi" w:hAnsiTheme="minorHAnsi"/>
          <w:sz w:val="20"/>
          <w:szCs w:val="20"/>
        </w:rPr>
        <w:t>Assessment</w:t>
      </w:r>
      <w:proofErr w:type="spellEnd"/>
      <w:r w:rsidRPr="009C3250">
        <w:rPr>
          <w:rFonts w:asciiTheme="minorHAnsi" w:hAnsiTheme="minorHAnsi"/>
          <w:sz w:val="20"/>
          <w:szCs w:val="20"/>
        </w:rPr>
        <w:t xml:space="preserve"> and </w:t>
      </w:r>
      <w:proofErr w:type="spellStart"/>
      <w:r w:rsidRPr="009C3250">
        <w:rPr>
          <w:rFonts w:asciiTheme="minorHAnsi" w:hAnsiTheme="minorHAnsi"/>
          <w:sz w:val="20"/>
          <w:szCs w:val="20"/>
        </w:rPr>
        <w:t>Deployment</w:t>
      </w:r>
      <w:proofErr w:type="spellEnd"/>
      <w:r w:rsidRPr="009C3250">
        <w:rPr>
          <w:rFonts w:asciiTheme="minorHAnsi" w:hAnsiTheme="minorHAnsi"/>
          <w:sz w:val="20"/>
          <w:szCs w:val="20"/>
        </w:rPr>
        <w:t xml:space="preserve"> Kit (ADK) de Microsoft, </w:t>
      </w:r>
      <w:r>
        <w:rPr>
          <w:rFonts w:asciiTheme="minorHAnsi" w:hAnsiTheme="minorHAnsi"/>
          <w:sz w:val="20"/>
          <w:szCs w:val="20"/>
        </w:rPr>
        <w:t xml:space="preserve">obtenerlo </w:t>
      </w:r>
      <w:r w:rsidRPr="009C3250">
        <w:rPr>
          <w:rFonts w:asciiTheme="minorHAnsi" w:hAnsiTheme="minorHAnsi"/>
          <w:sz w:val="20"/>
          <w:szCs w:val="20"/>
        </w:rPr>
        <w:t xml:space="preserve">de: https://www.microsoft.com/en-US/download/details.aspx?id=30652 </w:t>
      </w:r>
    </w:p>
    <w:p w14:paraId="1D33A179" w14:textId="77777777" w:rsidR="009C3250" w:rsidRPr="009C3250" w:rsidRDefault="009C3250" w:rsidP="009C3250">
      <w:pPr>
        <w:rPr>
          <w:lang w:eastAsia="es-ES"/>
        </w:rPr>
      </w:pPr>
    </w:p>
    <w:p w14:paraId="1D33A17A" w14:textId="77777777" w:rsidR="009C3250" w:rsidRDefault="009C3250" w:rsidP="009C3250">
      <w:pPr>
        <w:pStyle w:val="Ttulo1"/>
        <w:keepLines/>
        <w:numPr>
          <w:ilvl w:val="1"/>
          <w:numId w:val="1"/>
        </w:numPr>
        <w:spacing w:line="276" w:lineRule="auto"/>
        <w:ind w:left="993" w:hanging="709"/>
        <w:jc w:val="both"/>
        <w:rPr>
          <w:rFonts w:ascii="Calibri" w:hAnsi="Calibri"/>
          <w:sz w:val="20"/>
        </w:rPr>
      </w:pPr>
      <w:bookmarkStart w:id="26" w:name="_Toc469317718"/>
      <w:proofErr w:type="spellStart"/>
      <w:r w:rsidRPr="003F01CF">
        <w:rPr>
          <w:rFonts w:ascii="Calibri" w:hAnsi="Calibri"/>
          <w:sz w:val="20"/>
        </w:rPr>
        <w:t>Restaurar</w:t>
      </w:r>
      <w:proofErr w:type="spellEnd"/>
      <w:r w:rsidRPr="003F01CF">
        <w:rPr>
          <w:rFonts w:ascii="Calibri" w:hAnsi="Calibri"/>
          <w:sz w:val="20"/>
        </w:rPr>
        <w:t xml:space="preserve"> </w:t>
      </w:r>
      <w:proofErr w:type="spellStart"/>
      <w:r>
        <w:rPr>
          <w:rFonts w:ascii="Calibri" w:hAnsi="Calibri"/>
          <w:sz w:val="20"/>
        </w:rPr>
        <w:t>equipo</w:t>
      </w:r>
      <w:bookmarkEnd w:id="26"/>
      <w:proofErr w:type="spellEnd"/>
    </w:p>
    <w:p w14:paraId="1D33A17B" w14:textId="77777777" w:rsidR="009C3250" w:rsidRPr="009C3250" w:rsidRDefault="009C3250" w:rsidP="009C3250">
      <w:pPr>
        <w:spacing w:after="0"/>
        <w:rPr>
          <w:lang w:val="en-US" w:eastAsia="es-ES"/>
        </w:rPr>
      </w:pPr>
    </w:p>
    <w:p w14:paraId="1D33A17C" w14:textId="77777777" w:rsidR="009C3250" w:rsidRDefault="009C3250"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Iniciar el equipo con el disco de </w:t>
      </w:r>
      <w:proofErr w:type="spellStart"/>
      <w:r>
        <w:rPr>
          <w:rFonts w:asciiTheme="minorHAnsi" w:hAnsiTheme="minorHAnsi"/>
          <w:sz w:val="20"/>
          <w:szCs w:val="20"/>
        </w:rPr>
        <w:t>booteo</w:t>
      </w:r>
      <w:proofErr w:type="spellEnd"/>
      <w:r>
        <w:rPr>
          <w:rFonts w:asciiTheme="minorHAnsi" w:hAnsiTheme="minorHAnsi"/>
          <w:sz w:val="20"/>
          <w:szCs w:val="20"/>
        </w:rPr>
        <w:t xml:space="preserve"> de UDP</w:t>
      </w:r>
    </w:p>
    <w:p w14:paraId="1D33A17D" w14:textId="77777777" w:rsidR="009C3250" w:rsidRDefault="009C3250" w:rsidP="005E22F0">
      <w:pPr>
        <w:pStyle w:val="Prrafodelista"/>
        <w:spacing w:line="276" w:lineRule="auto"/>
        <w:ind w:left="1418"/>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3F" wp14:editId="1D33A240">
            <wp:extent cx="5040000" cy="2939537"/>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2939537"/>
                    </a:xfrm>
                    <a:prstGeom prst="rect">
                      <a:avLst/>
                    </a:prstGeom>
                    <a:noFill/>
                    <a:ln>
                      <a:noFill/>
                    </a:ln>
                  </pic:spPr>
                </pic:pic>
              </a:graphicData>
            </a:graphic>
          </wp:inline>
        </w:drawing>
      </w:r>
    </w:p>
    <w:p w14:paraId="1D33A17E" w14:textId="77777777" w:rsidR="009C3250" w:rsidRDefault="009C3250" w:rsidP="009C3250">
      <w:pPr>
        <w:pStyle w:val="Prrafodelista"/>
        <w:spacing w:line="276" w:lineRule="auto"/>
        <w:ind w:left="1418"/>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41" wp14:editId="1D33A242">
            <wp:extent cx="5040000" cy="273277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2732775"/>
                    </a:xfrm>
                    <a:prstGeom prst="rect">
                      <a:avLst/>
                    </a:prstGeom>
                    <a:noFill/>
                    <a:ln>
                      <a:noFill/>
                    </a:ln>
                  </pic:spPr>
                </pic:pic>
              </a:graphicData>
            </a:graphic>
          </wp:inline>
        </w:drawing>
      </w:r>
    </w:p>
    <w:p w14:paraId="1D33A17F" w14:textId="77777777" w:rsidR="009C3250" w:rsidRDefault="009C3250" w:rsidP="009C3250">
      <w:pPr>
        <w:pStyle w:val="Prrafodelista"/>
        <w:spacing w:line="276" w:lineRule="auto"/>
        <w:ind w:left="1418"/>
        <w:contextualSpacing/>
        <w:jc w:val="center"/>
        <w:rPr>
          <w:rFonts w:asciiTheme="minorHAnsi" w:hAnsiTheme="minorHAnsi"/>
          <w:sz w:val="20"/>
          <w:szCs w:val="20"/>
        </w:rPr>
      </w:pPr>
    </w:p>
    <w:p w14:paraId="1D33A180" w14:textId="77777777" w:rsidR="009C3250" w:rsidRDefault="009C3250" w:rsidP="009C3250">
      <w:pPr>
        <w:pStyle w:val="Prrafodelista"/>
        <w:spacing w:line="276" w:lineRule="auto"/>
        <w:ind w:left="1418"/>
        <w:contextualSpacing/>
        <w:jc w:val="both"/>
        <w:rPr>
          <w:rFonts w:asciiTheme="minorHAnsi" w:hAnsiTheme="minorHAnsi"/>
          <w:sz w:val="20"/>
          <w:szCs w:val="20"/>
        </w:rPr>
      </w:pPr>
    </w:p>
    <w:p w14:paraId="1D33A181" w14:textId="77777777" w:rsidR="009C3250" w:rsidRDefault="009C3250"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Seleccionar la opción </w:t>
      </w:r>
      <w:proofErr w:type="spellStart"/>
      <w:r>
        <w:rPr>
          <w:rFonts w:asciiTheme="minorHAnsi" w:hAnsiTheme="minorHAnsi"/>
          <w:sz w:val="20"/>
          <w:szCs w:val="20"/>
        </w:rPr>
        <w:t>Restore</w:t>
      </w:r>
      <w:proofErr w:type="spellEnd"/>
      <w:r>
        <w:rPr>
          <w:rFonts w:asciiTheme="minorHAnsi" w:hAnsiTheme="minorHAnsi"/>
          <w:sz w:val="20"/>
          <w:szCs w:val="20"/>
        </w:rPr>
        <w:t xml:space="preserve"> </w:t>
      </w:r>
      <w:proofErr w:type="spellStart"/>
      <w:r>
        <w:rPr>
          <w:rFonts w:asciiTheme="minorHAnsi" w:hAnsiTheme="minorHAnsi"/>
          <w:sz w:val="20"/>
          <w:szCs w:val="20"/>
        </w:rPr>
        <w:t>from</w:t>
      </w:r>
      <w:proofErr w:type="spellEnd"/>
      <w:r>
        <w:rPr>
          <w:rFonts w:asciiTheme="minorHAnsi" w:hAnsiTheme="minorHAnsi"/>
          <w:sz w:val="20"/>
          <w:szCs w:val="20"/>
        </w:rPr>
        <w:t xml:space="preserve"> a </w:t>
      </w:r>
      <w:proofErr w:type="spellStart"/>
      <w:r>
        <w:rPr>
          <w:rFonts w:asciiTheme="minorHAnsi" w:hAnsiTheme="minorHAnsi"/>
          <w:sz w:val="20"/>
          <w:szCs w:val="20"/>
        </w:rPr>
        <w:t>arcserve</w:t>
      </w:r>
      <w:proofErr w:type="spellEnd"/>
      <w:r>
        <w:rPr>
          <w:rFonts w:asciiTheme="minorHAnsi" w:hAnsiTheme="minorHAnsi"/>
          <w:sz w:val="20"/>
          <w:szCs w:val="20"/>
        </w:rPr>
        <w:t xml:space="preserve"> </w:t>
      </w:r>
      <w:proofErr w:type="spellStart"/>
      <w:r>
        <w:rPr>
          <w:rFonts w:asciiTheme="minorHAnsi" w:hAnsiTheme="minorHAnsi"/>
          <w:sz w:val="20"/>
          <w:szCs w:val="20"/>
        </w:rPr>
        <w:t>Unified</w:t>
      </w:r>
      <w:proofErr w:type="spellEnd"/>
      <w:r>
        <w:rPr>
          <w:rFonts w:asciiTheme="minorHAnsi" w:hAnsiTheme="minorHAnsi"/>
          <w:sz w:val="20"/>
          <w:szCs w:val="20"/>
        </w:rPr>
        <w:t xml:space="preserve"> Data </w:t>
      </w:r>
      <w:proofErr w:type="spellStart"/>
      <w:r>
        <w:rPr>
          <w:rFonts w:asciiTheme="minorHAnsi" w:hAnsiTheme="minorHAnsi"/>
          <w:sz w:val="20"/>
          <w:szCs w:val="20"/>
        </w:rPr>
        <w:t>Protection</w:t>
      </w:r>
      <w:proofErr w:type="spellEnd"/>
      <w:r>
        <w:rPr>
          <w:rFonts w:asciiTheme="minorHAnsi" w:hAnsiTheme="minorHAnsi"/>
          <w:sz w:val="20"/>
          <w:szCs w:val="20"/>
        </w:rPr>
        <w:t xml:space="preserve"> </w:t>
      </w:r>
      <w:proofErr w:type="spellStart"/>
      <w:r>
        <w:rPr>
          <w:rFonts w:asciiTheme="minorHAnsi" w:hAnsiTheme="minorHAnsi"/>
          <w:sz w:val="20"/>
          <w:szCs w:val="20"/>
        </w:rPr>
        <w:t>backup</w:t>
      </w:r>
      <w:proofErr w:type="spellEnd"/>
      <w:r>
        <w:rPr>
          <w:rFonts w:asciiTheme="minorHAnsi" w:hAnsiTheme="minorHAnsi"/>
          <w:sz w:val="20"/>
          <w:szCs w:val="20"/>
        </w:rPr>
        <w:t>, clic en Next</w:t>
      </w:r>
    </w:p>
    <w:p w14:paraId="1D33A182" w14:textId="77777777" w:rsidR="009C3250" w:rsidRDefault="009C3250" w:rsidP="00C75F7C">
      <w:pPr>
        <w:pStyle w:val="Prrafodelista"/>
        <w:spacing w:line="276" w:lineRule="auto"/>
        <w:ind w:left="1418"/>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43" wp14:editId="1D33A244">
            <wp:extent cx="5040000" cy="3740891"/>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3740891"/>
                    </a:xfrm>
                    <a:prstGeom prst="rect">
                      <a:avLst/>
                    </a:prstGeom>
                    <a:noFill/>
                    <a:ln>
                      <a:noFill/>
                    </a:ln>
                  </pic:spPr>
                </pic:pic>
              </a:graphicData>
            </a:graphic>
          </wp:inline>
        </w:drawing>
      </w:r>
    </w:p>
    <w:p w14:paraId="1D33A183" w14:textId="77777777" w:rsidR="009C3250" w:rsidRDefault="009C3250" w:rsidP="009C3250">
      <w:pPr>
        <w:pStyle w:val="Prrafodelista"/>
        <w:spacing w:line="276" w:lineRule="auto"/>
        <w:ind w:left="1418"/>
        <w:contextualSpacing/>
        <w:jc w:val="both"/>
        <w:rPr>
          <w:rFonts w:asciiTheme="minorHAnsi" w:hAnsiTheme="minorHAnsi"/>
          <w:sz w:val="20"/>
          <w:szCs w:val="20"/>
        </w:rPr>
      </w:pPr>
    </w:p>
    <w:p w14:paraId="1D33A184" w14:textId="77777777" w:rsidR="009A4DC6" w:rsidRDefault="009A4DC6" w:rsidP="009A4DC6">
      <w:pPr>
        <w:pStyle w:val="Prrafodelista"/>
        <w:numPr>
          <w:ilvl w:val="2"/>
          <w:numId w:val="1"/>
        </w:numPr>
        <w:spacing w:line="276" w:lineRule="auto"/>
        <w:contextualSpacing/>
        <w:jc w:val="both"/>
        <w:rPr>
          <w:rFonts w:asciiTheme="minorHAnsi" w:hAnsiTheme="minorHAnsi"/>
          <w:sz w:val="20"/>
          <w:szCs w:val="20"/>
        </w:rPr>
      </w:pPr>
      <w:r w:rsidRPr="009A4DC6">
        <w:rPr>
          <w:rFonts w:asciiTheme="minorHAnsi" w:hAnsiTheme="minorHAnsi"/>
          <w:sz w:val="20"/>
          <w:szCs w:val="20"/>
        </w:rPr>
        <w:t xml:space="preserve">Dar clic en el botón </w:t>
      </w:r>
      <w:proofErr w:type="spellStart"/>
      <w:r w:rsidRPr="009A4DC6">
        <w:rPr>
          <w:rFonts w:asciiTheme="minorHAnsi" w:hAnsiTheme="minorHAnsi"/>
          <w:sz w:val="20"/>
          <w:szCs w:val="20"/>
        </w:rPr>
        <w:t>Utilities</w:t>
      </w:r>
      <w:proofErr w:type="spellEnd"/>
      <w:r w:rsidRPr="009A4DC6">
        <w:rPr>
          <w:rFonts w:asciiTheme="minorHAnsi" w:hAnsiTheme="minorHAnsi"/>
          <w:sz w:val="20"/>
          <w:szCs w:val="20"/>
        </w:rPr>
        <w:t xml:space="preserve">, Network </w:t>
      </w:r>
      <w:proofErr w:type="spellStart"/>
      <w:r w:rsidRPr="009A4DC6">
        <w:rPr>
          <w:rFonts w:asciiTheme="minorHAnsi" w:hAnsiTheme="minorHAnsi"/>
          <w:sz w:val="20"/>
          <w:szCs w:val="20"/>
        </w:rPr>
        <w:t>Configuration</w:t>
      </w:r>
      <w:proofErr w:type="spellEnd"/>
      <w:r w:rsidRPr="009A4DC6">
        <w:rPr>
          <w:rFonts w:asciiTheme="minorHAnsi" w:hAnsiTheme="minorHAnsi"/>
          <w:sz w:val="20"/>
          <w:szCs w:val="20"/>
        </w:rPr>
        <w:t xml:space="preserve"> y asignar la configuración de red válida en caso de no usar DHCP</w:t>
      </w:r>
    </w:p>
    <w:p w14:paraId="1D33A185" w14:textId="77777777" w:rsidR="009C3250" w:rsidRDefault="009C3250" w:rsidP="005E22F0">
      <w:pPr>
        <w:pStyle w:val="Prrafodelista"/>
        <w:spacing w:line="276" w:lineRule="auto"/>
        <w:ind w:left="1418"/>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45" wp14:editId="1D33A246">
            <wp:extent cx="5040000" cy="2831614"/>
            <wp:effectExtent l="0" t="0" r="8255" b="6985"/>
            <wp:docPr id="33" name="Imagen 33" descr="C:\Users\fcerezo\Desktop\RecoveryUDP\20161202_122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cerezo\Desktop\RecoveryUDP\20161202_122526.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831614"/>
                    </a:xfrm>
                    <a:prstGeom prst="rect">
                      <a:avLst/>
                    </a:prstGeom>
                    <a:noFill/>
                    <a:ln>
                      <a:noFill/>
                    </a:ln>
                  </pic:spPr>
                </pic:pic>
              </a:graphicData>
            </a:graphic>
          </wp:inline>
        </w:drawing>
      </w:r>
    </w:p>
    <w:p w14:paraId="1D33A186" w14:textId="77777777" w:rsidR="009A4DC6" w:rsidRDefault="009A4DC6" w:rsidP="009A4DC6">
      <w:pPr>
        <w:pStyle w:val="Prrafodelista"/>
        <w:spacing w:line="276" w:lineRule="auto"/>
        <w:ind w:left="1418"/>
        <w:contextualSpacing/>
        <w:jc w:val="both"/>
        <w:rPr>
          <w:rFonts w:asciiTheme="minorHAnsi" w:hAnsiTheme="minorHAnsi"/>
          <w:sz w:val="20"/>
          <w:szCs w:val="20"/>
        </w:rPr>
      </w:pPr>
    </w:p>
    <w:p w14:paraId="1D33A187" w14:textId="77777777" w:rsidR="009A4DC6" w:rsidRDefault="009A4DC6"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Dar clic en OK luego de haber ingresado la configuración</w:t>
      </w:r>
    </w:p>
    <w:p w14:paraId="1D33A188" w14:textId="77777777" w:rsidR="009A4DC6" w:rsidRDefault="009A4DC6" w:rsidP="005E22F0">
      <w:pPr>
        <w:pStyle w:val="Prrafodelista"/>
        <w:spacing w:line="276" w:lineRule="auto"/>
        <w:ind w:left="1418"/>
        <w:contextualSpacing/>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47" wp14:editId="1D33A248">
            <wp:extent cx="5040000" cy="2832326"/>
            <wp:effectExtent l="0" t="0" r="8255" b="6350"/>
            <wp:docPr id="34" name="Imagen 34" descr="C:\Users\fcerezo\Desktop\RecoveryUDP\20161202_12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cerezo\Desktop\RecoveryUDP\20161202_12581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89" w14:textId="77777777" w:rsidR="009A4DC6" w:rsidRDefault="009A4DC6" w:rsidP="009A4DC6">
      <w:pPr>
        <w:pStyle w:val="Prrafodelista"/>
        <w:spacing w:line="276" w:lineRule="auto"/>
        <w:ind w:left="1418"/>
        <w:contextualSpacing/>
        <w:jc w:val="both"/>
        <w:rPr>
          <w:rFonts w:asciiTheme="minorHAnsi" w:hAnsiTheme="minorHAnsi"/>
          <w:sz w:val="20"/>
          <w:szCs w:val="20"/>
        </w:rPr>
      </w:pPr>
    </w:p>
    <w:p w14:paraId="1D33A18A" w14:textId="77777777" w:rsidR="009A4DC6" w:rsidRDefault="009A4DC6" w:rsidP="009A4DC6">
      <w:pPr>
        <w:pStyle w:val="Prrafodelista"/>
        <w:numPr>
          <w:ilvl w:val="2"/>
          <w:numId w:val="1"/>
        </w:numPr>
        <w:spacing w:line="276" w:lineRule="auto"/>
        <w:contextualSpacing/>
        <w:jc w:val="both"/>
        <w:rPr>
          <w:ins w:id="27" w:author="Steeven Perez" w:date="2018-02-15T08:35:00Z"/>
          <w:rFonts w:asciiTheme="minorHAnsi" w:hAnsiTheme="minorHAnsi"/>
          <w:sz w:val="20"/>
          <w:szCs w:val="20"/>
        </w:rPr>
      </w:pPr>
      <w:r w:rsidRPr="009A4DC6">
        <w:rPr>
          <w:rFonts w:asciiTheme="minorHAnsi" w:hAnsiTheme="minorHAnsi"/>
          <w:sz w:val="20"/>
          <w:szCs w:val="20"/>
        </w:rPr>
        <w:t xml:space="preserve">Presionar el botón </w:t>
      </w:r>
      <w:proofErr w:type="spellStart"/>
      <w:r w:rsidRPr="009A4DC6">
        <w:rPr>
          <w:rFonts w:asciiTheme="minorHAnsi" w:hAnsiTheme="minorHAnsi"/>
          <w:sz w:val="20"/>
          <w:szCs w:val="20"/>
        </w:rPr>
        <w:t>Browse</w:t>
      </w:r>
      <w:proofErr w:type="spellEnd"/>
      <w:r w:rsidRPr="009A4DC6">
        <w:rPr>
          <w:rFonts w:asciiTheme="minorHAnsi" w:hAnsiTheme="minorHAnsi"/>
          <w:sz w:val="20"/>
          <w:szCs w:val="20"/>
        </w:rPr>
        <w:t xml:space="preserve">, seleccionar la opción </w:t>
      </w:r>
      <w:proofErr w:type="spellStart"/>
      <w:r w:rsidRPr="009A4DC6">
        <w:rPr>
          <w:rFonts w:asciiTheme="minorHAnsi" w:hAnsiTheme="minorHAnsi"/>
          <w:sz w:val="20"/>
          <w:szCs w:val="20"/>
        </w:rPr>
        <w:t>Browse</w:t>
      </w:r>
      <w:proofErr w:type="spellEnd"/>
      <w:r w:rsidRPr="009A4DC6">
        <w:rPr>
          <w:rFonts w:asciiTheme="minorHAnsi" w:hAnsiTheme="minorHAnsi"/>
          <w:sz w:val="20"/>
          <w:szCs w:val="20"/>
        </w:rPr>
        <w:t xml:space="preserve"> </w:t>
      </w:r>
      <w:proofErr w:type="spellStart"/>
      <w:r w:rsidRPr="009A4DC6">
        <w:rPr>
          <w:rFonts w:asciiTheme="minorHAnsi" w:hAnsiTheme="minorHAnsi"/>
          <w:sz w:val="20"/>
          <w:szCs w:val="20"/>
        </w:rPr>
        <w:t>from</w:t>
      </w:r>
      <w:proofErr w:type="spellEnd"/>
      <w:r w:rsidRPr="009A4DC6">
        <w:rPr>
          <w:rFonts w:asciiTheme="minorHAnsi" w:hAnsiTheme="minorHAnsi"/>
          <w:sz w:val="20"/>
          <w:szCs w:val="20"/>
        </w:rPr>
        <w:t xml:space="preserve"> </w:t>
      </w:r>
      <w:proofErr w:type="spellStart"/>
      <w:r w:rsidRPr="009A4DC6">
        <w:rPr>
          <w:rFonts w:asciiTheme="minorHAnsi" w:hAnsiTheme="minorHAnsi"/>
          <w:sz w:val="20"/>
          <w:szCs w:val="20"/>
        </w:rPr>
        <w:t>Recovery</w:t>
      </w:r>
      <w:proofErr w:type="spellEnd"/>
      <w:r w:rsidRPr="009A4DC6">
        <w:rPr>
          <w:rFonts w:asciiTheme="minorHAnsi" w:hAnsiTheme="minorHAnsi"/>
          <w:sz w:val="20"/>
          <w:szCs w:val="20"/>
        </w:rPr>
        <w:t xml:space="preserve"> Point Server</w:t>
      </w:r>
    </w:p>
    <w:p w14:paraId="1D33A18B" w14:textId="77777777" w:rsidR="00504499" w:rsidRDefault="00504499">
      <w:pPr>
        <w:pStyle w:val="Prrafodelista"/>
        <w:spacing w:line="276" w:lineRule="auto"/>
        <w:ind w:left="1224"/>
        <w:contextualSpacing/>
        <w:jc w:val="both"/>
        <w:rPr>
          <w:ins w:id="28" w:author="Steeven Perez" w:date="2018-02-15T08:36:00Z"/>
          <w:rFonts w:asciiTheme="minorHAnsi" w:hAnsiTheme="minorHAnsi"/>
          <w:sz w:val="20"/>
          <w:szCs w:val="20"/>
        </w:rPr>
        <w:pPrChange w:id="29" w:author="Steeven Perez" w:date="2018-02-15T08:35:00Z">
          <w:pPr>
            <w:pStyle w:val="Prrafodelista"/>
            <w:numPr>
              <w:ilvl w:val="2"/>
              <w:numId w:val="1"/>
            </w:numPr>
            <w:spacing w:line="276" w:lineRule="auto"/>
            <w:ind w:left="1224" w:hanging="504"/>
            <w:contextualSpacing/>
            <w:jc w:val="both"/>
          </w:pPr>
        </w:pPrChange>
      </w:pPr>
    </w:p>
    <w:p w14:paraId="1D33A18C" w14:textId="77777777" w:rsidR="00504499" w:rsidRDefault="00504499">
      <w:pPr>
        <w:pStyle w:val="Prrafodelista"/>
        <w:spacing w:line="276" w:lineRule="auto"/>
        <w:ind w:left="1224"/>
        <w:contextualSpacing/>
        <w:jc w:val="both"/>
        <w:rPr>
          <w:rFonts w:asciiTheme="minorHAnsi" w:hAnsiTheme="minorHAnsi"/>
          <w:sz w:val="20"/>
          <w:szCs w:val="20"/>
        </w:rPr>
        <w:pPrChange w:id="30" w:author="Steeven Perez" w:date="2018-02-15T08:35:00Z">
          <w:pPr>
            <w:pStyle w:val="Prrafodelista"/>
            <w:numPr>
              <w:ilvl w:val="2"/>
              <w:numId w:val="1"/>
            </w:numPr>
            <w:spacing w:line="276" w:lineRule="auto"/>
            <w:ind w:left="1224" w:hanging="504"/>
            <w:contextualSpacing/>
            <w:jc w:val="both"/>
          </w:pPr>
        </w:pPrChange>
      </w:pPr>
    </w:p>
    <w:p w14:paraId="1D33A18D" w14:textId="77777777" w:rsidR="009A4DC6" w:rsidRDefault="009A4DC6"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49" wp14:editId="1D33A24A">
            <wp:extent cx="5040000" cy="2832326"/>
            <wp:effectExtent l="0" t="0" r="8255" b="6350"/>
            <wp:docPr id="35" name="Imagen 35" descr="C:\Users\fcerezo\Desktop\RecoveryUDP\20161202_122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cerezo\Desktop\RecoveryUDP\20161202_12272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8E" w14:textId="77777777" w:rsidR="009A4DC6" w:rsidRDefault="009A4DC6" w:rsidP="009A4DC6">
      <w:pPr>
        <w:pStyle w:val="Prrafodelista"/>
        <w:spacing w:line="276" w:lineRule="auto"/>
        <w:ind w:left="1224"/>
        <w:contextualSpacing/>
        <w:jc w:val="both"/>
        <w:rPr>
          <w:ins w:id="31" w:author="Steeven Perez" w:date="2018-02-15T08:36:00Z"/>
          <w:rFonts w:asciiTheme="minorHAnsi" w:hAnsiTheme="minorHAnsi"/>
          <w:sz w:val="20"/>
          <w:szCs w:val="20"/>
        </w:rPr>
      </w:pPr>
    </w:p>
    <w:p w14:paraId="1D33A18F" w14:textId="77777777" w:rsidR="00504499" w:rsidRDefault="00504499" w:rsidP="009A4DC6">
      <w:pPr>
        <w:pStyle w:val="Prrafodelista"/>
        <w:spacing w:line="276" w:lineRule="auto"/>
        <w:ind w:left="1224"/>
        <w:contextualSpacing/>
        <w:jc w:val="both"/>
        <w:rPr>
          <w:ins w:id="32" w:author="Steeven Perez" w:date="2018-02-15T08:36:00Z"/>
          <w:rFonts w:asciiTheme="minorHAnsi" w:hAnsiTheme="minorHAnsi"/>
          <w:sz w:val="20"/>
          <w:szCs w:val="20"/>
        </w:rPr>
      </w:pPr>
    </w:p>
    <w:p w14:paraId="1D33A190" w14:textId="77777777" w:rsidR="00504499" w:rsidRDefault="00504499" w:rsidP="009A4DC6">
      <w:pPr>
        <w:pStyle w:val="Prrafodelista"/>
        <w:spacing w:line="276" w:lineRule="auto"/>
        <w:ind w:left="1224"/>
        <w:contextualSpacing/>
        <w:jc w:val="both"/>
        <w:rPr>
          <w:ins w:id="33" w:author="Steeven Perez" w:date="2018-02-15T08:36:00Z"/>
          <w:rFonts w:asciiTheme="minorHAnsi" w:hAnsiTheme="minorHAnsi"/>
          <w:sz w:val="20"/>
          <w:szCs w:val="20"/>
        </w:rPr>
      </w:pPr>
    </w:p>
    <w:p w14:paraId="1D33A191" w14:textId="77777777" w:rsidR="00504499" w:rsidRDefault="00504499" w:rsidP="009A4DC6">
      <w:pPr>
        <w:pStyle w:val="Prrafodelista"/>
        <w:spacing w:line="276" w:lineRule="auto"/>
        <w:ind w:left="1224"/>
        <w:contextualSpacing/>
        <w:jc w:val="both"/>
        <w:rPr>
          <w:rFonts w:asciiTheme="minorHAnsi" w:hAnsiTheme="minorHAnsi"/>
          <w:sz w:val="20"/>
          <w:szCs w:val="20"/>
        </w:rPr>
      </w:pPr>
    </w:p>
    <w:p w14:paraId="1D33A192" w14:textId="77777777" w:rsidR="009A4DC6" w:rsidRDefault="009A4DC6" w:rsidP="009A4DC6">
      <w:pPr>
        <w:pStyle w:val="Prrafodelista"/>
        <w:numPr>
          <w:ilvl w:val="2"/>
          <w:numId w:val="1"/>
        </w:numPr>
        <w:spacing w:line="276" w:lineRule="auto"/>
        <w:contextualSpacing/>
        <w:jc w:val="both"/>
        <w:rPr>
          <w:ins w:id="34" w:author="Steeven Perez" w:date="2018-02-15T08:36:00Z"/>
          <w:rFonts w:asciiTheme="minorHAnsi" w:hAnsiTheme="minorHAnsi"/>
          <w:sz w:val="20"/>
          <w:szCs w:val="20"/>
        </w:rPr>
      </w:pPr>
      <w:r w:rsidRPr="009A4DC6">
        <w:rPr>
          <w:rFonts w:asciiTheme="minorHAnsi" w:hAnsiTheme="minorHAnsi"/>
          <w:sz w:val="20"/>
          <w:szCs w:val="20"/>
        </w:rPr>
        <w:t>Ingresar los datos del servidor de respaldo y credenciales para poder establecer conexión</w:t>
      </w:r>
      <w:r>
        <w:rPr>
          <w:rFonts w:asciiTheme="minorHAnsi" w:hAnsiTheme="minorHAnsi"/>
          <w:sz w:val="20"/>
          <w:szCs w:val="20"/>
        </w:rPr>
        <w:t xml:space="preserve">, dar clic en botón </w:t>
      </w:r>
      <w:proofErr w:type="spellStart"/>
      <w:r>
        <w:rPr>
          <w:rFonts w:asciiTheme="minorHAnsi" w:hAnsiTheme="minorHAnsi"/>
          <w:sz w:val="20"/>
          <w:szCs w:val="20"/>
        </w:rPr>
        <w:t>Connect</w:t>
      </w:r>
      <w:proofErr w:type="spellEnd"/>
    </w:p>
    <w:p w14:paraId="1D33A193" w14:textId="77777777" w:rsidR="00504499" w:rsidRDefault="00504499">
      <w:pPr>
        <w:pStyle w:val="Prrafodelista"/>
        <w:spacing w:line="276" w:lineRule="auto"/>
        <w:ind w:left="1224"/>
        <w:contextualSpacing/>
        <w:jc w:val="both"/>
        <w:rPr>
          <w:rFonts w:asciiTheme="minorHAnsi" w:hAnsiTheme="minorHAnsi"/>
          <w:sz w:val="20"/>
          <w:szCs w:val="20"/>
        </w:rPr>
        <w:pPrChange w:id="35" w:author="Steeven Perez" w:date="2018-02-15T08:36:00Z">
          <w:pPr>
            <w:pStyle w:val="Prrafodelista"/>
            <w:numPr>
              <w:ilvl w:val="2"/>
              <w:numId w:val="1"/>
            </w:numPr>
            <w:spacing w:line="276" w:lineRule="auto"/>
            <w:ind w:left="1224" w:hanging="504"/>
            <w:contextualSpacing/>
            <w:jc w:val="both"/>
          </w:pPr>
        </w:pPrChange>
      </w:pPr>
    </w:p>
    <w:p w14:paraId="1D33A194" w14:textId="77777777" w:rsidR="009A4DC6" w:rsidRDefault="009A4DC6"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4B" wp14:editId="1D33A24C">
            <wp:extent cx="5040000" cy="2832326"/>
            <wp:effectExtent l="0" t="0" r="8255" b="6350"/>
            <wp:docPr id="37" name="Imagen 37" descr="C:\Users\fcerezo\Desktop\RecoveryUDP\20161202_125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cerezo\Desktop\RecoveryUDP\20161202_12583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95" w14:textId="77777777" w:rsidR="009A4DC6" w:rsidRDefault="009A4DC6" w:rsidP="009A4DC6">
      <w:pPr>
        <w:pStyle w:val="Prrafodelista"/>
        <w:spacing w:line="276" w:lineRule="auto"/>
        <w:ind w:left="1224"/>
        <w:contextualSpacing/>
        <w:jc w:val="both"/>
        <w:rPr>
          <w:rFonts w:asciiTheme="minorHAnsi" w:hAnsiTheme="minorHAnsi"/>
          <w:sz w:val="20"/>
          <w:szCs w:val="20"/>
        </w:rPr>
      </w:pPr>
    </w:p>
    <w:p w14:paraId="1D33A196" w14:textId="77777777" w:rsidR="009A4DC6" w:rsidRDefault="009A4DC6" w:rsidP="009A4DC6">
      <w:pPr>
        <w:pStyle w:val="Prrafodelista"/>
        <w:numPr>
          <w:ilvl w:val="2"/>
          <w:numId w:val="1"/>
        </w:numPr>
        <w:spacing w:line="276" w:lineRule="auto"/>
        <w:contextualSpacing/>
        <w:jc w:val="both"/>
        <w:rPr>
          <w:rFonts w:asciiTheme="minorHAnsi" w:hAnsiTheme="minorHAnsi"/>
          <w:sz w:val="20"/>
          <w:szCs w:val="20"/>
        </w:rPr>
      </w:pPr>
      <w:r w:rsidRPr="009A4DC6">
        <w:rPr>
          <w:rFonts w:asciiTheme="minorHAnsi" w:hAnsiTheme="minorHAnsi"/>
          <w:sz w:val="20"/>
          <w:szCs w:val="20"/>
        </w:rPr>
        <w:t>Seleccionar el no</w:t>
      </w:r>
      <w:r>
        <w:rPr>
          <w:rFonts w:asciiTheme="minorHAnsi" w:hAnsiTheme="minorHAnsi"/>
          <w:sz w:val="20"/>
          <w:szCs w:val="20"/>
        </w:rPr>
        <w:t xml:space="preserve">do del </w:t>
      </w:r>
      <w:proofErr w:type="spellStart"/>
      <w:r>
        <w:rPr>
          <w:rFonts w:asciiTheme="minorHAnsi" w:hAnsiTheme="minorHAnsi"/>
          <w:sz w:val="20"/>
          <w:szCs w:val="20"/>
        </w:rPr>
        <w:t>datastore</w:t>
      </w:r>
      <w:proofErr w:type="spellEnd"/>
      <w:r w:rsidR="001C52DA">
        <w:rPr>
          <w:rFonts w:asciiTheme="minorHAnsi" w:hAnsiTheme="minorHAnsi"/>
          <w:sz w:val="20"/>
          <w:szCs w:val="20"/>
        </w:rPr>
        <w:t xml:space="preserve"> y presionar el botón OK</w:t>
      </w:r>
    </w:p>
    <w:p w14:paraId="1D33A197" w14:textId="77777777" w:rsidR="00504499" w:rsidRDefault="00504499" w:rsidP="00C75F7C">
      <w:pPr>
        <w:pStyle w:val="Prrafodelista"/>
        <w:spacing w:line="276" w:lineRule="auto"/>
        <w:ind w:left="1224"/>
        <w:contextualSpacing/>
        <w:jc w:val="center"/>
        <w:rPr>
          <w:ins w:id="36" w:author="Steeven Perez" w:date="2018-02-15T08:36:00Z"/>
          <w:rFonts w:asciiTheme="minorHAnsi" w:hAnsiTheme="minorHAnsi"/>
          <w:sz w:val="20"/>
          <w:szCs w:val="20"/>
        </w:rPr>
      </w:pPr>
    </w:p>
    <w:p w14:paraId="1D33A198" w14:textId="77777777" w:rsidR="009A4DC6" w:rsidRDefault="009A4DC6"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4D" wp14:editId="1D33A24E">
            <wp:extent cx="5040000" cy="2832326"/>
            <wp:effectExtent l="0" t="0" r="8255" b="6350"/>
            <wp:docPr id="38" name="Imagen 38" descr="C:\Users\fcerezo\Desktop\RecoveryUDP\20161202_125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cerezo\Desktop\RecoveryUDP\20161202_12575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99" w14:textId="77777777" w:rsidR="001C52DA" w:rsidRDefault="001C52DA" w:rsidP="009A4DC6">
      <w:pPr>
        <w:pStyle w:val="Prrafodelista"/>
        <w:spacing w:line="276" w:lineRule="auto"/>
        <w:ind w:left="1224"/>
        <w:contextualSpacing/>
        <w:jc w:val="both"/>
        <w:rPr>
          <w:ins w:id="37" w:author="Steeven Perez" w:date="2018-02-15T08:36:00Z"/>
          <w:rFonts w:asciiTheme="minorHAnsi" w:hAnsiTheme="minorHAnsi"/>
          <w:sz w:val="20"/>
          <w:szCs w:val="20"/>
        </w:rPr>
      </w:pPr>
    </w:p>
    <w:p w14:paraId="1D33A19A" w14:textId="77777777" w:rsidR="00504499" w:rsidRDefault="00504499" w:rsidP="009A4DC6">
      <w:pPr>
        <w:pStyle w:val="Prrafodelista"/>
        <w:spacing w:line="276" w:lineRule="auto"/>
        <w:ind w:left="1224"/>
        <w:contextualSpacing/>
        <w:jc w:val="both"/>
        <w:rPr>
          <w:ins w:id="38" w:author="Steeven Perez" w:date="2018-02-15T08:36:00Z"/>
          <w:rFonts w:asciiTheme="minorHAnsi" w:hAnsiTheme="minorHAnsi"/>
          <w:sz w:val="20"/>
          <w:szCs w:val="20"/>
        </w:rPr>
      </w:pPr>
    </w:p>
    <w:p w14:paraId="1D33A19B" w14:textId="77777777" w:rsidR="00504499" w:rsidRDefault="00504499" w:rsidP="009A4DC6">
      <w:pPr>
        <w:pStyle w:val="Prrafodelista"/>
        <w:spacing w:line="276" w:lineRule="auto"/>
        <w:ind w:left="1224"/>
        <w:contextualSpacing/>
        <w:jc w:val="both"/>
        <w:rPr>
          <w:rFonts w:asciiTheme="minorHAnsi" w:hAnsiTheme="minorHAnsi"/>
          <w:sz w:val="20"/>
          <w:szCs w:val="20"/>
        </w:rPr>
      </w:pPr>
    </w:p>
    <w:p w14:paraId="1D33A19C" w14:textId="77777777" w:rsidR="009A4DC6" w:rsidRDefault="00D97C6D" w:rsidP="009A4DC6">
      <w:pPr>
        <w:pStyle w:val="Prrafodelista"/>
        <w:numPr>
          <w:ilvl w:val="2"/>
          <w:numId w:val="1"/>
        </w:numPr>
        <w:spacing w:line="276" w:lineRule="auto"/>
        <w:contextualSpacing/>
        <w:jc w:val="both"/>
        <w:rPr>
          <w:ins w:id="39" w:author="Steeven Perez" w:date="2018-02-15T08:36:00Z"/>
          <w:rFonts w:asciiTheme="minorHAnsi" w:hAnsiTheme="minorHAnsi"/>
          <w:sz w:val="20"/>
          <w:szCs w:val="20"/>
        </w:rPr>
      </w:pPr>
      <w:r>
        <w:rPr>
          <w:rFonts w:asciiTheme="minorHAnsi" w:hAnsiTheme="minorHAnsi"/>
          <w:sz w:val="20"/>
          <w:szCs w:val="20"/>
        </w:rPr>
        <w:t>Seleccionar el punto de restauración deseado de la lista y dar clic en Next</w:t>
      </w:r>
    </w:p>
    <w:p w14:paraId="1D33A19D" w14:textId="77777777" w:rsidR="00504499" w:rsidRPr="00504499" w:rsidRDefault="00504499">
      <w:pPr>
        <w:ind w:left="720"/>
        <w:contextualSpacing/>
        <w:jc w:val="both"/>
        <w:rPr>
          <w:sz w:val="20"/>
          <w:szCs w:val="20"/>
          <w:rPrChange w:id="40" w:author="Steeven Perez" w:date="2018-02-15T08:36:00Z">
            <w:rPr/>
          </w:rPrChange>
        </w:rPr>
        <w:pPrChange w:id="41" w:author="Steeven Perez" w:date="2018-02-15T08:36:00Z">
          <w:pPr>
            <w:pStyle w:val="Prrafodelista"/>
            <w:numPr>
              <w:ilvl w:val="2"/>
              <w:numId w:val="1"/>
            </w:numPr>
            <w:spacing w:line="276" w:lineRule="auto"/>
            <w:ind w:left="1224" w:hanging="504"/>
            <w:contextualSpacing/>
            <w:jc w:val="both"/>
          </w:pPr>
        </w:pPrChange>
      </w:pPr>
    </w:p>
    <w:p w14:paraId="1D33A19E" w14:textId="77777777" w:rsidR="00D97C6D" w:rsidRDefault="00D97C6D"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4F" wp14:editId="1D33A250">
            <wp:extent cx="5040000" cy="2832326"/>
            <wp:effectExtent l="0" t="0" r="8255" b="6350"/>
            <wp:docPr id="40" name="Imagen 40" descr="C:\Users\fcerezo\Desktop\RecoveryUDP\20161202_12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cerezo\Desktop\RecoveryUDP\20161202_12593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9F" w14:textId="77777777" w:rsidR="00D97C6D" w:rsidRDefault="00D97C6D" w:rsidP="00D97C6D">
      <w:pPr>
        <w:pStyle w:val="Prrafodelista"/>
        <w:spacing w:line="276" w:lineRule="auto"/>
        <w:ind w:left="1224"/>
        <w:contextualSpacing/>
        <w:jc w:val="both"/>
        <w:rPr>
          <w:rFonts w:asciiTheme="minorHAnsi" w:hAnsiTheme="minorHAnsi"/>
          <w:sz w:val="20"/>
          <w:szCs w:val="20"/>
        </w:rPr>
      </w:pPr>
    </w:p>
    <w:p w14:paraId="1D33A1A0" w14:textId="77777777" w:rsidR="009A4DC6" w:rsidRDefault="00D97C6D" w:rsidP="009A4DC6">
      <w:pPr>
        <w:pStyle w:val="Prrafodelista"/>
        <w:numPr>
          <w:ilvl w:val="2"/>
          <w:numId w:val="1"/>
        </w:numPr>
        <w:spacing w:line="276" w:lineRule="auto"/>
        <w:contextualSpacing/>
        <w:jc w:val="both"/>
        <w:rPr>
          <w:ins w:id="42" w:author="Steeven Perez" w:date="2018-02-15T08:36:00Z"/>
          <w:rFonts w:asciiTheme="minorHAnsi" w:hAnsiTheme="minorHAnsi"/>
          <w:sz w:val="20"/>
          <w:szCs w:val="20"/>
        </w:rPr>
      </w:pPr>
      <w:r>
        <w:rPr>
          <w:rFonts w:asciiTheme="minorHAnsi" w:hAnsiTheme="minorHAnsi"/>
          <w:sz w:val="20"/>
          <w:szCs w:val="20"/>
        </w:rPr>
        <w:t>Dar clic en Yes, en caso de presentarse diferencia en los tipos de Firmware del BIOS</w:t>
      </w:r>
    </w:p>
    <w:p w14:paraId="1D33A1A1" w14:textId="77777777" w:rsidR="00504499" w:rsidRDefault="00504499">
      <w:pPr>
        <w:pStyle w:val="Prrafodelista"/>
        <w:spacing w:line="276" w:lineRule="auto"/>
        <w:ind w:left="1224"/>
        <w:contextualSpacing/>
        <w:jc w:val="both"/>
        <w:rPr>
          <w:ins w:id="43" w:author="Steeven Perez" w:date="2018-02-15T08:36:00Z"/>
          <w:rFonts w:asciiTheme="minorHAnsi" w:hAnsiTheme="minorHAnsi"/>
          <w:sz w:val="20"/>
          <w:szCs w:val="20"/>
        </w:rPr>
        <w:pPrChange w:id="44" w:author="Steeven Perez" w:date="2018-02-15T08:36:00Z">
          <w:pPr>
            <w:pStyle w:val="Prrafodelista"/>
            <w:numPr>
              <w:ilvl w:val="2"/>
              <w:numId w:val="1"/>
            </w:numPr>
            <w:spacing w:line="276" w:lineRule="auto"/>
            <w:ind w:left="1224" w:hanging="504"/>
            <w:contextualSpacing/>
            <w:jc w:val="both"/>
          </w:pPr>
        </w:pPrChange>
      </w:pPr>
    </w:p>
    <w:p w14:paraId="1D33A1A2" w14:textId="77777777" w:rsidR="00504499" w:rsidRDefault="00504499">
      <w:pPr>
        <w:pStyle w:val="Prrafodelista"/>
        <w:spacing w:line="276" w:lineRule="auto"/>
        <w:ind w:left="1224"/>
        <w:contextualSpacing/>
        <w:jc w:val="both"/>
        <w:rPr>
          <w:rFonts w:asciiTheme="minorHAnsi" w:hAnsiTheme="minorHAnsi"/>
          <w:sz w:val="20"/>
          <w:szCs w:val="20"/>
        </w:rPr>
        <w:pPrChange w:id="45" w:author="Steeven Perez" w:date="2018-02-15T08:36:00Z">
          <w:pPr>
            <w:pStyle w:val="Prrafodelista"/>
            <w:numPr>
              <w:ilvl w:val="2"/>
              <w:numId w:val="1"/>
            </w:numPr>
            <w:spacing w:line="276" w:lineRule="auto"/>
            <w:ind w:left="1224" w:hanging="504"/>
            <w:contextualSpacing/>
            <w:jc w:val="both"/>
          </w:pPr>
        </w:pPrChange>
      </w:pPr>
    </w:p>
    <w:p w14:paraId="1D33A1A3" w14:textId="77777777" w:rsidR="00D97C6D" w:rsidRDefault="00D97C6D"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51" wp14:editId="1D33A252">
            <wp:extent cx="5040000" cy="2832326"/>
            <wp:effectExtent l="0" t="0" r="8255" b="6350"/>
            <wp:docPr id="41" name="Imagen 41" descr="C:\Users\fcerezo\Desktop\RecoveryUDP\20161202_125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cerezo\Desktop\RecoveryUDP\20161202_12595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A4" w14:textId="77777777" w:rsidR="00D97C6D" w:rsidRDefault="00D97C6D" w:rsidP="00D97C6D">
      <w:pPr>
        <w:pStyle w:val="Prrafodelista"/>
        <w:spacing w:line="276" w:lineRule="auto"/>
        <w:ind w:left="1224"/>
        <w:contextualSpacing/>
        <w:jc w:val="both"/>
        <w:rPr>
          <w:ins w:id="46" w:author="Steeven Perez" w:date="2018-02-15T08:36:00Z"/>
          <w:rFonts w:asciiTheme="minorHAnsi" w:hAnsiTheme="minorHAnsi"/>
          <w:sz w:val="20"/>
          <w:szCs w:val="20"/>
        </w:rPr>
      </w:pPr>
    </w:p>
    <w:p w14:paraId="1D33A1A5" w14:textId="77777777" w:rsidR="00504499" w:rsidRDefault="00504499" w:rsidP="00D97C6D">
      <w:pPr>
        <w:pStyle w:val="Prrafodelista"/>
        <w:spacing w:line="276" w:lineRule="auto"/>
        <w:ind w:left="1224"/>
        <w:contextualSpacing/>
        <w:jc w:val="both"/>
        <w:rPr>
          <w:rFonts w:asciiTheme="minorHAnsi" w:hAnsiTheme="minorHAnsi"/>
          <w:sz w:val="20"/>
          <w:szCs w:val="20"/>
        </w:rPr>
      </w:pPr>
    </w:p>
    <w:p w14:paraId="1D33A1A6" w14:textId="77777777" w:rsidR="00D97C6D" w:rsidRDefault="00D97C6D" w:rsidP="009A4DC6">
      <w:pPr>
        <w:pStyle w:val="Prrafodelista"/>
        <w:numPr>
          <w:ilvl w:val="2"/>
          <w:numId w:val="1"/>
        </w:numPr>
        <w:spacing w:line="276" w:lineRule="auto"/>
        <w:contextualSpacing/>
        <w:jc w:val="both"/>
        <w:rPr>
          <w:ins w:id="47" w:author="Steeven Perez" w:date="2018-02-15T08:36:00Z"/>
          <w:rFonts w:asciiTheme="minorHAnsi" w:hAnsiTheme="minorHAnsi"/>
          <w:sz w:val="20"/>
          <w:szCs w:val="20"/>
        </w:rPr>
      </w:pPr>
      <w:r>
        <w:rPr>
          <w:rFonts w:asciiTheme="minorHAnsi" w:hAnsiTheme="minorHAnsi"/>
          <w:sz w:val="20"/>
          <w:szCs w:val="20"/>
        </w:rPr>
        <w:t xml:space="preserve">Seleccionar la opción </w:t>
      </w:r>
      <w:proofErr w:type="spellStart"/>
      <w:r>
        <w:rPr>
          <w:rFonts w:asciiTheme="minorHAnsi" w:hAnsiTheme="minorHAnsi"/>
          <w:sz w:val="20"/>
          <w:szCs w:val="20"/>
        </w:rPr>
        <w:t>Advanced</w:t>
      </w:r>
      <w:proofErr w:type="spellEnd"/>
      <w:r>
        <w:rPr>
          <w:rFonts w:asciiTheme="minorHAnsi" w:hAnsiTheme="minorHAnsi"/>
          <w:sz w:val="20"/>
          <w:szCs w:val="20"/>
        </w:rPr>
        <w:t xml:space="preserve"> </w:t>
      </w:r>
      <w:proofErr w:type="spellStart"/>
      <w:r>
        <w:rPr>
          <w:rFonts w:asciiTheme="minorHAnsi" w:hAnsiTheme="minorHAnsi"/>
          <w:sz w:val="20"/>
          <w:szCs w:val="20"/>
        </w:rPr>
        <w:t>Mode</w:t>
      </w:r>
      <w:proofErr w:type="spellEnd"/>
      <w:r>
        <w:rPr>
          <w:rFonts w:asciiTheme="minorHAnsi" w:hAnsiTheme="minorHAnsi"/>
          <w:sz w:val="20"/>
          <w:szCs w:val="20"/>
        </w:rPr>
        <w:t xml:space="preserve"> dentro de los métodos de restauración y dar clic en Next</w:t>
      </w:r>
    </w:p>
    <w:p w14:paraId="1D33A1A7" w14:textId="77777777" w:rsidR="00504499" w:rsidRDefault="00504499">
      <w:pPr>
        <w:pStyle w:val="Prrafodelista"/>
        <w:spacing w:line="276" w:lineRule="auto"/>
        <w:ind w:left="1224"/>
        <w:contextualSpacing/>
        <w:jc w:val="both"/>
        <w:rPr>
          <w:ins w:id="48" w:author="Steeven Perez" w:date="2018-02-15T08:36:00Z"/>
          <w:rFonts w:asciiTheme="minorHAnsi" w:hAnsiTheme="minorHAnsi"/>
          <w:sz w:val="20"/>
          <w:szCs w:val="20"/>
        </w:rPr>
        <w:pPrChange w:id="49" w:author="Steeven Perez" w:date="2018-02-15T08:36:00Z">
          <w:pPr>
            <w:pStyle w:val="Prrafodelista"/>
            <w:numPr>
              <w:ilvl w:val="2"/>
              <w:numId w:val="1"/>
            </w:numPr>
            <w:spacing w:line="276" w:lineRule="auto"/>
            <w:ind w:left="1224" w:hanging="504"/>
            <w:contextualSpacing/>
            <w:jc w:val="both"/>
          </w:pPr>
        </w:pPrChange>
      </w:pPr>
    </w:p>
    <w:p w14:paraId="1D33A1A8" w14:textId="77777777" w:rsidR="00504499" w:rsidRDefault="00504499">
      <w:pPr>
        <w:pStyle w:val="Prrafodelista"/>
        <w:spacing w:line="276" w:lineRule="auto"/>
        <w:ind w:left="1224"/>
        <w:contextualSpacing/>
        <w:jc w:val="both"/>
        <w:rPr>
          <w:rFonts w:asciiTheme="minorHAnsi" w:hAnsiTheme="minorHAnsi"/>
          <w:sz w:val="20"/>
          <w:szCs w:val="20"/>
        </w:rPr>
        <w:pPrChange w:id="50" w:author="Steeven Perez" w:date="2018-02-15T08:36:00Z">
          <w:pPr>
            <w:pStyle w:val="Prrafodelista"/>
            <w:numPr>
              <w:ilvl w:val="2"/>
              <w:numId w:val="1"/>
            </w:numPr>
            <w:spacing w:line="276" w:lineRule="auto"/>
            <w:ind w:left="1224" w:hanging="504"/>
            <w:contextualSpacing/>
            <w:jc w:val="both"/>
          </w:pPr>
        </w:pPrChange>
      </w:pPr>
    </w:p>
    <w:p w14:paraId="1D33A1A9" w14:textId="77777777" w:rsidR="00D97C6D" w:rsidRDefault="00D97C6D"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53" wp14:editId="1D33A254">
            <wp:extent cx="5040000" cy="2832326"/>
            <wp:effectExtent l="0" t="0" r="8255" b="6350"/>
            <wp:docPr id="42" name="Imagen 42" descr="C:\Users\fcerezo\Desktop\RecoveryUDP\20161202_13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cerezo\Desktop\RecoveryUDP\20161202_13000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AA" w14:textId="77777777" w:rsidR="00D97C6D" w:rsidRDefault="00D97C6D" w:rsidP="00D97C6D">
      <w:pPr>
        <w:pStyle w:val="Prrafodelista"/>
        <w:spacing w:line="276" w:lineRule="auto"/>
        <w:ind w:left="1224"/>
        <w:contextualSpacing/>
        <w:jc w:val="both"/>
        <w:rPr>
          <w:rFonts w:asciiTheme="minorHAnsi" w:hAnsiTheme="minorHAnsi"/>
          <w:sz w:val="20"/>
          <w:szCs w:val="20"/>
        </w:rPr>
      </w:pPr>
    </w:p>
    <w:p w14:paraId="1D33A1AB" w14:textId="77777777" w:rsidR="00D97C6D" w:rsidRDefault="00D97C6D" w:rsidP="009A4DC6">
      <w:pPr>
        <w:pStyle w:val="Prrafodelista"/>
        <w:numPr>
          <w:ilvl w:val="2"/>
          <w:numId w:val="1"/>
        </w:numPr>
        <w:spacing w:line="276" w:lineRule="auto"/>
        <w:contextualSpacing/>
        <w:jc w:val="both"/>
        <w:rPr>
          <w:ins w:id="51" w:author="Steeven Perez" w:date="2018-02-15T08:36:00Z"/>
          <w:rFonts w:asciiTheme="minorHAnsi" w:hAnsiTheme="minorHAnsi"/>
          <w:sz w:val="20"/>
          <w:szCs w:val="20"/>
        </w:rPr>
      </w:pPr>
      <w:r>
        <w:rPr>
          <w:rFonts w:asciiTheme="minorHAnsi" w:hAnsiTheme="minorHAnsi"/>
          <w:sz w:val="20"/>
          <w:szCs w:val="20"/>
        </w:rPr>
        <w:t>Comprobar que el tamaño de los discos del servidor destino alcanzan para la restauración</w:t>
      </w:r>
    </w:p>
    <w:p w14:paraId="1D33A1AC" w14:textId="77777777" w:rsidR="00504499" w:rsidRDefault="00504499">
      <w:pPr>
        <w:pStyle w:val="Prrafodelista"/>
        <w:spacing w:line="276" w:lineRule="auto"/>
        <w:ind w:left="1224"/>
        <w:contextualSpacing/>
        <w:jc w:val="both"/>
        <w:rPr>
          <w:ins w:id="52" w:author="Steeven Perez" w:date="2018-02-15T08:36:00Z"/>
          <w:rFonts w:asciiTheme="minorHAnsi" w:hAnsiTheme="minorHAnsi"/>
          <w:sz w:val="20"/>
          <w:szCs w:val="20"/>
        </w:rPr>
        <w:pPrChange w:id="53" w:author="Steeven Perez" w:date="2018-02-15T08:36:00Z">
          <w:pPr>
            <w:pStyle w:val="Prrafodelista"/>
            <w:numPr>
              <w:ilvl w:val="2"/>
              <w:numId w:val="1"/>
            </w:numPr>
            <w:spacing w:line="276" w:lineRule="auto"/>
            <w:ind w:left="1224" w:hanging="504"/>
            <w:contextualSpacing/>
            <w:jc w:val="both"/>
          </w:pPr>
        </w:pPrChange>
      </w:pPr>
    </w:p>
    <w:p w14:paraId="1D33A1AD" w14:textId="77777777" w:rsidR="00504499" w:rsidRDefault="00504499">
      <w:pPr>
        <w:pStyle w:val="Prrafodelista"/>
        <w:spacing w:line="276" w:lineRule="auto"/>
        <w:ind w:left="1224"/>
        <w:contextualSpacing/>
        <w:jc w:val="both"/>
        <w:rPr>
          <w:rFonts w:asciiTheme="minorHAnsi" w:hAnsiTheme="minorHAnsi"/>
          <w:sz w:val="20"/>
          <w:szCs w:val="20"/>
        </w:rPr>
        <w:pPrChange w:id="54" w:author="Steeven Perez" w:date="2018-02-15T08:36:00Z">
          <w:pPr>
            <w:pStyle w:val="Prrafodelista"/>
            <w:numPr>
              <w:ilvl w:val="2"/>
              <w:numId w:val="1"/>
            </w:numPr>
            <w:spacing w:line="276" w:lineRule="auto"/>
            <w:ind w:left="1224" w:hanging="504"/>
            <w:contextualSpacing/>
            <w:jc w:val="both"/>
          </w:pPr>
        </w:pPrChange>
      </w:pPr>
    </w:p>
    <w:p w14:paraId="1D33A1AE" w14:textId="77777777" w:rsidR="00D97C6D" w:rsidDel="00504499" w:rsidRDefault="00D97C6D" w:rsidP="00C75F7C">
      <w:pPr>
        <w:pStyle w:val="Prrafodelista"/>
        <w:spacing w:line="276" w:lineRule="auto"/>
        <w:ind w:left="1224"/>
        <w:contextualSpacing/>
        <w:jc w:val="center"/>
        <w:rPr>
          <w:del w:id="55" w:author="Steeven Perez" w:date="2018-02-15T08:36:00Z"/>
          <w:rFonts w:asciiTheme="minorHAnsi" w:hAnsiTheme="minorHAnsi"/>
          <w:sz w:val="20"/>
          <w:szCs w:val="20"/>
        </w:rPr>
      </w:pPr>
      <w:r>
        <w:rPr>
          <w:noProof/>
          <w:sz w:val="20"/>
          <w:szCs w:val="20"/>
          <w:lang w:eastAsia="es-EC"/>
        </w:rPr>
        <w:lastRenderedPageBreak/>
        <w:drawing>
          <wp:inline distT="0" distB="0" distL="0" distR="0" wp14:anchorId="1D33A255" wp14:editId="1D33A256">
            <wp:extent cx="5040000" cy="2832326"/>
            <wp:effectExtent l="0" t="0" r="8255" b="6350"/>
            <wp:docPr id="44" name="Imagen 44" descr="C:\Users\fcerezo\Desktop\RecoveryUDP\20161202_13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cerezo\Desktop\RecoveryUDP\20161202_13014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AF" w14:textId="77777777" w:rsidR="00D97C6D" w:rsidRPr="00504499" w:rsidRDefault="00D97C6D">
      <w:pPr>
        <w:pStyle w:val="Prrafodelista"/>
        <w:spacing w:line="276" w:lineRule="auto"/>
        <w:ind w:left="1224"/>
        <w:contextualSpacing/>
        <w:jc w:val="center"/>
        <w:rPr>
          <w:rFonts w:asciiTheme="minorHAnsi" w:hAnsiTheme="minorHAnsi"/>
          <w:rPrChange w:id="56" w:author="Steeven Perez" w:date="2018-02-15T08:36:00Z">
            <w:rPr/>
          </w:rPrChange>
        </w:rPr>
        <w:pPrChange w:id="57" w:author="Steeven Perez" w:date="2018-02-15T08:36:00Z">
          <w:pPr>
            <w:pStyle w:val="Prrafodelista"/>
            <w:spacing w:line="276" w:lineRule="auto"/>
            <w:ind w:left="1224"/>
            <w:contextualSpacing/>
            <w:jc w:val="both"/>
          </w:pPr>
        </w:pPrChange>
      </w:pPr>
    </w:p>
    <w:p w14:paraId="1D33A1B0" w14:textId="77777777" w:rsidR="006F4337" w:rsidRDefault="006F4337" w:rsidP="009A4DC6">
      <w:pPr>
        <w:pStyle w:val="Prrafodelista"/>
        <w:numPr>
          <w:ilvl w:val="2"/>
          <w:numId w:val="1"/>
        </w:numPr>
        <w:spacing w:line="276" w:lineRule="auto"/>
        <w:contextualSpacing/>
        <w:jc w:val="both"/>
        <w:rPr>
          <w:ins w:id="58" w:author="Steeven Perez" w:date="2018-02-15T08:36:00Z"/>
          <w:rFonts w:asciiTheme="minorHAnsi" w:hAnsiTheme="minorHAnsi"/>
          <w:sz w:val="20"/>
          <w:szCs w:val="20"/>
        </w:rPr>
      </w:pPr>
      <w:r>
        <w:rPr>
          <w:rFonts w:asciiTheme="minorHAnsi" w:hAnsiTheme="minorHAnsi"/>
          <w:sz w:val="20"/>
          <w:szCs w:val="20"/>
        </w:rPr>
        <w:t xml:space="preserve">Crear partición EFI dentro del disco 0 dando clic derecho y seleccionando </w:t>
      </w:r>
      <w:proofErr w:type="spellStart"/>
      <w:r>
        <w:rPr>
          <w:rFonts w:asciiTheme="minorHAnsi" w:hAnsiTheme="minorHAnsi"/>
          <w:sz w:val="20"/>
          <w:szCs w:val="20"/>
        </w:rPr>
        <w:t>Create</w:t>
      </w:r>
      <w:proofErr w:type="spellEnd"/>
      <w:r>
        <w:rPr>
          <w:rFonts w:asciiTheme="minorHAnsi" w:hAnsiTheme="minorHAnsi"/>
          <w:sz w:val="20"/>
          <w:szCs w:val="20"/>
        </w:rPr>
        <w:t xml:space="preserve"> EFI </w:t>
      </w:r>
      <w:proofErr w:type="spellStart"/>
      <w:r>
        <w:rPr>
          <w:rFonts w:asciiTheme="minorHAnsi" w:hAnsiTheme="minorHAnsi"/>
          <w:sz w:val="20"/>
          <w:szCs w:val="20"/>
        </w:rPr>
        <w:t>System</w:t>
      </w:r>
      <w:proofErr w:type="spellEnd"/>
      <w:r>
        <w:rPr>
          <w:rFonts w:asciiTheme="minorHAnsi" w:hAnsiTheme="minorHAnsi"/>
          <w:sz w:val="20"/>
          <w:szCs w:val="20"/>
        </w:rPr>
        <w:t xml:space="preserve"> </w:t>
      </w:r>
      <w:proofErr w:type="spellStart"/>
      <w:r>
        <w:rPr>
          <w:rFonts w:asciiTheme="minorHAnsi" w:hAnsiTheme="minorHAnsi"/>
          <w:sz w:val="20"/>
          <w:szCs w:val="20"/>
        </w:rPr>
        <w:t>Partition</w:t>
      </w:r>
      <w:proofErr w:type="spellEnd"/>
    </w:p>
    <w:p w14:paraId="1D33A1B1" w14:textId="77777777" w:rsidR="00504499" w:rsidRDefault="00504499">
      <w:pPr>
        <w:pStyle w:val="Prrafodelista"/>
        <w:spacing w:line="276" w:lineRule="auto"/>
        <w:ind w:left="1224"/>
        <w:contextualSpacing/>
        <w:jc w:val="both"/>
        <w:rPr>
          <w:ins w:id="59" w:author="Steeven Perez" w:date="2018-02-15T08:36:00Z"/>
          <w:rFonts w:asciiTheme="minorHAnsi" w:hAnsiTheme="minorHAnsi"/>
          <w:sz w:val="20"/>
          <w:szCs w:val="20"/>
        </w:rPr>
        <w:pPrChange w:id="60" w:author="Steeven Perez" w:date="2018-02-15T08:36:00Z">
          <w:pPr>
            <w:pStyle w:val="Prrafodelista"/>
            <w:numPr>
              <w:ilvl w:val="2"/>
              <w:numId w:val="1"/>
            </w:numPr>
            <w:spacing w:line="276" w:lineRule="auto"/>
            <w:ind w:left="1224" w:hanging="504"/>
            <w:contextualSpacing/>
            <w:jc w:val="both"/>
          </w:pPr>
        </w:pPrChange>
      </w:pPr>
    </w:p>
    <w:p w14:paraId="1D33A1B2" w14:textId="77777777" w:rsidR="00504499" w:rsidRDefault="00504499">
      <w:pPr>
        <w:pStyle w:val="Prrafodelista"/>
        <w:spacing w:line="276" w:lineRule="auto"/>
        <w:ind w:left="1224"/>
        <w:contextualSpacing/>
        <w:jc w:val="both"/>
        <w:rPr>
          <w:rFonts w:asciiTheme="minorHAnsi" w:hAnsiTheme="minorHAnsi"/>
          <w:sz w:val="20"/>
          <w:szCs w:val="20"/>
        </w:rPr>
        <w:pPrChange w:id="61" w:author="Steeven Perez" w:date="2018-02-15T08:36:00Z">
          <w:pPr>
            <w:pStyle w:val="Prrafodelista"/>
            <w:numPr>
              <w:ilvl w:val="2"/>
              <w:numId w:val="1"/>
            </w:numPr>
            <w:spacing w:line="276" w:lineRule="auto"/>
            <w:ind w:left="1224" w:hanging="504"/>
            <w:contextualSpacing/>
            <w:jc w:val="both"/>
          </w:pPr>
        </w:pPrChange>
      </w:pPr>
    </w:p>
    <w:p w14:paraId="1D33A1B3" w14:textId="77777777" w:rsidR="006F4337" w:rsidRDefault="006F4337"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57" wp14:editId="1D33A258">
            <wp:extent cx="5040000" cy="2832326"/>
            <wp:effectExtent l="0" t="0" r="8255" b="6350"/>
            <wp:docPr id="47" name="Imagen 47" descr="C:\Users\fcerezo\Desktop\RecoveryUDP\20161202_13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cerezo\Desktop\RecoveryUDP\20161202_13022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B4" w14:textId="77777777" w:rsidR="006F4337" w:rsidRDefault="006F4337" w:rsidP="006F4337">
      <w:pPr>
        <w:pStyle w:val="Prrafodelista"/>
        <w:spacing w:line="276" w:lineRule="auto"/>
        <w:ind w:left="1224"/>
        <w:contextualSpacing/>
        <w:jc w:val="both"/>
        <w:rPr>
          <w:rFonts w:asciiTheme="minorHAnsi" w:hAnsiTheme="minorHAnsi"/>
          <w:sz w:val="20"/>
          <w:szCs w:val="20"/>
        </w:rPr>
      </w:pPr>
    </w:p>
    <w:p w14:paraId="1D33A1B5" w14:textId="77777777" w:rsidR="00D97C6D" w:rsidRDefault="00D97C6D" w:rsidP="009A4DC6">
      <w:pPr>
        <w:pStyle w:val="Prrafodelista"/>
        <w:numPr>
          <w:ilvl w:val="2"/>
          <w:numId w:val="1"/>
        </w:numPr>
        <w:spacing w:line="276" w:lineRule="auto"/>
        <w:contextualSpacing/>
        <w:jc w:val="both"/>
        <w:rPr>
          <w:ins w:id="62" w:author="Steeven Perez" w:date="2018-02-15T08:36:00Z"/>
          <w:rFonts w:asciiTheme="minorHAnsi" w:hAnsiTheme="minorHAnsi"/>
          <w:sz w:val="20"/>
          <w:szCs w:val="20"/>
        </w:rPr>
      </w:pPr>
      <w:r>
        <w:rPr>
          <w:rFonts w:asciiTheme="minorHAnsi" w:hAnsiTheme="minorHAnsi"/>
          <w:sz w:val="20"/>
          <w:szCs w:val="20"/>
        </w:rPr>
        <w:t xml:space="preserve">Tomar en cuenta que los discos donde se restaurará el servidor deben ser de tipo MBR, sino es así, dar clic derecho sobre la unidad, seleccionar la opción </w:t>
      </w:r>
      <w:proofErr w:type="spellStart"/>
      <w:r>
        <w:rPr>
          <w:rFonts w:asciiTheme="minorHAnsi" w:hAnsiTheme="minorHAnsi"/>
          <w:sz w:val="20"/>
          <w:szCs w:val="20"/>
        </w:rPr>
        <w:t>Convert</w:t>
      </w:r>
      <w:proofErr w:type="spellEnd"/>
      <w:r>
        <w:rPr>
          <w:rFonts w:asciiTheme="minorHAnsi" w:hAnsiTheme="minorHAnsi"/>
          <w:sz w:val="20"/>
          <w:szCs w:val="20"/>
        </w:rPr>
        <w:t xml:space="preserve"> </w:t>
      </w:r>
      <w:proofErr w:type="spellStart"/>
      <w:r>
        <w:rPr>
          <w:rFonts w:asciiTheme="minorHAnsi" w:hAnsiTheme="minorHAnsi"/>
          <w:sz w:val="20"/>
          <w:szCs w:val="20"/>
        </w:rPr>
        <w:t>to</w:t>
      </w:r>
      <w:proofErr w:type="spellEnd"/>
      <w:r>
        <w:rPr>
          <w:rFonts w:asciiTheme="minorHAnsi" w:hAnsiTheme="minorHAnsi"/>
          <w:sz w:val="20"/>
          <w:szCs w:val="20"/>
        </w:rPr>
        <w:t xml:space="preserve"> Dynamic y luego </w:t>
      </w:r>
      <w:proofErr w:type="spellStart"/>
      <w:r>
        <w:rPr>
          <w:rFonts w:asciiTheme="minorHAnsi" w:hAnsiTheme="minorHAnsi"/>
          <w:sz w:val="20"/>
          <w:szCs w:val="20"/>
        </w:rPr>
        <w:t>Convert</w:t>
      </w:r>
      <w:proofErr w:type="spellEnd"/>
      <w:r>
        <w:rPr>
          <w:rFonts w:asciiTheme="minorHAnsi" w:hAnsiTheme="minorHAnsi"/>
          <w:sz w:val="20"/>
          <w:szCs w:val="20"/>
        </w:rPr>
        <w:t xml:space="preserve"> </w:t>
      </w:r>
      <w:proofErr w:type="spellStart"/>
      <w:r>
        <w:rPr>
          <w:rFonts w:asciiTheme="minorHAnsi" w:hAnsiTheme="minorHAnsi"/>
          <w:sz w:val="20"/>
          <w:szCs w:val="20"/>
        </w:rPr>
        <w:t>to</w:t>
      </w:r>
      <w:proofErr w:type="spellEnd"/>
      <w:r>
        <w:rPr>
          <w:rFonts w:asciiTheme="minorHAnsi" w:hAnsiTheme="minorHAnsi"/>
          <w:sz w:val="20"/>
          <w:szCs w:val="20"/>
        </w:rPr>
        <w:t xml:space="preserve"> Basic</w:t>
      </w:r>
    </w:p>
    <w:p w14:paraId="1D33A1B6" w14:textId="77777777" w:rsidR="00504499" w:rsidRPr="00504499" w:rsidRDefault="00504499">
      <w:pPr>
        <w:ind w:left="720"/>
        <w:contextualSpacing/>
        <w:jc w:val="both"/>
        <w:rPr>
          <w:sz w:val="20"/>
          <w:szCs w:val="20"/>
          <w:rPrChange w:id="63" w:author="Steeven Perez" w:date="2018-02-15T08:36:00Z">
            <w:rPr/>
          </w:rPrChange>
        </w:rPr>
        <w:pPrChange w:id="64" w:author="Steeven Perez" w:date="2018-02-15T08:36:00Z">
          <w:pPr>
            <w:pStyle w:val="Prrafodelista"/>
            <w:numPr>
              <w:ilvl w:val="2"/>
              <w:numId w:val="1"/>
            </w:numPr>
            <w:spacing w:line="276" w:lineRule="auto"/>
            <w:ind w:left="1224" w:hanging="504"/>
            <w:contextualSpacing/>
            <w:jc w:val="both"/>
          </w:pPr>
        </w:pPrChange>
      </w:pPr>
    </w:p>
    <w:p w14:paraId="1D33A1B7" w14:textId="77777777" w:rsidR="00D97C6D" w:rsidRDefault="00D97C6D"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59" wp14:editId="1D33A25A">
            <wp:extent cx="5040000" cy="2832326"/>
            <wp:effectExtent l="0" t="0" r="8255" b="6350"/>
            <wp:docPr id="45" name="Imagen 45" descr="C:\Users\fcerezo\Desktop\RecoveryUDP\20161202_13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cerezo\Desktop\RecoveryUDP\20161202_13015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B8" w14:textId="77777777" w:rsidR="006F4337" w:rsidRDefault="006F4337"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5B" wp14:editId="1D33A25C">
            <wp:extent cx="5040000" cy="2832326"/>
            <wp:effectExtent l="0" t="0" r="8255" b="6350"/>
            <wp:docPr id="46" name="Imagen 46" descr="C:\Users\fcerezo\Desktop\RecoveryUDP\20161202_13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cerezo\Desktop\RecoveryUDP\20161202_13021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B9" w14:textId="77777777" w:rsidR="00D97C6D" w:rsidRDefault="00D97C6D" w:rsidP="00D97C6D">
      <w:pPr>
        <w:pStyle w:val="Prrafodelista"/>
        <w:spacing w:line="276" w:lineRule="auto"/>
        <w:ind w:left="1224"/>
        <w:contextualSpacing/>
        <w:jc w:val="both"/>
        <w:rPr>
          <w:ins w:id="65" w:author="Steeven Perez" w:date="2018-02-15T08:36:00Z"/>
          <w:rFonts w:asciiTheme="minorHAnsi" w:hAnsiTheme="minorHAnsi"/>
          <w:sz w:val="20"/>
          <w:szCs w:val="20"/>
        </w:rPr>
      </w:pPr>
    </w:p>
    <w:p w14:paraId="1D33A1BA" w14:textId="77777777" w:rsidR="00504499" w:rsidRDefault="00504499" w:rsidP="00D97C6D">
      <w:pPr>
        <w:pStyle w:val="Prrafodelista"/>
        <w:spacing w:line="276" w:lineRule="auto"/>
        <w:ind w:left="1224"/>
        <w:contextualSpacing/>
        <w:jc w:val="both"/>
        <w:rPr>
          <w:rFonts w:asciiTheme="minorHAnsi" w:hAnsiTheme="minorHAnsi"/>
          <w:sz w:val="20"/>
          <w:szCs w:val="20"/>
        </w:rPr>
      </w:pPr>
    </w:p>
    <w:p w14:paraId="1D33A1BB" w14:textId="77777777" w:rsidR="00D97C6D" w:rsidRDefault="006F4337" w:rsidP="009A4DC6">
      <w:pPr>
        <w:pStyle w:val="Prrafodelista"/>
        <w:numPr>
          <w:ilvl w:val="2"/>
          <w:numId w:val="1"/>
        </w:numPr>
        <w:spacing w:line="276" w:lineRule="auto"/>
        <w:contextualSpacing/>
        <w:jc w:val="both"/>
        <w:rPr>
          <w:ins w:id="66" w:author="Steeven Perez" w:date="2018-02-15T08:36:00Z"/>
          <w:rFonts w:asciiTheme="minorHAnsi" w:hAnsiTheme="minorHAnsi"/>
          <w:sz w:val="20"/>
          <w:szCs w:val="20"/>
        </w:rPr>
      </w:pPr>
      <w:r>
        <w:rPr>
          <w:rFonts w:asciiTheme="minorHAnsi" w:hAnsiTheme="minorHAnsi"/>
          <w:sz w:val="20"/>
          <w:szCs w:val="20"/>
        </w:rPr>
        <w:t xml:space="preserve">Dar clic derecho sobre la partición sin asignar del Disco 0 y seleccionar </w:t>
      </w:r>
      <w:proofErr w:type="spellStart"/>
      <w:r>
        <w:rPr>
          <w:rFonts w:asciiTheme="minorHAnsi" w:hAnsiTheme="minorHAnsi"/>
          <w:sz w:val="20"/>
          <w:szCs w:val="20"/>
        </w:rPr>
        <w:t>Create</w:t>
      </w:r>
      <w:proofErr w:type="spellEnd"/>
      <w:r>
        <w:rPr>
          <w:rFonts w:asciiTheme="minorHAnsi" w:hAnsiTheme="minorHAnsi"/>
          <w:sz w:val="20"/>
          <w:szCs w:val="20"/>
        </w:rPr>
        <w:t xml:space="preserve"> </w:t>
      </w:r>
      <w:proofErr w:type="spellStart"/>
      <w:r>
        <w:rPr>
          <w:rFonts w:asciiTheme="minorHAnsi" w:hAnsiTheme="minorHAnsi"/>
          <w:sz w:val="20"/>
          <w:szCs w:val="20"/>
        </w:rPr>
        <w:t>Primary</w:t>
      </w:r>
      <w:proofErr w:type="spellEnd"/>
      <w:r>
        <w:rPr>
          <w:rFonts w:asciiTheme="minorHAnsi" w:hAnsiTheme="minorHAnsi"/>
          <w:sz w:val="20"/>
          <w:szCs w:val="20"/>
        </w:rPr>
        <w:t xml:space="preserve"> </w:t>
      </w:r>
      <w:proofErr w:type="spellStart"/>
      <w:r>
        <w:rPr>
          <w:rFonts w:asciiTheme="minorHAnsi" w:hAnsiTheme="minorHAnsi"/>
          <w:sz w:val="20"/>
          <w:szCs w:val="20"/>
        </w:rPr>
        <w:t>Partition</w:t>
      </w:r>
      <w:proofErr w:type="spellEnd"/>
      <w:r>
        <w:rPr>
          <w:rFonts w:asciiTheme="minorHAnsi" w:hAnsiTheme="minorHAnsi"/>
          <w:sz w:val="20"/>
          <w:szCs w:val="20"/>
        </w:rPr>
        <w:t>, para restaurar la unidad del Sistema Operativo</w:t>
      </w:r>
    </w:p>
    <w:p w14:paraId="1D33A1BC" w14:textId="77777777" w:rsidR="00504499" w:rsidRDefault="00504499">
      <w:pPr>
        <w:pStyle w:val="Prrafodelista"/>
        <w:spacing w:line="276" w:lineRule="auto"/>
        <w:ind w:left="1224"/>
        <w:contextualSpacing/>
        <w:jc w:val="both"/>
        <w:rPr>
          <w:ins w:id="67" w:author="Steeven Perez" w:date="2018-02-15T08:36:00Z"/>
          <w:rFonts w:asciiTheme="minorHAnsi" w:hAnsiTheme="minorHAnsi"/>
          <w:sz w:val="20"/>
          <w:szCs w:val="20"/>
        </w:rPr>
        <w:pPrChange w:id="68" w:author="Steeven Perez" w:date="2018-02-15T08:36:00Z">
          <w:pPr>
            <w:pStyle w:val="Prrafodelista"/>
            <w:numPr>
              <w:ilvl w:val="2"/>
              <w:numId w:val="1"/>
            </w:numPr>
            <w:spacing w:line="276" w:lineRule="auto"/>
            <w:ind w:left="1224" w:hanging="504"/>
            <w:contextualSpacing/>
            <w:jc w:val="both"/>
          </w:pPr>
        </w:pPrChange>
      </w:pPr>
    </w:p>
    <w:p w14:paraId="1D33A1BD" w14:textId="77777777" w:rsidR="00504499" w:rsidRDefault="00504499">
      <w:pPr>
        <w:pStyle w:val="Prrafodelista"/>
        <w:spacing w:line="276" w:lineRule="auto"/>
        <w:ind w:left="1224"/>
        <w:contextualSpacing/>
        <w:jc w:val="both"/>
        <w:rPr>
          <w:rFonts w:asciiTheme="minorHAnsi" w:hAnsiTheme="minorHAnsi"/>
          <w:sz w:val="20"/>
          <w:szCs w:val="20"/>
        </w:rPr>
        <w:pPrChange w:id="69" w:author="Steeven Perez" w:date="2018-02-15T08:36:00Z">
          <w:pPr>
            <w:pStyle w:val="Prrafodelista"/>
            <w:numPr>
              <w:ilvl w:val="2"/>
              <w:numId w:val="1"/>
            </w:numPr>
            <w:spacing w:line="276" w:lineRule="auto"/>
            <w:ind w:left="1224" w:hanging="504"/>
            <w:contextualSpacing/>
            <w:jc w:val="both"/>
          </w:pPr>
        </w:pPrChange>
      </w:pPr>
    </w:p>
    <w:p w14:paraId="1D33A1BE" w14:textId="77777777" w:rsidR="006F4337" w:rsidRDefault="006F4337"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5D" wp14:editId="1D33A25E">
            <wp:extent cx="5040000" cy="2832326"/>
            <wp:effectExtent l="0" t="0" r="8255" b="6350"/>
            <wp:docPr id="48" name="Imagen 48" descr="C:\Users\fcerezo\Desktop\RecoveryUDP\20161202_130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cerezo\Desktop\RecoveryUDP\20161202_13023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BF" w14:textId="77777777" w:rsidR="006F4337" w:rsidRDefault="006F4337" w:rsidP="006F4337">
      <w:pPr>
        <w:pStyle w:val="Prrafodelista"/>
        <w:spacing w:line="276" w:lineRule="auto"/>
        <w:ind w:left="1224"/>
        <w:contextualSpacing/>
        <w:jc w:val="both"/>
        <w:rPr>
          <w:ins w:id="70" w:author="Steeven Perez" w:date="2018-02-15T08:36:00Z"/>
          <w:rFonts w:asciiTheme="minorHAnsi" w:hAnsiTheme="minorHAnsi"/>
          <w:sz w:val="20"/>
          <w:szCs w:val="20"/>
        </w:rPr>
      </w:pPr>
    </w:p>
    <w:p w14:paraId="1D33A1C0" w14:textId="77777777" w:rsidR="00504499" w:rsidRDefault="00504499" w:rsidP="006F4337">
      <w:pPr>
        <w:pStyle w:val="Prrafodelista"/>
        <w:spacing w:line="276" w:lineRule="auto"/>
        <w:ind w:left="1224"/>
        <w:contextualSpacing/>
        <w:jc w:val="both"/>
        <w:rPr>
          <w:ins w:id="71" w:author="Steeven Perez" w:date="2018-02-15T08:36:00Z"/>
          <w:rFonts w:asciiTheme="minorHAnsi" w:hAnsiTheme="minorHAnsi"/>
          <w:sz w:val="20"/>
          <w:szCs w:val="20"/>
        </w:rPr>
      </w:pPr>
    </w:p>
    <w:p w14:paraId="1D33A1C1" w14:textId="77777777" w:rsidR="00504499" w:rsidRDefault="00504499" w:rsidP="006F4337">
      <w:pPr>
        <w:pStyle w:val="Prrafodelista"/>
        <w:spacing w:line="276" w:lineRule="auto"/>
        <w:ind w:left="1224"/>
        <w:contextualSpacing/>
        <w:jc w:val="both"/>
        <w:rPr>
          <w:rFonts w:asciiTheme="minorHAnsi" w:hAnsiTheme="minorHAnsi"/>
          <w:sz w:val="20"/>
          <w:szCs w:val="20"/>
        </w:rPr>
      </w:pPr>
    </w:p>
    <w:p w14:paraId="1D33A1C2" w14:textId="77777777" w:rsidR="006F4337" w:rsidRDefault="006F4337" w:rsidP="009A4DC6">
      <w:pPr>
        <w:pStyle w:val="Prrafodelista"/>
        <w:numPr>
          <w:ilvl w:val="2"/>
          <w:numId w:val="1"/>
        </w:numPr>
        <w:spacing w:line="276" w:lineRule="auto"/>
        <w:contextualSpacing/>
        <w:jc w:val="both"/>
        <w:rPr>
          <w:ins w:id="72" w:author="Steeven Perez" w:date="2018-02-15T08:37:00Z"/>
          <w:rFonts w:asciiTheme="minorHAnsi" w:hAnsiTheme="minorHAnsi"/>
          <w:sz w:val="20"/>
          <w:szCs w:val="20"/>
        </w:rPr>
      </w:pPr>
      <w:r>
        <w:rPr>
          <w:rFonts w:asciiTheme="minorHAnsi" w:hAnsiTheme="minorHAnsi"/>
          <w:sz w:val="20"/>
          <w:szCs w:val="20"/>
        </w:rPr>
        <w:t xml:space="preserve">Seleccionar la unidad del Sistema Operativo y dar clic en </w:t>
      </w:r>
      <w:proofErr w:type="spellStart"/>
      <w:r>
        <w:rPr>
          <w:rFonts w:asciiTheme="minorHAnsi" w:hAnsiTheme="minorHAnsi"/>
          <w:sz w:val="20"/>
          <w:szCs w:val="20"/>
        </w:rPr>
        <w:t>Finish</w:t>
      </w:r>
      <w:proofErr w:type="spellEnd"/>
    </w:p>
    <w:p w14:paraId="1D33A1C3" w14:textId="77777777" w:rsidR="00504499" w:rsidRDefault="00504499">
      <w:pPr>
        <w:contextualSpacing/>
        <w:jc w:val="both"/>
        <w:rPr>
          <w:ins w:id="73" w:author="Steeven Perez" w:date="2018-02-15T08:37:00Z"/>
          <w:sz w:val="20"/>
          <w:szCs w:val="20"/>
        </w:rPr>
        <w:pPrChange w:id="74" w:author="Steeven Perez" w:date="2018-02-15T08:37:00Z">
          <w:pPr>
            <w:pStyle w:val="Prrafodelista"/>
            <w:numPr>
              <w:ilvl w:val="2"/>
              <w:numId w:val="1"/>
            </w:numPr>
            <w:spacing w:line="276" w:lineRule="auto"/>
            <w:ind w:left="1224" w:hanging="504"/>
            <w:contextualSpacing/>
            <w:jc w:val="both"/>
          </w:pPr>
        </w:pPrChange>
      </w:pPr>
    </w:p>
    <w:p w14:paraId="1D33A1C4" w14:textId="77777777" w:rsidR="00504499" w:rsidRPr="00504499" w:rsidRDefault="00504499">
      <w:pPr>
        <w:contextualSpacing/>
        <w:jc w:val="both"/>
        <w:rPr>
          <w:sz w:val="20"/>
          <w:szCs w:val="20"/>
          <w:rPrChange w:id="75" w:author="Steeven Perez" w:date="2018-02-15T08:37:00Z">
            <w:rPr/>
          </w:rPrChange>
        </w:rPr>
        <w:pPrChange w:id="76" w:author="Steeven Perez" w:date="2018-02-15T08:37:00Z">
          <w:pPr>
            <w:pStyle w:val="Prrafodelista"/>
            <w:numPr>
              <w:ilvl w:val="2"/>
              <w:numId w:val="1"/>
            </w:numPr>
            <w:spacing w:line="276" w:lineRule="auto"/>
            <w:ind w:left="1224" w:hanging="504"/>
            <w:contextualSpacing/>
            <w:jc w:val="both"/>
          </w:pPr>
        </w:pPrChange>
      </w:pPr>
    </w:p>
    <w:p w14:paraId="1D33A1C5" w14:textId="77777777" w:rsidR="006F4337" w:rsidRDefault="006F4337" w:rsidP="00C75F7C">
      <w:pPr>
        <w:pStyle w:val="Prrafodelista"/>
        <w:spacing w:line="276" w:lineRule="auto"/>
        <w:ind w:left="1224"/>
        <w:contextualSpacing/>
        <w:jc w:val="center"/>
        <w:rPr>
          <w:ins w:id="77" w:author="Steeven Perez" w:date="2018-02-15T08:37:00Z"/>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5F" wp14:editId="1D33A260">
            <wp:extent cx="5040000" cy="2832326"/>
            <wp:effectExtent l="0" t="0" r="8255" b="6350"/>
            <wp:docPr id="50" name="Imagen 50" descr="C:\Users\fcerezo\Desktop\RecoveryUDP\20161202_13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cerezo\Desktop\RecoveryUDP\20161202_13024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C6" w14:textId="77777777" w:rsidR="00504499" w:rsidRDefault="00504499" w:rsidP="00C75F7C">
      <w:pPr>
        <w:pStyle w:val="Prrafodelista"/>
        <w:spacing w:line="276" w:lineRule="auto"/>
        <w:ind w:left="1224"/>
        <w:contextualSpacing/>
        <w:jc w:val="center"/>
        <w:rPr>
          <w:ins w:id="78" w:author="Steeven Perez" w:date="2018-02-15T08:37:00Z"/>
          <w:rFonts w:asciiTheme="minorHAnsi" w:hAnsiTheme="minorHAnsi"/>
          <w:sz w:val="20"/>
          <w:szCs w:val="20"/>
        </w:rPr>
      </w:pPr>
    </w:p>
    <w:p w14:paraId="1D33A1C7" w14:textId="77777777" w:rsidR="00504499" w:rsidRDefault="00504499" w:rsidP="00C75F7C">
      <w:pPr>
        <w:pStyle w:val="Prrafodelista"/>
        <w:spacing w:line="276" w:lineRule="auto"/>
        <w:ind w:left="1224"/>
        <w:contextualSpacing/>
        <w:jc w:val="center"/>
        <w:rPr>
          <w:ins w:id="79" w:author="Steeven Perez" w:date="2018-02-15T08:37:00Z"/>
          <w:rFonts w:asciiTheme="minorHAnsi" w:hAnsiTheme="minorHAnsi"/>
          <w:sz w:val="20"/>
          <w:szCs w:val="20"/>
        </w:rPr>
      </w:pPr>
    </w:p>
    <w:p w14:paraId="1D33A1C8" w14:textId="77777777" w:rsidR="00504499" w:rsidRDefault="00504499" w:rsidP="00C75F7C">
      <w:pPr>
        <w:pStyle w:val="Prrafodelista"/>
        <w:spacing w:line="276" w:lineRule="auto"/>
        <w:ind w:left="1224"/>
        <w:contextualSpacing/>
        <w:jc w:val="center"/>
        <w:rPr>
          <w:rFonts w:asciiTheme="minorHAnsi" w:hAnsiTheme="minorHAnsi"/>
          <w:sz w:val="20"/>
          <w:szCs w:val="20"/>
        </w:rPr>
      </w:pPr>
    </w:p>
    <w:p w14:paraId="1D33A1C9" w14:textId="77777777" w:rsidR="006F4337" w:rsidRDefault="006F4337"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61" wp14:editId="1D33A262">
            <wp:extent cx="5040000" cy="2832326"/>
            <wp:effectExtent l="0" t="0" r="8255" b="6350"/>
            <wp:docPr id="51" name="Imagen 51" descr="C:\Users\fcerezo\Desktop\RecoveryUDP\20161202_13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cerezo\Desktop\RecoveryUDP\20161202_1302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CA" w14:textId="77777777" w:rsidR="006F4337" w:rsidRDefault="006F4337" w:rsidP="006F4337">
      <w:pPr>
        <w:pStyle w:val="Prrafodelista"/>
        <w:spacing w:line="276" w:lineRule="auto"/>
        <w:ind w:left="1224"/>
        <w:contextualSpacing/>
        <w:jc w:val="both"/>
        <w:rPr>
          <w:ins w:id="80" w:author="Steeven Perez" w:date="2018-02-15T08:37:00Z"/>
          <w:rFonts w:asciiTheme="minorHAnsi" w:hAnsiTheme="minorHAnsi"/>
          <w:sz w:val="20"/>
          <w:szCs w:val="20"/>
        </w:rPr>
      </w:pPr>
    </w:p>
    <w:p w14:paraId="1D33A1CB" w14:textId="77777777" w:rsidR="00504499" w:rsidRDefault="00504499" w:rsidP="006F4337">
      <w:pPr>
        <w:pStyle w:val="Prrafodelista"/>
        <w:spacing w:line="276" w:lineRule="auto"/>
        <w:ind w:left="1224"/>
        <w:contextualSpacing/>
        <w:jc w:val="both"/>
        <w:rPr>
          <w:ins w:id="81" w:author="Steeven Perez" w:date="2018-02-15T08:37:00Z"/>
          <w:rFonts w:asciiTheme="minorHAnsi" w:hAnsiTheme="minorHAnsi"/>
          <w:sz w:val="20"/>
          <w:szCs w:val="20"/>
        </w:rPr>
      </w:pPr>
    </w:p>
    <w:p w14:paraId="1D33A1CC" w14:textId="77777777" w:rsidR="00504499" w:rsidRDefault="00504499" w:rsidP="006F4337">
      <w:pPr>
        <w:pStyle w:val="Prrafodelista"/>
        <w:spacing w:line="276" w:lineRule="auto"/>
        <w:ind w:left="1224"/>
        <w:contextualSpacing/>
        <w:jc w:val="both"/>
        <w:rPr>
          <w:rFonts w:asciiTheme="minorHAnsi" w:hAnsiTheme="minorHAnsi"/>
          <w:sz w:val="20"/>
          <w:szCs w:val="20"/>
        </w:rPr>
      </w:pPr>
    </w:p>
    <w:p w14:paraId="1D33A1CD" w14:textId="77777777" w:rsidR="00504499" w:rsidRDefault="006F4337" w:rsidP="00504499">
      <w:pPr>
        <w:pStyle w:val="Prrafodelista"/>
        <w:numPr>
          <w:ilvl w:val="2"/>
          <w:numId w:val="1"/>
        </w:numPr>
        <w:spacing w:line="276" w:lineRule="auto"/>
        <w:contextualSpacing/>
        <w:jc w:val="both"/>
        <w:rPr>
          <w:ins w:id="82" w:author="Steeven Perez" w:date="2018-02-15T08:37:00Z"/>
          <w:rFonts w:asciiTheme="minorHAnsi" w:hAnsiTheme="minorHAnsi"/>
          <w:sz w:val="20"/>
          <w:szCs w:val="20"/>
        </w:rPr>
      </w:pPr>
      <w:r>
        <w:rPr>
          <w:rFonts w:asciiTheme="minorHAnsi" w:hAnsiTheme="minorHAnsi"/>
          <w:sz w:val="20"/>
          <w:szCs w:val="20"/>
        </w:rPr>
        <w:t>Asignar todas las unidades a particiones</w:t>
      </w:r>
      <w:r w:rsidR="00111BD2">
        <w:rPr>
          <w:rFonts w:asciiTheme="minorHAnsi" w:hAnsiTheme="minorHAnsi"/>
          <w:sz w:val="20"/>
          <w:szCs w:val="20"/>
        </w:rPr>
        <w:t xml:space="preserve"> y dar clic en Next</w:t>
      </w:r>
    </w:p>
    <w:p w14:paraId="1D33A1CE" w14:textId="77777777" w:rsidR="00504499" w:rsidRPr="00504499" w:rsidRDefault="00504499">
      <w:pPr>
        <w:contextualSpacing/>
        <w:jc w:val="both"/>
        <w:rPr>
          <w:sz w:val="20"/>
          <w:szCs w:val="20"/>
          <w:rPrChange w:id="83" w:author="Steeven Perez" w:date="2018-02-15T08:37:00Z">
            <w:rPr/>
          </w:rPrChange>
        </w:rPr>
        <w:pPrChange w:id="84" w:author="Steeven Perez" w:date="2018-02-15T08:37:00Z">
          <w:pPr>
            <w:pStyle w:val="Prrafodelista"/>
            <w:numPr>
              <w:ilvl w:val="2"/>
              <w:numId w:val="1"/>
            </w:numPr>
            <w:spacing w:line="276" w:lineRule="auto"/>
            <w:ind w:left="1224" w:hanging="504"/>
            <w:contextualSpacing/>
            <w:jc w:val="both"/>
          </w:pPr>
        </w:pPrChange>
      </w:pPr>
    </w:p>
    <w:p w14:paraId="1D33A1CF" w14:textId="77777777" w:rsidR="00111BD2" w:rsidRDefault="00111BD2"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63" wp14:editId="1D33A264">
            <wp:extent cx="5040000" cy="2832326"/>
            <wp:effectExtent l="0" t="0" r="8255" b="6350"/>
            <wp:docPr id="52" name="Imagen 52" descr="C:\Users\fcerezo\Desktop\RecoveryUDP\20161202_13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cerezo\Desktop\RecoveryUDP\20161202_1304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D0" w14:textId="77777777" w:rsidR="00111BD2" w:rsidRDefault="00111BD2" w:rsidP="00111BD2">
      <w:pPr>
        <w:pStyle w:val="Prrafodelista"/>
        <w:spacing w:line="276" w:lineRule="auto"/>
        <w:ind w:left="1224"/>
        <w:contextualSpacing/>
        <w:jc w:val="both"/>
        <w:rPr>
          <w:rFonts w:asciiTheme="minorHAnsi" w:hAnsiTheme="minorHAnsi"/>
          <w:sz w:val="20"/>
          <w:szCs w:val="20"/>
        </w:rPr>
      </w:pPr>
    </w:p>
    <w:p w14:paraId="1D33A1D1" w14:textId="77777777" w:rsidR="00D97C6D" w:rsidRDefault="00111BD2" w:rsidP="009A4DC6">
      <w:pPr>
        <w:pStyle w:val="Prrafodelista"/>
        <w:numPr>
          <w:ilvl w:val="2"/>
          <w:numId w:val="1"/>
        </w:numPr>
        <w:spacing w:line="276" w:lineRule="auto"/>
        <w:contextualSpacing/>
        <w:jc w:val="both"/>
        <w:rPr>
          <w:ins w:id="85" w:author="Steeven Perez" w:date="2018-02-15T08:37:00Z"/>
          <w:rFonts w:asciiTheme="minorHAnsi" w:hAnsiTheme="minorHAnsi"/>
          <w:sz w:val="20"/>
          <w:szCs w:val="20"/>
        </w:rPr>
      </w:pPr>
      <w:r>
        <w:rPr>
          <w:rFonts w:asciiTheme="minorHAnsi" w:hAnsiTheme="minorHAnsi"/>
          <w:sz w:val="20"/>
          <w:szCs w:val="20"/>
        </w:rPr>
        <w:t xml:space="preserve">Verificar el resumen y dar clic en el botón </w:t>
      </w:r>
      <w:proofErr w:type="spellStart"/>
      <w:r>
        <w:rPr>
          <w:rFonts w:asciiTheme="minorHAnsi" w:hAnsiTheme="minorHAnsi"/>
          <w:sz w:val="20"/>
          <w:szCs w:val="20"/>
        </w:rPr>
        <w:t>Submit</w:t>
      </w:r>
      <w:proofErr w:type="spellEnd"/>
    </w:p>
    <w:p w14:paraId="1D33A1D2" w14:textId="77777777" w:rsidR="00504499" w:rsidRPr="00504499" w:rsidRDefault="00504499">
      <w:pPr>
        <w:contextualSpacing/>
        <w:jc w:val="both"/>
        <w:rPr>
          <w:sz w:val="20"/>
          <w:szCs w:val="20"/>
          <w:rPrChange w:id="86" w:author="Steeven Perez" w:date="2018-02-15T08:37:00Z">
            <w:rPr/>
          </w:rPrChange>
        </w:rPr>
        <w:pPrChange w:id="87" w:author="Steeven Perez" w:date="2018-02-15T08:37:00Z">
          <w:pPr>
            <w:pStyle w:val="Prrafodelista"/>
            <w:numPr>
              <w:ilvl w:val="2"/>
              <w:numId w:val="1"/>
            </w:numPr>
            <w:spacing w:line="276" w:lineRule="auto"/>
            <w:ind w:left="1224" w:hanging="504"/>
            <w:contextualSpacing/>
            <w:jc w:val="both"/>
          </w:pPr>
        </w:pPrChange>
      </w:pPr>
    </w:p>
    <w:p w14:paraId="1D33A1D3" w14:textId="77777777" w:rsidR="00111BD2" w:rsidRDefault="00111BD2"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65" wp14:editId="1D33A266">
            <wp:extent cx="5040000" cy="2832326"/>
            <wp:effectExtent l="0" t="0" r="8255" b="6350"/>
            <wp:docPr id="53" name="Imagen 53" descr="C:\Users\fcerezo\Desktop\RecoveryUDP\20161202_13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cerezo\Desktop\RecoveryUDP\20161202_13042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D4" w14:textId="77777777" w:rsidR="00111BD2" w:rsidRDefault="00111BD2" w:rsidP="00111BD2">
      <w:pPr>
        <w:pStyle w:val="Prrafodelista"/>
        <w:spacing w:line="276" w:lineRule="auto"/>
        <w:ind w:left="1224"/>
        <w:contextualSpacing/>
        <w:jc w:val="both"/>
        <w:rPr>
          <w:ins w:id="88" w:author="Steeven Perez" w:date="2018-02-15T08:37:00Z"/>
          <w:rFonts w:asciiTheme="minorHAnsi" w:hAnsiTheme="minorHAnsi"/>
          <w:sz w:val="20"/>
          <w:szCs w:val="20"/>
        </w:rPr>
      </w:pPr>
    </w:p>
    <w:p w14:paraId="1D33A1D5" w14:textId="77777777" w:rsidR="00504499" w:rsidRDefault="00504499" w:rsidP="00111BD2">
      <w:pPr>
        <w:pStyle w:val="Prrafodelista"/>
        <w:spacing w:line="276" w:lineRule="auto"/>
        <w:ind w:left="1224"/>
        <w:contextualSpacing/>
        <w:jc w:val="both"/>
        <w:rPr>
          <w:rFonts w:asciiTheme="minorHAnsi" w:hAnsiTheme="minorHAnsi"/>
          <w:sz w:val="20"/>
          <w:szCs w:val="20"/>
        </w:rPr>
      </w:pPr>
    </w:p>
    <w:p w14:paraId="1D33A1D6" w14:textId="77777777" w:rsidR="00111BD2" w:rsidRDefault="00111BD2" w:rsidP="009A4DC6">
      <w:pPr>
        <w:pStyle w:val="Prrafodelista"/>
        <w:numPr>
          <w:ilvl w:val="2"/>
          <w:numId w:val="1"/>
        </w:numPr>
        <w:spacing w:line="276" w:lineRule="auto"/>
        <w:contextualSpacing/>
        <w:jc w:val="both"/>
        <w:rPr>
          <w:ins w:id="89" w:author="Steeven Perez" w:date="2018-02-15T08:37:00Z"/>
          <w:rFonts w:asciiTheme="minorHAnsi" w:hAnsiTheme="minorHAnsi"/>
          <w:sz w:val="20"/>
          <w:szCs w:val="20"/>
        </w:rPr>
      </w:pPr>
      <w:r>
        <w:rPr>
          <w:rFonts w:asciiTheme="minorHAnsi" w:hAnsiTheme="minorHAnsi"/>
          <w:sz w:val="20"/>
          <w:szCs w:val="20"/>
        </w:rPr>
        <w:t>Dar clic en el botón OK luego de haberse hecho las operaciones a nivel de las particiones</w:t>
      </w:r>
    </w:p>
    <w:p w14:paraId="1D33A1D7" w14:textId="77777777" w:rsidR="00504499" w:rsidRPr="00504499" w:rsidRDefault="00504499">
      <w:pPr>
        <w:contextualSpacing/>
        <w:jc w:val="both"/>
        <w:rPr>
          <w:sz w:val="20"/>
          <w:szCs w:val="20"/>
          <w:rPrChange w:id="90" w:author="Steeven Perez" w:date="2018-02-15T08:37:00Z">
            <w:rPr/>
          </w:rPrChange>
        </w:rPr>
        <w:pPrChange w:id="91" w:author="Steeven Perez" w:date="2018-02-15T08:37:00Z">
          <w:pPr>
            <w:pStyle w:val="Prrafodelista"/>
            <w:numPr>
              <w:ilvl w:val="2"/>
              <w:numId w:val="1"/>
            </w:numPr>
            <w:spacing w:line="276" w:lineRule="auto"/>
            <w:ind w:left="1224" w:hanging="504"/>
            <w:contextualSpacing/>
            <w:jc w:val="both"/>
          </w:pPr>
        </w:pPrChange>
      </w:pPr>
    </w:p>
    <w:p w14:paraId="1D33A1D8" w14:textId="77777777" w:rsidR="00111BD2" w:rsidRDefault="00111BD2"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67" wp14:editId="1D33A268">
            <wp:extent cx="5040000" cy="2832326"/>
            <wp:effectExtent l="0" t="0" r="8255" b="6350"/>
            <wp:docPr id="54" name="Imagen 54" descr="C:\Users\fcerezo\Desktop\RecoveryUDP\20161202_130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cerezo\Desktop\RecoveryUDP\20161202_13052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D9" w14:textId="77777777" w:rsidR="00111BD2" w:rsidRDefault="00111BD2" w:rsidP="00111BD2">
      <w:pPr>
        <w:pStyle w:val="Prrafodelista"/>
        <w:spacing w:line="276" w:lineRule="auto"/>
        <w:ind w:left="1224"/>
        <w:contextualSpacing/>
        <w:jc w:val="both"/>
        <w:rPr>
          <w:rFonts w:asciiTheme="minorHAnsi" w:hAnsiTheme="minorHAnsi"/>
          <w:sz w:val="20"/>
          <w:szCs w:val="20"/>
        </w:rPr>
      </w:pPr>
    </w:p>
    <w:p w14:paraId="1D33A1DA" w14:textId="77777777" w:rsidR="00111BD2" w:rsidRDefault="00111BD2" w:rsidP="009A4DC6">
      <w:pPr>
        <w:pStyle w:val="Prrafodelista"/>
        <w:numPr>
          <w:ilvl w:val="2"/>
          <w:numId w:val="1"/>
        </w:numPr>
        <w:spacing w:line="276" w:lineRule="auto"/>
        <w:contextualSpacing/>
        <w:jc w:val="both"/>
        <w:rPr>
          <w:ins w:id="92" w:author="Steeven Perez" w:date="2018-02-15T08:37:00Z"/>
          <w:rFonts w:asciiTheme="minorHAnsi" w:hAnsiTheme="minorHAnsi"/>
          <w:sz w:val="20"/>
          <w:szCs w:val="20"/>
        </w:rPr>
      </w:pPr>
      <w:r>
        <w:rPr>
          <w:rFonts w:asciiTheme="minorHAnsi" w:hAnsiTheme="minorHAnsi"/>
          <w:sz w:val="20"/>
          <w:szCs w:val="20"/>
        </w:rPr>
        <w:t>Dar clic en OK en el resumen presentado para la configuración de restauración</w:t>
      </w:r>
    </w:p>
    <w:p w14:paraId="1D33A1DB" w14:textId="77777777" w:rsidR="00504499" w:rsidRPr="00504499" w:rsidRDefault="00504499">
      <w:pPr>
        <w:contextualSpacing/>
        <w:jc w:val="both"/>
        <w:rPr>
          <w:sz w:val="20"/>
          <w:szCs w:val="20"/>
          <w:rPrChange w:id="93" w:author="Steeven Perez" w:date="2018-02-15T08:37:00Z">
            <w:rPr/>
          </w:rPrChange>
        </w:rPr>
        <w:pPrChange w:id="94" w:author="Steeven Perez" w:date="2018-02-15T08:37:00Z">
          <w:pPr>
            <w:pStyle w:val="Prrafodelista"/>
            <w:numPr>
              <w:ilvl w:val="2"/>
              <w:numId w:val="1"/>
            </w:numPr>
            <w:spacing w:line="276" w:lineRule="auto"/>
            <w:ind w:left="1224" w:hanging="504"/>
            <w:contextualSpacing/>
            <w:jc w:val="both"/>
          </w:pPr>
        </w:pPrChange>
      </w:pPr>
    </w:p>
    <w:p w14:paraId="1D33A1DC" w14:textId="77777777" w:rsidR="00111BD2" w:rsidRDefault="00111BD2"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69" wp14:editId="1D33A26A">
            <wp:extent cx="5040000" cy="2832326"/>
            <wp:effectExtent l="0" t="0" r="8255" b="6350"/>
            <wp:docPr id="55" name="Imagen 55" descr="C:\Users\fcerezo\Desktop\RecoveryUDP\20161202_13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cerezo\Desktop\RecoveryUDP\20161202_13054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DD" w14:textId="77777777" w:rsidR="00111BD2" w:rsidRDefault="00111BD2" w:rsidP="00111BD2">
      <w:pPr>
        <w:pStyle w:val="Prrafodelista"/>
        <w:spacing w:line="276" w:lineRule="auto"/>
        <w:ind w:left="1224"/>
        <w:contextualSpacing/>
        <w:jc w:val="both"/>
        <w:rPr>
          <w:rFonts w:asciiTheme="minorHAnsi" w:hAnsiTheme="minorHAnsi"/>
          <w:sz w:val="20"/>
          <w:szCs w:val="20"/>
        </w:rPr>
      </w:pPr>
    </w:p>
    <w:p w14:paraId="1D33A1DE" w14:textId="77777777" w:rsidR="00111BD2" w:rsidRDefault="00111BD2" w:rsidP="009A4DC6">
      <w:pPr>
        <w:pStyle w:val="Prrafodelista"/>
        <w:numPr>
          <w:ilvl w:val="2"/>
          <w:numId w:val="1"/>
        </w:numPr>
        <w:spacing w:line="276" w:lineRule="auto"/>
        <w:contextualSpacing/>
        <w:jc w:val="both"/>
        <w:rPr>
          <w:ins w:id="95" w:author="Steeven Perez" w:date="2018-02-15T08:37:00Z"/>
          <w:rFonts w:asciiTheme="minorHAnsi" w:hAnsiTheme="minorHAnsi"/>
          <w:sz w:val="20"/>
          <w:szCs w:val="20"/>
        </w:rPr>
      </w:pPr>
      <w:r>
        <w:rPr>
          <w:rFonts w:asciiTheme="minorHAnsi" w:hAnsiTheme="minorHAnsi"/>
          <w:sz w:val="20"/>
          <w:szCs w:val="20"/>
        </w:rPr>
        <w:t xml:space="preserve">Monitorear la restauración en la pantalla de estado, en caso de querer abortar la operación dar clic en el botón </w:t>
      </w:r>
      <w:proofErr w:type="spellStart"/>
      <w:r>
        <w:rPr>
          <w:rFonts w:asciiTheme="minorHAnsi" w:hAnsiTheme="minorHAnsi"/>
          <w:sz w:val="20"/>
          <w:szCs w:val="20"/>
        </w:rPr>
        <w:t>Abort</w:t>
      </w:r>
      <w:proofErr w:type="spellEnd"/>
      <w:r>
        <w:rPr>
          <w:rFonts w:asciiTheme="minorHAnsi" w:hAnsiTheme="minorHAnsi"/>
          <w:sz w:val="20"/>
          <w:szCs w:val="20"/>
        </w:rPr>
        <w:t xml:space="preserve">. Al finalizar el </w:t>
      </w:r>
      <w:proofErr w:type="spellStart"/>
      <w:r>
        <w:rPr>
          <w:rFonts w:asciiTheme="minorHAnsi" w:hAnsiTheme="minorHAnsi"/>
          <w:sz w:val="20"/>
          <w:szCs w:val="20"/>
        </w:rPr>
        <w:t>Restore</w:t>
      </w:r>
      <w:proofErr w:type="spellEnd"/>
      <w:r>
        <w:rPr>
          <w:rFonts w:asciiTheme="minorHAnsi" w:hAnsiTheme="minorHAnsi"/>
          <w:sz w:val="20"/>
          <w:szCs w:val="20"/>
        </w:rPr>
        <w:t xml:space="preserve"> dar clic en Next</w:t>
      </w:r>
    </w:p>
    <w:p w14:paraId="1D33A1DF" w14:textId="77777777" w:rsidR="00504499" w:rsidRPr="00504499" w:rsidRDefault="00504499">
      <w:pPr>
        <w:contextualSpacing/>
        <w:jc w:val="both"/>
        <w:rPr>
          <w:sz w:val="20"/>
          <w:szCs w:val="20"/>
          <w:rPrChange w:id="96" w:author="Steeven Perez" w:date="2018-02-15T08:37:00Z">
            <w:rPr/>
          </w:rPrChange>
        </w:rPr>
        <w:pPrChange w:id="97" w:author="Steeven Perez" w:date="2018-02-15T08:37:00Z">
          <w:pPr>
            <w:pStyle w:val="Prrafodelista"/>
            <w:numPr>
              <w:ilvl w:val="2"/>
              <w:numId w:val="1"/>
            </w:numPr>
            <w:spacing w:line="276" w:lineRule="auto"/>
            <w:ind w:left="1224" w:hanging="504"/>
            <w:contextualSpacing/>
            <w:jc w:val="both"/>
          </w:pPr>
        </w:pPrChange>
      </w:pPr>
    </w:p>
    <w:p w14:paraId="1D33A1E0" w14:textId="77777777" w:rsidR="00111BD2" w:rsidRDefault="00111BD2"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drawing>
          <wp:inline distT="0" distB="0" distL="0" distR="0" wp14:anchorId="1D33A26B" wp14:editId="1D33A26C">
            <wp:extent cx="5040000" cy="2832326"/>
            <wp:effectExtent l="0" t="0" r="8255" b="6350"/>
            <wp:docPr id="56" name="Imagen 56" descr="C:\Users\fcerezo\Desktop\RecoveryUDP\20161202_13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cerezo\Desktop\RecoveryUDP\20161202_13070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E1" w14:textId="77777777" w:rsidR="00111BD2" w:rsidRDefault="00111BD2" w:rsidP="00111BD2">
      <w:pPr>
        <w:pStyle w:val="Prrafodelista"/>
        <w:spacing w:line="276" w:lineRule="auto"/>
        <w:ind w:left="1224"/>
        <w:contextualSpacing/>
        <w:jc w:val="both"/>
        <w:rPr>
          <w:rFonts w:asciiTheme="minorHAnsi" w:hAnsiTheme="minorHAnsi"/>
          <w:sz w:val="20"/>
          <w:szCs w:val="20"/>
        </w:rPr>
      </w:pPr>
    </w:p>
    <w:p w14:paraId="1D33A1E2" w14:textId="77777777" w:rsidR="00111BD2" w:rsidRDefault="00FB176B" w:rsidP="009A4DC6">
      <w:pPr>
        <w:pStyle w:val="Prrafodelista"/>
        <w:numPr>
          <w:ilvl w:val="2"/>
          <w:numId w:val="1"/>
        </w:numPr>
        <w:spacing w:line="276" w:lineRule="auto"/>
        <w:contextualSpacing/>
        <w:jc w:val="both"/>
        <w:rPr>
          <w:ins w:id="98" w:author="Steeven Perez" w:date="2018-02-15T08:37:00Z"/>
          <w:rFonts w:asciiTheme="minorHAnsi" w:hAnsiTheme="minorHAnsi"/>
          <w:sz w:val="20"/>
          <w:szCs w:val="20"/>
        </w:rPr>
      </w:pPr>
      <w:r>
        <w:rPr>
          <w:rFonts w:asciiTheme="minorHAnsi" w:hAnsiTheme="minorHAnsi"/>
          <w:sz w:val="20"/>
          <w:szCs w:val="20"/>
        </w:rPr>
        <w:t xml:space="preserve">Seleccionar </w:t>
      </w:r>
      <w:r w:rsidR="00111BD2">
        <w:rPr>
          <w:rFonts w:asciiTheme="minorHAnsi" w:hAnsiTheme="minorHAnsi"/>
          <w:sz w:val="20"/>
          <w:szCs w:val="20"/>
        </w:rPr>
        <w:t xml:space="preserve">drivers para los dispositivos </w:t>
      </w:r>
      <w:r>
        <w:rPr>
          <w:rFonts w:asciiTheme="minorHAnsi" w:hAnsiTheme="minorHAnsi"/>
          <w:sz w:val="20"/>
          <w:szCs w:val="20"/>
        </w:rPr>
        <w:t>que lo requieran y dar clic en el botón Next</w:t>
      </w:r>
    </w:p>
    <w:p w14:paraId="1D33A1E3" w14:textId="77777777" w:rsidR="00504499" w:rsidRPr="00504499" w:rsidRDefault="00504499">
      <w:pPr>
        <w:contextualSpacing/>
        <w:jc w:val="both"/>
        <w:rPr>
          <w:sz w:val="20"/>
          <w:szCs w:val="20"/>
          <w:rPrChange w:id="99" w:author="Steeven Perez" w:date="2018-02-15T08:37:00Z">
            <w:rPr/>
          </w:rPrChange>
        </w:rPr>
        <w:pPrChange w:id="100" w:author="Steeven Perez" w:date="2018-02-15T08:37:00Z">
          <w:pPr>
            <w:pStyle w:val="Prrafodelista"/>
            <w:numPr>
              <w:ilvl w:val="2"/>
              <w:numId w:val="1"/>
            </w:numPr>
            <w:spacing w:line="276" w:lineRule="auto"/>
            <w:ind w:left="1224" w:hanging="504"/>
            <w:contextualSpacing/>
            <w:jc w:val="both"/>
          </w:pPr>
        </w:pPrChange>
      </w:pPr>
    </w:p>
    <w:p w14:paraId="1D33A1E4" w14:textId="77777777" w:rsidR="00FB176B" w:rsidRPr="009C3250" w:rsidRDefault="00FB176B" w:rsidP="00C75F7C">
      <w:pPr>
        <w:pStyle w:val="Prrafodelista"/>
        <w:spacing w:line="276" w:lineRule="auto"/>
        <w:ind w:left="1224"/>
        <w:contextualSpacing/>
        <w:jc w:val="center"/>
        <w:rPr>
          <w:rFonts w:asciiTheme="minorHAnsi" w:hAnsiTheme="minorHAnsi"/>
          <w:sz w:val="20"/>
          <w:szCs w:val="20"/>
        </w:rPr>
      </w:pPr>
      <w:r>
        <w:rPr>
          <w:rFonts w:asciiTheme="minorHAnsi" w:hAnsiTheme="minorHAnsi"/>
          <w:noProof/>
          <w:sz w:val="20"/>
          <w:szCs w:val="20"/>
          <w:lang w:val="es-EC" w:eastAsia="es-EC"/>
        </w:rPr>
        <w:lastRenderedPageBreak/>
        <w:drawing>
          <wp:inline distT="0" distB="0" distL="0" distR="0" wp14:anchorId="1D33A26D" wp14:editId="1D33A26E">
            <wp:extent cx="5040000" cy="2832326"/>
            <wp:effectExtent l="0" t="0" r="8255" b="6350"/>
            <wp:docPr id="57" name="Imagen 57" descr="C:\Users\fcerezo\Desktop\RecoveryUDP\20161202_15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cerezo\Desktop\RecoveryUDP\20161202_15105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832326"/>
                    </a:xfrm>
                    <a:prstGeom prst="rect">
                      <a:avLst/>
                    </a:prstGeom>
                    <a:noFill/>
                    <a:ln>
                      <a:noFill/>
                    </a:ln>
                  </pic:spPr>
                </pic:pic>
              </a:graphicData>
            </a:graphic>
          </wp:inline>
        </w:drawing>
      </w:r>
    </w:p>
    <w:p w14:paraId="1D33A1E5" w14:textId="77777777" w:rsidR="009C3250" w:rsidRPr="009C3250" w:rsidRDefault="009C3250" w:rsidP="009C3250">
      <w:pPr>
        <w:pStyle w:val="Prrafodelista"/>
        <w:spacing w:line="276" w:lineRule="auto"/>
        <w:ind w:left="1418"/>
        <w:contextualSpacing/>
        <w:jc w:val="both"/>
        <w:rPr>
          <w:rFonts w:asciiTheme="minorHAnsi" w:hAnsiTheme="minorHAnsi"/>
          <w:sz w:val="20"/>
          <w:szCs w:val="20"/>
          <w:lang w:val="es-EC"/>
        </w:rPr>
      </w:pPr>
    </w:p>
    <w:p w14:paraId="1D33A1E6" w14:textId="77777777" w:rsidR="009C3250" w:rsidRDefault="00FB176B" w:rsidP="00FB176B">
      <w:pPr>
        <w:pStyle w:val="Prrafodelista"/>
        <w:numPr>
          <w:ilvl w:val="2"/>
          <w:numId w:val="1"/>
        </w:numPr>
        <w:spacing w:line="276" w:lineRule="auto"/>
        <w:contextualSpacing/>
        <w:jc w:val="both"/>
        <w:rPr>
          <w:rFonts w:asciiTheme="minorHAnsi" w:hAnsiTheme="minorHAnsi"/>
          <w:sz w:val="20"/>
          <w:szCs w:val="20"/>
        </w:rPr>
      </w:pPr>
      <w:r w:rsidRPr="00FB176B">
        <w:rPr>
          <w:rFonts w:asciiTheme="minorHAnsi" w:hAnsiTheme="minorHAnsi"/>
          <w:sz w:val="20"/>
          <w:szCs w:val="20"/>
        </w:rPr>
        <w:t xml:space="preserve">Dar clic en </w:t>
      </w:r>
      <w:proofErr w:type="spellStart"/>
      <w:r w:rsidRPr="00FB176B">
        <w:rPr>
          <w:rFonts w:asciiTheme="minorHAnsi" w:hAnsiTheme="minorHAnsi"/>
          <w:sz w:val="20"/>
          <w:szCs w:val="20"/>
        </w:rPr>
        <w:t>Reboot</w:t>
      </w:r>
      <w:proofErr w:type="spellEnd"/>
      <w:r w:rsidRPr="00FB176B">
        <w:rPr>
          <w:rFonts w:asciiTheme="minorHAnsi" w:hAnsiTheme="minorHAnsi"/>
          <w:sz w:val="20"/>
          <w:szCs w:val="20"/>
        </w:rPr>
        <w:t xml:space="preserve">. Al reiniciar el servidor, se cargará el sistema operativo debe con el último </w:t>
      </w:r>
      <w:proofErr w:type="spellStart"/>
      <w:r w:rsidRPr="00FB176B">
        <w:rPr>
          <w:rFonts w:asciiTheme="minorHAnsi" w:hAnsiTheme="minorHAnsi"/>
          <w:sz w:val="20"/>
          <w:szCs w:val="20"/>
        </w:rPr>
        <w:t>backup</w:t>
      </w:r>
      <w:proofErr w:type="spellEnd"/>
      <w:r w:rsidRPr="00FB176B">
        <w:rPr>
          <w:rFonts w:asciiTheme="minorHAnsi" w:hAnsiTheme="minorHAnsi"/>
          <w:sz w:val="20"/>
          <w:szCs w:val="20"/>
        </w:rPr>
        <w:t xml:space="preserve"> realizado. Probablemente, pida reinicio luego de esto, ya que nuevos drivers serán cargados si se restauró en un equipo de hardware diferente al original, posiblemente la configuración de red se pierda por lo que se deberá configurar nuevamente la tarjeta de red</w:t>
      </w:r>
    </w:p>
    <w:p w14:paraId="1D33A1E7" w14:textId="77777777" w:rsidR="00FB176B" w:rsidRDefault="00FB176B" w:rsidP="00C75F7C">
      <w:pPr>
        <w:pStyle w:val="Prrafodelista"/>
        <w:spacing w:line="276" w:lineRule="auto"/>
        <w:ind w:left="1418"/>
        <w:contextualSpacing/>
        <w:jc w:val="center"/>
        <w:rPr>
          <w:rFonts w:asciiTheme="minorHAnsi" w:hAnsiTheme="minorHAnsi"/>
          <w:sz w:val="20"/>
          <w:szCs w:val="20"/>
        </w:rPr>
      </w:pPr>
      <w:r>
        <w:rPr>
          <w:rFonts w:asciiTheme="minorHAnsi" w:hAnsiTheme="minorHAnsi"/>
          <w:noProof/>
          <w:sz w:val="21"/>
          <w:szCs w:val="21"/>
          <w:lang w:val="es-EC" w:eastAsia="es-EC"/>
        </w:rPr>
        <w:lastRenderedPageBreak/>
        <w:drawing>
          <wp:inline distT="0" distB="0" distL="0" distR="0" wp14:anchorId="1D33A26F" wp14:editId="1D33A270">
            <wp:extent cx="5040000" cy="3746069"/>
            <wp:effectExtent l="0" t="0" r="8255"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746069"/>
                    </a:xfrm>
                    <a:prstGeom prst="rect">
                      <a:avLst/>
                    </a:prstGeom>
                    <a:noFill/>
                    <a:ln>
                      <a:noFill/>
                    </a:ln>
                  </pic:spPr>
                </pic:pic>
              </a:graphicData>
            </a:graphic>
          </wp:inline>
        </w:drawing>
      </w:r>
    </w:p>
    <w:p w14:paraId="1D33A1E8" w14:textId="77777777" w:rsidR="00FB176B" w:rsidRDefault="00FB176B" w:rsidP="00FB176B">
      <w:pPr>
        <w:pStyle w:val="Prrafodelista"/>
        <w:spacing w:line="276" w:lineRule="auto"/>
        <w:ind w:left="1418"/>
        <w:contextualSpacing/>
        <w:jc w:val="both"/>
        <w:rPr>
          <w:rFonts w:asciiTheme="minorHAnsi" w:hAnsiTheme="minorHAnsi"/>
          <w:sz w:val="20"/>
          <w:szCs w:val="20"/>
        </w:rPr>
      </w:pPr>
    </w:p>
    <w:p w14:paraId="1D33A1E9" w14:textId="77777777" w:rsidR="00FB176B" w:rsidRDefault="00F60884"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Instalar el agente de UDP en el servidor restaurado e ingresar para hacer la recuperación de forma granular</w:t>
      </w:r>
    </w:p>
    <w:p w14:paraId="1D33A1EA" w14:textId="77777777" w:rsidR="00F60884" w:rsidRDefault="00F60884" w:rsidP="00C75F7C">
      <w:pPr>
        <w:pStyle w:val="Prrafodelista"/>
        <w:spacing w:line="276" w:lineRule="auto"/>
        <w:ind w:left="1418"/>
        <w:contextualSpacing/>
        <w:jc w:val="center"/>
        <w:rPr>
          <w:ins w:id="101" w:author="Steeven Perez" w:date="2018-02-15T08:40:00Z"/>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71" wp14:editId="1D33A272">
            <wp:extent cx="5040000" cy="2685947"/>
            <wp:effectExtent l="0" t="0" r="825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2685947"/>
                    </a:xfrm>
                    <a:prstGeom prst="rect">
                      <a:avLst/>
                    </a:prstGeom>
                  </pic:spPr>
                </pic:pic>
              </a:graphicData>
            </a:graphic>
          </wp:inline>
        </w:drawing>
      </w:r>
    </w:p>
    <w:p w14:paraId="1D33A1EB" w14:textId="77777777" w:rsidR="0098681E" w:rsidRDefault="0098681E" w:rsidP="00C75F7C">
      <w:pPr>
        <w:pStyle w:val="Prrafodelista"/>
        <w:spacing w:line="276" w:lineRule="auto"/>
        <w:ind w:left="1418"/>
        <w:contextualSpacing/>
        <w:jc w:val="center"/>
        <w:rPr>
          <w:rFonts w:asciiTheme="minorHAnsi" w:hAnsiTheme="minorHAnsi"/>
          <w:sz w:val="20"/>
          <w:szCs w:val="20"/>
        </w:rPr>
      </w:pPr>
    </w:p>
    <w:p w14:paraId="1D33A1EC" w14:textId="77777777" w:rsidR="00F60884" w:rsidRDefault="00F60884" w:rsidP="00F60884">
      <w:pPr>
        <w:pStyle w:val="Prrafodelista"/>
        <w:spacing w:line="276" w:lineRule="auto"/>
        <w:ind w:left="1418"/>
        <w:contextualSpacing/>
        <w:jc w:val="both"/>
        <w:rPr>
          <w:ins w:id="102" w:author="Steeven Perez" w:date="2018-02-15T08:40:00Z"/>
          <w:rFonts w:asciiTheme="minorHAnsi" w:hAnsiTheme="minorHAnsi"/>
          <w:sz w:val="20"/>
          <w:szCs w:val="20"/>
        </w:rPr>
      </w:pPr>
      <w:r>
        <w:rPr>
          <w:rFonts w:asciiTheme="minorHAnsi" w:hAnsiTheme="minorHAnsi"/>
          <w:sz w:val="20"/>
          <w:szCs w:val="20"/>
        </w:rPr>
        <w:t>Nota: Para poder hacer la restauración granular, es necesario contar con espacio disponible en el disco duro, de ser necesario, para comprimir las unidades al tamaño usado se deberá hacer el proceso mediante las herramientas propias de Windows</w:t>
      </w:r>
      <w:ins w:id="103" w:author="Steeven Perez" w:date="2018-02-15T08:40:00Z">
        <w:r w:rsidR="0098681E">
          <w:rPr>
            <w:rFonts w:asciiTheme="minorHAnsi" w:hAnsiTheme="minorHAnsi"/>
            <w:sz w:val="20"/>
            <w:szCs w:val="20"/>
          </w:rPr>
          <w:t>.</w:t>
        </w:r>
      </w:ins>
    </w:p>
    <w:p w14:paraId="1D33A1ED" w14:textId="77777777" w:rsidR="0098681E" w:rsidRDefault="0098681E" w:rsidP="00F60884">
      <w:pPr>
        <w:pStyle w:val="Prrafodelista"/>
        <w:spacing w:line="276" w:lineRule="auto"/>
        <w:ind w:left="1418"/>
        <w:contextualSpacing/>
        <w:jc w:val="both"/>
        <w:rPr>
          <w:rFonts w:asciiTheme="minorHAnsi" w:hAnsiTheme="minorHAnsi"/>
          <w:sz w:val="20"/>
          <w:szCs w:val="20"/>
        </w:rPr>
      </w:pPr>
    </w:p>
    <w:p w14:paraId="1D33A1EE"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1EF" w14:textId="77777777" w:rsidR="00F60884" w:rsidRDefault="00F60884" w:rsidP="009C3250">
      <w:pPr>
        <w:pStyle w:val="Prrafodelista"/>
        <w:numPr>
          <w:ilvl w:val="2"/>
          <w:numId w:val="1"/>
        </w:numPr>
        <w:spacing w:line="276" w:lineRule="auto"/>
        <w:ind w:left="1418" w:hanging="709"/>
        <w:contextualSpacing/>
        <w:jc w:val="both"/>
        <w:rPr>
          <w:ins w:id="104" w:author="Steeven Perez" w:date="2018-02-15T08:40:00Z"/>
          <w:rFonts w:asciiTheme="minorHAnsi" w:hAnsiTheme="minorHAnsi"/>
          <w:sz w:val="20"/>
          <w:szCs w:val="20"/>
        </w:rPr>
      </w:pPr>
      <w:r>
        <w:rPr>
          <w:rFonts w:asciiTheme="minorHAnsi" w:hAnsiTheme="minorHAnsi"/>
          <w:sz w:val="20"/>
          <w:szCs w:val="20"/>
        </w:rPr>
        <w:t xml:space="preserve">Seleccionar la opción </w:t>
      </w:r>
      <w:proofErr w:type="spellStart"/>
      <w:r>
        <w:rPr>
          <w:rFonts w:asciiTheme="minorHAnsi" w:hAnsiTheme="minorHAnsi"/>
          <w:sz w:val="20"/>
          <w:szCs w:val="20"/>
        </w:rPr>
        <w:t>Restore</w:t>
      </w:r>
      <w:proofErr w:type="spellEnd"/>
    </w:p>
    <w:p w14:paraId="1D33A1F0" w14:textId="77777777" w:rsidR="0098681E" w:rsidRDefault="0098681E">
      <w:pPr>
        <w:pStyle w:val="Prrafodelista"/>
        <w:spacing w:line="276" w:lineRule="auto"/>
        <w:ind w:left="1418"/>
        <w:contextualSpacing/>
        <w:jc w:val="both"/>
        <w:rPr>
          <w:rFonts w:asciiTheme="minorHAnsi" w:hAnsiTheme="minorHAnsi"/>
          <w:sz w:val="20"/>
          <w:szCs w:val="20"/>
        </w:rPr>
        <w:pPrChange w:id="105" w:author="Steeven Perez" w:date="2018-02-15T08:40:00Z">
          <w:pPr>
            <w:pStyle w:val="Prrafodelista"/>
            <w:numPr>
              <w:ilvl w:val="2"/>
              <w:numId w:val="1"/>
            </w:numPr>
            <w:spacing w:line="276" w:lineRule="auto"/>
            <w:ind w:left="1418" w:hanging="709"/>
            <w:contextualSpacing/>
            <w:jc w:val="both"/>
          </w:pPr>
        </w:pPrChange>
      </w:pPr>
    </w:p>
    <w:p w14:paraId="1D33A1F1"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73" wp14:editId="1D33A274">
            <wp:extent cx="5040000" cy="2685947"/>
            <wp:effectExtent l="0" t="0" r="825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0000" cy="2685947"/>
                    </a:xfrm>
                    <a:prstGeom prst="rect">
                      <a:avLst/>
                    </a:prstGeom>
                  </pic:spPr>
                </pic:pic>
              </a:graphicData>
            </a:graphic>
          </wp:inline>
        </w:drawing>
      </w:r>
    </w:p>
    <w:p w14:paraId="1D33A1F2"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1F3" w14:textId="77777777" w:rsidR="00F60884" w:rsidRDefault="00F60884" w:rsidP="009C3250">
      <w:pPr>
        <w:pStyle w:val="Prrafodelista"/>
        <w:numPr>
          <w:ilvl w:val="2"/>
          <w:numId w:val="1"/>
        </w:numPr>
        <w:spacing w:line="276" w:lineRule="auto"/>
        <w:ind w:left="1418" w:hanging="709"/>
        <w:contextualSpacing/>
        <w:jc w:val="both"/>
        <w:rPr>
          <w:ins w:id="106" w:author="Steeven Perez" w:date="2018-02-15T08:40:00Z"/>
          <w:rFonts w:asciiTheme="minorHAnsi" w:hAnsiTheme="minorHAnsi"/>
          <w:sz w:val="20"/>
          <w:szCs w:val="20"/>
        </w:rPr>
      </w:pPr>
      <w:r>
        <w:rPr>
          <w:rFonts w:asciiTheme="minorHAnsi" w:hAnsiTheme="minorHAnsi"/>
          <w:sz w:val="20"/>
          <w:szCs w:val="20"/>
        </w:rPr>
        <w:t xml:space="preserve">Dar clic en la opción </w:t>
      </w:r>
      <w:proofErr w:type="spellStart"/>
      <w:r>
        <w:rPr>
          <w:rFonts w:asciiTheme="minorHAnsi" w:hAnsiTheme="minorHAnsi"/>
          <w:sz w:val="20"/>
          <w:szCs w:val="20"/>
        </w:rPr>
        <w:t>Browse</w:t>
      </w:r>
      <w:proofErr w:type="spellEnd"/>
      <w:r>
        <w:rPr>
          <w:rFonts w:asciiTheme="minorHAnsi" w:hAnsiTheme="minorHAnsi"/>
          <w:sz w:val="20"/>
          <w:szCs w:val="20"/>
        </w:rPr>
        <w:t xml:space="preserve"> </w:t>
      </w:r>
      <w:proofErr w:type="spellStart"/>
      <w:r>
        <w:rPr>
          <w:rFonts w:asciiTheme="minorHAnsi" w:hAnsiTheme="minorHAnsi"/>
          <w:sz w:val="20"/>
          <w:szCs w:val="20"/>
        </w:rPr>
        <w:t>Recovery</w:t>
      </w:r>
      <w:proofErr w:type="spellEnd"/>
      <w:r>
        <w:rPr>
          <w:rFonts w:asciiTheme="minorHAnsi" w:hAnsiTheme="minorHAnsi"/>
          <w:sz w:val="20"/>
          <w:szCs w:val="20"/>
        </w:rPr>
        <w:t xml:space="preserve"> </w:t>
      </w:r>
      <w:proofErr w:type="spellStart"/>
      <w:r>
        <w:rPr>
          <w:rFonts w:asciiTheme="minorHAnsi" w:hAnsiTheme="minorHAnsi"/>
          <w:sz w:val="20"/>
          <w:szCs w:val="20"/>
        </w:rPr>
        <w:t>Points</w:t>
      </w:r>
      <w:proofErr w:type="spellEnd"/>
    </w:p>
    <w:p w14:paraId="1D33A1F4" w14:textId="77777777" w:rsidR="0098681E" w:rsidRDefault="0098681E">
      <w:pPr>
        <w:pStyle w:val="Prrafodelista"/>
        <w:spacing w:line="276" w:lineRule="auto"/>
        <w:ind w:left="1418"/>
        <w:contextualSpacing/>
        <w:jc w:val="both"/>
        <w:rPr>
          <w:rFonts w:asciiTheme="minorHAnsi" w:hAnsiTheme="minorHAnsi"/>
          <w:sz w:val="20"/>
          <w:szCs w:val="20"/>
        </w:rPr>
        <w:pPrChange w:id="107" w:author="Steeven Perez" w:date="2018-02-15T08:40:00Z">
          <w:pPr>
            <w:pStyle w:val="Prrafodelista"/>
            <w:numPr>
              <w:ilvl w:val="2"/>
              <w:numId w:val="1"/>
            </w:numPr>
            <w:spacing w:line="276" w:lineRule="auto"/>
            <w:ind w:left="1418" w:hanging="709"/>
            <w:contextualSpacing/>
            <w:jc w:val="both"/>
          </w:pPr>
        </w:pPrChange>
      </w:pPr>
    </w:p>
    <w:p w14:paraId="1D33A1F5"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75" wp14:editId="1D33A276">
            <wp:extent cx="5040000" cy="2685947"/>
            <wp:effectExtent l="0" t="0" r="825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40000" cy="2685947"/>
                    </a:xfrm>
                    <a:prstGeom prst="rect">
                      <a:avLst/>
                    </a:prstGeom>
                  </pic:spPr>
                </pic:pic>
              </a:graphicData>
            </a:graphic>
          </wp:inline>
        </w:drawing>
      </w:r>
    </w:p>
    <w:p w14:paraId="1D33A1F6"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1F7" w14:textId="77777777" w:rsidR="00F60884" w:rsidRDefault="00F60884"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Dar clic en el botón Change, para seleccionar el nodo de donde seleccionaremos el punto de restauración</w:t>
      </w:r>
    </w:p>
    <w:p w14:paraId="1D33A1F8"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77" wp14:editId="1D33A278">
            <wp:extent cx="5040000" cy="2685947"/>
            <wp:effectExtent l="0" t="0" r="8255"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40000" cy="2685947"/>
                    </a:xfrm>
                    <a:prstGeom prst="rect">
                      <a:avLst/>
                    </a:prstGeom>
                  </pic:spPr>
                </pic:pic>
              </a:graphicData>
            </a:graphic>
          </wp:inline>
        </w:drawing>
      </w:r>
    </w:p>
    <w:p w14:paraId="1D33A1F9"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1FA" w14:textId="77777777" w:rsidR="00F60884" w:rsidRDefault="00F60884" w:rsidP="009C3250">
      <w:pPr>
        <w:pStyle w:val="Prrafodelista"/>
        <w:numPr>
          <w:ilvl w:val="2"/>
          <w:numId w:val="1"/>
        </w:numPr>
        <w:spacing w:line="276" w:lineRule="auto"/>
        <w:ind w:left="1418" w:hanging="709"/>
        <w:contextualSpacing/>
        <w:jc w:val="both"/>
        <w:rPr>
          <w:ins w:id="108" w:author="Steeven Perez" w:date="2018-02-15T08:40:00Z"/>
          <w:rFonts w:asciiTheme="minorHAnsi" w:hAnsiTheme="minorHAnsi"/>
          <w:sz w:val="20"/>
          <w:szCs w:val="20"/>
        </w:rPr>
      </w:pPr>
      <w:r>
        <w:rPr>
          <w:rFonts w:asciiTheme="minorHAnsi" w:hAnsiTheme="minorHAnsi"/>
          <w:sz w:val="20"/>
          <w:szCs w:val="20"/>
        </w:rPr>
        <w:t>Seleccionar del listado al nodo del que se restaurará y dar clic en el botón OK</w:t>
      </w:r>
    </w:p>
    <w:p w14:paraId="1D33A1FB" w14:textId="77777777" w:rsidR="0098681E" w:rsidRDefault="0098681E">
      <w:pPr>
        <w:pStyle w:val="Prrafodelista"/>
        <w:spacing w:line="276" w:lineRule="auto"/>
        <w:ind w:left="1418"/>
        <w:contextualSpacing/>
        <w:jc w:val="both"/>
        <w:rPr>
          <w:rFonts w:asciiTheme="minorHAnsi" w:hAnsiTheme="minorHAnsi"/>
          <w:sz w:val="20"/>
          <w:szCs w:val="20"/>
        </w:rPr>
        <w:pPrChange w:id="109" w:author="Steeven Perez" w:date="2018-02-15T08:40:00Z">
          <w:pPr>
            <w:pStyle w:val="Prrafodelista"/>
            <w:numPr>
              <w:ilvl w:val="2"/>
              <w:numId w:val="1"/>
            </w:numPr>
            <w:spacing w:line="276" w:lineRule="auto"/>
            <w:ind w:left="1418" w:hanging="709"/>
            <w:contextualSpacing/>
            <w:jc w:val="both"/>
          </w:pPr>
        </w:pPrChange>
      </w:pPr>
    </w:p>
    <w:p w14:paraId="1D33A1FC"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79" wp14:editId="1D33A27A">
            <wp:extent cx="5040000" cy="2685947"/>
            <wp:effectExtent l="0" t="0" r="825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40000" cy="2685947"/>
                    </a:xfrm>
                    <a:prstGeom prst="rect">
                      <a:avLst/>
                    </a:prstGeom>
                  </pic:spPr>
                </pic:pic>
              </a:graphicData>
            </a:graphic>
          </wp:inline>
        </w:drawing>
      </w:r>
    </w:p>
    <w:p w14:paraId="1D33A1FD"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1FE" w14:textId="77777777" w:rsidR="00F60884" w:rsidRDefault="00F60884"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Seleccionar la fecha y hora de donde se desea tomar el punto de restauración </w:t>
      </w:r>
    </w:p>
    <w:p w14:paraId="1D33A1FF"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7B" wp14:editId="1D33A27C">
            <wp:extent cx="5040000" cy="2685947"/>
            <wp:effectExtent l="0" t="0" r="825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0000" cy="2685947"/>
                    </a:xfrm>
                    <a:prstGeom prst="rect">
                      <a:avLst/>
                    </a:prstGeom>
                  </pic:spPr>
                </pic:pic>
              </a:graphicData>
            </a:graphic>
          </wp:inline>
        </w:drawing>
      </w:r>
    </w:p>
    <w:p w14:paraId="1D33A200"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01" w14:textId="77777777" w:rsidR="00F60884" w:rsidRDefault="00F60884" w:rsidP="009C3250">
      <w:pPr>
        <w:pStyle w:val="Prrafodelista"/>
        <w:numPr>
          <w:ilvl w:val="2"/>
          <w:numId w:val="1"/>
        </w:numPr>
        <w:spacing w:line="276" w:lineRule="auto"/>
        <w:ind w:left="1418" w:hanging="709"/>
        <w:contextualSpacing/>
        <w:jc w:val="both"/>
        <w:rPr>
          <w:ins w:id="110" w:author="Steeven Perez" w:date="2018-02-15T08:40:00Z"/>
          <w:rFonts w:asciiTheme="minorHAnsi" w:hAnsiTheme="minorHAnsi"/>
          <w:sz w:val="20"/>
          <w:szCs w:val="20"/>
        </w:rPr>
      </w:pPr>
      <w:r>
        <w:rPr>
          <w:rFonts w:asciiTheme="minorHAnsi" w:hAnsiTheme="minorHAnsi"/>
          <w:sz w:val="20"/>
          <w:szCs w:val="20"/>
        </w:rPr>
        <w:t xml:space="preserve">Seleccionar el/los </w:t>
      </w:r>
      <w:proofErr w:type="gramStart"/>
      <w:r>
        <w:rPr>
          <w:rFonts w:asciiTheme="minorHAnsi" w:hAnsiTheme="minorHAnsi"/>
          <w:sz w:val="20"/>
          <w:szCs w:val="20"/>
        </w:rPr>
        <w:t>archivos  ser</w:t>
      </w:r>
      <w:proofErr w:type="gramEnd"/>
      <w:r>
        <w:rPr>
          <w:rFonts w:asciiTheme="minorHAnsi" w:hAnsiTheme="minorHAnsi"/>
          <w:sz w:val="20"/>
          <w:szCs w:val="20"/>
        </w:rPr>
        <w:t xml:space="preserve"> restaurados dentro del árbol y dar clic en Next</w:t>
      </w:r>
    </w:p>
    <w:p w14:paraId="1D33A202" w14:textId="77777777" w:rsidR="0098681E" w:rsidRDefault="0098681E">
      <w:pPr>
        <w:pStyle w:val="Prrafodelista"/>
        <w:spacing w:line="276" w:lineRule="auto"/>
        <w:ind w:left="1418"/>
        <w:contextualSpacing/>
        <w:jc w:val="both"/>
        <w:rPr>
          <w:rFonts w:asciiTheme="minorHAnsi" w:hAnsiTheme="minorHAnsi"/>
          <w:sz w:val="20"/>
          <w:szCs w:val="20"/>
        </w:rPr>
        <w:pPrChange w:id="111" w:author="Steeven Perez" w:date="2018-02-15T08:40:00Z">
          <w:pPr>
            <w:pStyle w:val="Prrafodelista"/>
            <w:numPr>
              <w:ilvl w:val="2"/>
              <w:numId w:val="1"/>
            </w:numPr>
            <w:spacing w:line="276" w:lineRule="auto"/>
            <w:ind w:left="1418" w:hanging="709"/>
            <w:contextualSpacing/>
            <w:jc w:val="both"/>
          </w:pPr>
        </w:pPrChange>
      </w:pPr>
    </w:p>
    <w:p w14:paraId="1D33A203"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7D" wp14:editId="1D33A27E">
            <wp:extent cx="5040000" cy="2685947"/>
            <wp:effectExtent l="0" t="0" r="8255"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40000" cy="2685947"/>
                    </a:xfrm>
                    <a:prstGeom prst="rect">
                      <a:avLst/>
                    </a:prstGeom>
                  </pic:spPr>
                </pic:pic>
              </a:graphicData>
            </a:graphic>
          </wp:inline>
        </w:drawing>
      </w:r>
    </w:p>
    <w:p w14:paraId="1D33A204"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05" w14:textId="77777777" w:rsidR="00F60884" w:rsidRDefault="00F60884"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Seleccionar la opción de restauración </w:t>
      </w:r>
      <w:proofErr w:type="spellStart"/>
      <w:r>
        <w:rPr>
          <w:rFonts w:asciiTheme="minorHAnsi" w:hAnsiTheme="minorHAnsi"/>
          <w:sz w:val="20"/>
          <w:szCs w:val="20"/>
        </w:rPr>
        <w:t>Restore</w:t>
      </w:r>
      <w:proofErr w:type="spellEnd"/>
      <w:r>
        <w:rPr>
          <w:rFonts w:asciiTheme="minorHAnsi" w:hAnsiTheme="minorHAnsi"/>
          <w:sz w:val="20"/>
          <w:szCs w:val="20"/>
        </w:rPr>
        <w:t xml:space="preserve"> </w:t>
      </w:r>
      <w:proofErr w:type="spellStart"/>
      <w:r>
        <w:rPr>
          <w:rFonts w:asciiTheme="minorHAnsi" w:hAnsiTheme="minorHAnsi"/>
          <w:sz w:val="20"/>
          <w:szCs w:val="20"/>
        </w:rPr>
        <w:t>to</w:t>
      </w:r>
      <w:proofErr w:type="spellEnd"/>
      <w:r>
        <w:rPr>
          <w:rFonts w:asciiTheme="minorHAnsi" w:hAnsiTheme="minorHAnsi"/>
          <w:sz w:val="20"/>
          <w:szCs w:val="20"/>
        </w:rPr>
        <w:t xml:space="preserve"> </w:t>
      </w:r>
      <w:proofErr w:type="spellStart"/>
      <w:r>
        <w:rPr>
          <w:rFonts w:asciiTheme="minorHAnsi" w:hAnsiTheme="minorHAnsi"/>
          <w:sz w:val="20"/>
          <w:szCs w:val="20"/>
        </w:rPr>
        <w:t>alternative</w:t>
      </w:r>
      <w:proofErr w:type="spellEnd"/>
      <w:r>
        <w:rPr>
          <w:rFonts w:asciiTheme="minorHAnsi" w:hAnsiTheme="minorHAnsi"/>
          <w:sz w:val="20"/>
          <w:szCs w:val="20"/>
        </w:rPr>
        <w:t xml:space="preserve"> </w:t>
      </w:r>
      <w:proofErr w:type="spellStart"/>
      <w:r>
        <w:rPr>
          <w:rFonts w:asciiTheme="minorHAnsi" w:hAnsiTheme="minorHAnsi"/>
          <w:sz w:val="20"/>
          <w:szCs w:val="20"/>
        </w:rPr>
        <w:t>location</w:t>
      </w:r>
      <w:proofErr w:type="spellEnd"/>
      <w:r>
        <w:rPr>
          <w:rFonts w:asciiTheme="minorHAnsi" w:hAnsiTheme="minorHAnsi"/>
          <w:sz w:val="20"/>
          <w:szCs w:val="20"/>
        </w:rPr>
        <w:t xml:space="preserve"> y dar clic en botón </w:t>
      </w:r>
      <w:proofErr w:type="spellStart"/>
      <w:r>
        <w:rPr>
          <w:rFonts w:asciiTheme="minorHAnsi" w:hAnsiTheme="minorHAnsi"/>
          <w:sz w:val="20"/>
          <w:szCs w:val="20"/>
        </w:rPr>
        <w:t>Browse</w:t>
      </w:r>
      <w:proofErr w:type="spellEnd"/>
    </w:p>
    <w:p w14:paraId="1D33A206"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7F" wp14:editId="1D33A280">
            <wp:extent cx="5040000" cy="2685947"/>
            <wp:effectExtent l="0" t="0" r="8255"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2685947"/>
                    </a:xfrm>
                    <a:prstGeom prst="rect">
                      <a:avLst/>
                    </a:prstGeom>
                  </pic:spPr>
                </pic:pic>
              </a:graphicData>
            </a:graphic>
          </wp:inline>
        </w:drawing>
      </w:r>
    </w:p>
    <w:p w14:paraId="1D33A207"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08" w14:textId="77777777" w:rsidR="00F60884" w:rsidRDefault="00F60884" w:rsidP="009C3250">
      <w:pPr>
        <w:pStyle w:val="Prrafodelista"/>
        <w:numPr>
          <w:ilvl w:val="2"/>
          <w:numId w:val="1"/>
        </w:numPr>
        <w:spacing w:line="276" w:lineRule="auto"/>
        <w:ind w:left="1418" w:hanging="709"/>
        <w:contextualSpacing/>
        <w:jc w:val="both"/>
        <w:rPr>
          <w:ins w:id="112" w:author="Steeven Perez" w:date="2018-02-15T08:41:00Z"/>
          <w:rFonts w:asciiTheme="minorHAnsi" w:hAnsiTheme="minorHAnsi"/>
          <w:sz w:val="20"/>
          <w:szCs w:val="20"/>
        </w:rPr>
      </w:pPr>
      <w:r>
        <w:rPr>
          <w:rFonts w:asciiTheme="minorHAnsi" w:hAnsiTheme="minorHAnsi"/>
          <w:sz w:val="20"/>
          <w:szCs w:val="20"/>
        </w:rPr>
        <w:t>Buscar la ruta donde se recuperará el/los archivos y dar clic en OK</w:t>
      </w:r>
    </w:p>
    <w:p w14:paraId="1D33A209" w14:textId="77777777" w:rsidR="0098681E" w:rsidRDefault="0098681E">
      <w:pPr>
        <w:pStyle w:val="Prrafodelista"/>
        <w:spacing w:line="276" w:lineRule="auto"/>
        <w:ind w:left="1418"/>
        <w:contextualSpacing/>
        <w:jc w:val="both"/>
        <w:rPr>
          <w:rFonts w:asciiTheme="minorHAnsi" w:hAnsiTheme="minorHAnsi"/>
          <w:sz w:val="20"/>
          <w:szCs w:val="20"/>
        </w:rPr>
        <w:pPrChange w:id="113" w:author="Steeven Perez" w:date="2018-02-15T08:41:00Z">
          <w:pPr>
            <w:pStyle w:val="Prrafodelista"/>
            <w:numPr>
              <w:ilvl w:val="2"/>
              <w:numId w:val="1"/>
            </w:numPr>
            <w:spacing w:line="276" w:lineRule="auto"/>
            <w:ind w:left="1418" w:hanging="709"/>
            <w:contextualSpacing/>
            <w:jc w:val="both"/>
          </w:pPr>
        </w:pPrChange>
      </w:pPr>
    </w:p>
    <w:p w14:paraId="1D33A20A"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81" wp14:editId="1D33A282">
            <wp:extent cx="5040000" cy="2685947"/>
            <wp:effectExtent l="0" t="0" r="8255"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2685947"/>
                    </a:xfrm>
                    <a:prstGeom prst="rect">
                      <a:avLst/>
                    </a:prstGeom>
                  </pic:spPr>
                </pic:pic>
              </a:graphicData>
            </a:graphic>
          </wp:inline>
        </w:drawing>
      </w:r>
    </w:p>
    <w:p w14:paraId="1D33A20B"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0C" w14:textId="77777777" w:rsidR="00F60884" w:rsidRDefault="00F60884"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Dar clic en botón Next una vez seteada la ruta de restauración</w:t>
      </w:r>
    </w:p>
    <w:p w14:paraId="1D33A20D"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83" wp14:editId="1D33A284">
            <wp:extent cx="5040000" cy="2685947"/>
            <wp:effectExtent l="0" t="0" r="825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2685947"/>
                    </a:xfrm>
                    <a:prstGeom prst="rect">
                      <a:avLst/>
                    </a:prstGeom>
                  </pic:spPr>
                </pic:pic>
              </a:graphicData>
            </a:graphic>
          </wp:inline>
        </w:drawing>
      </w:r>
    </w:p>
    <w:p w14:paraId="1D33A20E"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0F" w14:textId="77777777" w:rsidR="00F60884" w:rsidRDefault="00F60884" w:rsidP="009C3250">
      <w:pPr>
        <w:pStyle w:val="Prrafodelista"/>
        <w:numPr>
          <w:ilvl w:val="2"/>
          <w:numId w:val="1"/>
        </w:numPr>
        <w:spacing w:line="276" w:lineRule="auto"/>
        <w:ind w:left="1418" w:hanging="709"/>
        <w:contextualSpacing/>
        <w:jc w:val="both"/>
        <w:rPr>
          <w:ins w:id="114" w:author="Steeven Perez" w:date="2018-02-15T08:41:00Z"/>
          <w:rFonts w:asciiTheme="minorHAnsi" w:hAnsiTheme="minorHAnsi"/>
          <w:sz w:val="20"/>
          <w:szCs w:val="20"/>
        </w:rPr>
      </w:pPr>
      <w:r>
        <w:rPr>
          <w:rFonts w:asciiTheme="minorHAnsi" w:hAnsiTheme="minorHAnsi"/>
          <w:sz w:val="20"/>
          <w:szCs w:val="20"/>
        </w:rPr>
        <w:t xml:space="preserve">Dar clic en </w:t>
      </w:r>
      <w:proofErr w:type="spellStart"/>
      <w:r>
        <w:rPr>
          <w:rFonts w:asciiTheme="minorHAnsi" w:hAnsiTheme="minorHAnsi"/>
          <w:sz w:val="20"/>
          <w:szCs w:val="20"/>
        </w:rPr>
        <w:t>Finish</w:t>
      </w:r>
      <w:proofErr w:type="spellEnd"/>
    </w:p>
    <w:p w14:paraId="1D33A210" w14:textId="77777777" w:rsidR="0098681E" w:rsidRDefault="0098681E">
      <w:pPr>
        <w:pStyle w:val="Prrafodelista"/>
        <w:spacing w:line="276" w:lineRule="auto"/>
        <w:ind w:left="1418"/>
        <w:contextualSpacing/>
        <w:jc w:val="both"/>
        <w:rPr>
          <w:rFonts w:asciiTheme="minorHAnsi" w:hAnsiTheme="minorHAnsi"/>
          <w:sz w:val="20"/>
          <w:szCs w:val="20"/>
        </w:rPr>
        <w:pPrChange w:id="115" w:author="Steeven Perez" w:date="2018-02-15T08:41:00Z">
          <w:pPr>
            <w:pStyle w:val="Prrafodelista"/>
            <w:numPr>
              <w:ilvl w:val="2"/>
              <w:numId w:val="1"/>
            </w:numPr>
            <w:spacing w:line="276" w:lineRule="auto"/>
            <w:ind w:left="1418" w:hanging="709"/>
            <w:contextualSpacing/>
            <w:jc w:val="both"/>
          </w:pPr>
        </w:pPrChange>
      </w:pPr>
    </w:p>
    <w:p w14:paraId="1D33A211" w14:textId="77777777" w:rsidR="00F60884" w:rsidRDefault="00F60884"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85" wp14:editId="1D33A286">
            <wp:extent cx="5040000" cy="2685947"/>
            <wp:effectExtent l="0" t="0" r="8255"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2685947"/>
                    </a:xfrm>
                    <a:prstGeom prst="rect">
                      <a:avLst/>
                    </a:prstGeom>
                  </pic:spPr>
                </pic:pic>
              </a:graphicData>
            </a:graphic>
          </wp:inline>
        </w:drawing>
      </w:r>
    </w:p>
    <w:p w14:paraId="1D33A212"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13" w14:textId="77777777" w:rsidR="00F60884" w:rsidRDefault="00F60884"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Monitorear el estado de restauración</w:t>
      </w:r>
      <w:r w:rsidR="00C75F7C">
        <w:rPr>
          <w:rFonts w:asciiTheme="minorHAnsi" w:hAnsiTheme="minorHAnsi"/>
          <w:sz w:val="20"/>
          <w:szCs w:val="20"/>
        </w:rPr>
        <w:t xml:space="preserve">, en caso de ver detalles, dar clic en botón </w:t>
      </w:r>
      <w:proofErr w:type="spellStart"/>
      <w:r w:rsidR="00C75F7C">
        <w:rPr>
          <w:rFonts w:asciiTheme="minorHAnsi" w:hAnsiTheme="minorHAnsi"/>
          <w:sz w:val="20"/>
          <w:szCs w:val="20"/>
        </w:rPr>
        <w:t>Details</w:t>
      </w:r>
      <w:proofErr w:type="spellEnd"/>
    </w:p>
    <w:p w14:paraId="1D33A214" w14:textId="77777777" w:rsidR="0098681E" w:rsidRDefault="0098681E" w:rsidP="00C75F7C">
      <w:pPr>
        <w:pStyle w:val="Prrafodelista"/>
        <w:spacing w:line="276" w:lineRule="auto"/>
        <w:ind w:left="1418"/>
        <w:contextualSpacing/>
        <w:jc w:val="center"/>
        <w:rPr>
          <w:ins w:id="116" w:author="Steeven Perez" w:date="2018-02-15T08:41:00Z"/>
          <w:rFonts w:asciiTheme="minorHAnsi" w:hAnsiTheme="minorHAnsi"/>
          <w:sz w:val="20"/>
          <w:szCs w:val="20"/>
        </w:rPr>
      </w:pPr>
    </w:p>
    <w:p w14:paraId="1D33A215" w14:textId="77777777" w:rsidR="0098681E" w:rsidRDefault="0098681E" w:rsidP="00C75F7C">
      <w:pPr>
        <w:pStyle w:val="Prrafodelista"/>
        <w:spacing w:line="276" w:lineRule="auto"/>
        <w:ind w:left="1418"/>
        <w:contextualSpacing/>
        <w:jc w:val="center"/>
        <w:rPr>
          <w:ins w:id="117" w:author="Steeven Perez" w:date="2018-02-15T08:41:00Z"/>
          <w:rFonts w:asciiTheme="minorHAnsi" w:hAnsiTheme="minorHAnsi"/>
          <w:sz w:val="20"/>
          <w:szCs w:val="20"/>
        </w:rPr>
      </w:pPr>
    </w:p>
    <w:p w14:paraId="1D33A216" w14:textId="77777777" w:rsidR="00F60884" w:rsidRDefault="00F60884" w:rsidP="00C75F7C">
      <w:pPr>
        <w:pStyle w:val="Prrafodelista"/>
        <w:spacing w:line="276" w:lineRule="auto"/>
        <w:ind w:left="1418"/>
        <w:contextualSpacing/>
        <w:jc w:val="center"/>
        <w:rPr>
          <w:ins w:id="118" w:author="Steeven Perez" w:date="2018-02-15T08:41:00Z"/>
          <w:rFonts w:asciiTheme="minorHAnsi" w:hAnsiTheme="minorHAnsi"/>
          <w:sz w:val="20"/>
          <w:szCs w:val="20"/>
        </w:rPr>
      </w:pPr>
      <w:r w:rsidRPr="009C3250">
        <w:rPr>
          <w:rFonts w:asciiTheme="minorHAnsi" w:hAnsiTheme="minorHAnsi"/>
          <w:noProof/>
          <w:lang w:val="es-EC" w:eastAsia="es-EC"/>
        </w:rPr>
        <w:drawing>
          <wp:inline distT="0" distB="0" distL="0" distR="0" wp14:anchorId="1D33A287" wp14:editId="1D33A288">
            <wp:extent cx="5040000" cy="2685947"/>
            <wp:effectExtent l="0" t="0" r="825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0000" cy="2685947"/>
                    </a:xfrm>
                    <a:prstGeom prst="rect">
                      <a:avLst/>
                    </a:prstGeom>
                  </pic:spPr>
                </pic:pic>
              </a:graphicData>
            </a:graphic>
          </wp:inline>
        </w:drawing>
      </w:r>
    </w:p>
    <w:p w14:paraId="1D33A217" w14:textId="77777777" w:rsidR="0098681E" w:rsidRDefault="0098681E" w:rsidP="00C75F7C">
      <w:pPr>
        <w:pStyle w:val="Prrafodelista"/>
        <w:spacing w:line="276" w:lineRule="auto"/>
        <w:ind w:left="1418"/>
        <w:contextualSpacing/>
        <w:jc w:val="center"/>
        <w:rPr>
          <w:ins w:id="119" w:author="Steeven Perez" w:date="2018-02-15T08:41:00Z"/>
          <w:rFonts w:asciiTheme="minorHAnsi" w:hAnsiTheme="minorHAnsi"/>
          <w:sz w:val="20"/>
          <w:szCs w:val="20"/>
        </w:rPr>
      </w:pPr>
    </w:p>
    <w:p w14:paraId="1D33A218" w14:textId="77777777" w:rsidR="0098681E" w:rsidRDefault="0098681E" w:rsidP="00C75F7C">
      <w:pPr>
        <w:pStyle w:val="Prrafodelista"/>
        <w:spacing w:line="276" w:lineRule="auto"/>
        <w:ind w:left="1418"/>
        <w:contextualSpacing/>
        <w:jc w:val="center"/>
        <w:rPr>
          <w:ins w:id="120" w:author="Steeven Perez" w:date="2018-02-15T08:41:00Z"/>
          <w:rFonts w:asciiTheme="minorHAnsi" w:hAnsiTheme="minorHAnsi"/>
          <w:sz w:val="20"/>
          <w:szCs w:val="20"/>
        </w:rPr>
      </w:pPr>
    </w:p>
    <w:p w14:paraId="1D33A219" w14:textId="77777777" w:rsidR="0098681E" w:rsidRDefault="0098681E" w:rsidP="00C75F7C">
      <w:pPr>
        <w:pStyle w:val="Prrafodelista"/>
        <w:spacing w:line="276" w:lineRule="auto"/>
        <w:ind w:left="1418"/>
        <w:contextualSpacing/>
        <w:jc w:val="center"/>
        <w:rPr>
          <w:rFonts w:asciiTheme="minorHAnsi" w:hAnsiTheme="minorHAnsi"/>
          <w:sz w:val="20"/>
          <w:szCs w:val="20"/>
        </w:rPr>
      </w:pPr>
    </w:p>
    <w:p w14:paraId="1D33A21A"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89" wp14:editId="1D33A28A">
            <wp:extent cx="5040000" cy="2685947"/>
            <wp:effectExtent l="0" t="0" r="825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000" cy="2685947"/>
                    </a:xfrm>
                    <a:prstGeom prst="rect">
                      <a:avLst/>
                    </a:prstGeom>
                  </pic:spPr>
                </pic:pic>
              </a:graphicData>
            </a:graphic>
          </wp:inline>
        </w:drawing>
      </w:r>
    </w:p>
    <w:p w14:paraId="1D33A21B" w14:textId="77777777" w:rsidR="00F60884" w:rsidRDefault="00F60884" w:rsidP="00F60884">
      <w:pPr>
        <w:pStyle w:val="Prrafodelista"/>
        <w:spacing w:line="276" w:lineRule="auto"/>
        <w:ind w:left="1418"/>
        <w:contextualSpacing/>
        <w:jc w:val="both"/>
        <w:rPr>
          <w:rFonts w:asciiTheme="minorHAnsi" w:hAnsiTheme="minorHAnsi"/>
          <w:sz w:val="20"/>
          <w:szCs w:val="20"/>
        </w:rPr>
      </w:pPr>
    </w:p>
    <w:p w14:paraId="1D33A21C" w14:textId="77777777" w:rsidR="00F60884" w:rsidRDefault="00C75F7C"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Ver logs del trabajo una vez finalizada la restauración. Dar clic en botón View Logs</w:t>
      </w:r>
    </w:p>
    <w:p w14:paraId="1D33A21D"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8B" wp14:editId="1D33A28C">
            <wp:extent cx="5040000" cy="2685947"/>
            <wp:effectExtent l="0" t="0" r="825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0000" cy="2685947"/>
                    </a:xfrm>
                    <a:prstGeom prst="rect">
                      <a:avLst/>
                    </a:prstGeom>
                  </pic:spPr>
                </pic:pic>
              </a:graphicData>
            </a:graphic>
          </wp:inline>
        </w:drawing>
      </w:r>
    </w:p>
    <w:p w14:paraId="1D33A21E"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1F" w14:textId="77777777" w:rsidR="00C75F7C" w:rsidRDefault="00C75F7C" w:rsidP="009C3250">
      <w:pPr>
        <w:pStyle w:val="Prrafodelista"/>
        <w:numPr>
          <w:ilvl w:val="2"/>
          <w:numId w:val="1"/>
        </w:numPr>
        <w:spacing w:line="276" w:lineRule="auto"/>
        <w:ind w:left="1418" w:hanging="709"/>
        <w:contextualSpacing/>
        <w:jc w:val="both"/>
        <w:rPr>
          <w:ins w:id="121" w:author="Steeven Perez" w:date="2018-02-15T08:41:00Z"/>
          <w:rFonts w:asciiTheme="minorHAnsi" w:hAnsiTheme="minorHAnsi"/>
          <w:sz w:val="20"/>
          <w:szCs w:val="20"/>
        </w:rPr>
      </w:pPr>
      <w:r>
        <w:rPr>
          <w:rFonts w:asciiTheme="minorHAnsi" w:hAnsiTheme="minorHAnsi"/>
          <w:sz w:val="20"/>
          <w:szCs w:val="20"/>
        </w:rPr>
        <w:t>Analizar el log en caso de sr necesario. Dar clic en OK</w:t>
      </w:r>
    </w:p>
    <w:p w14:paraId="1D33A220" w14:textId="77777777" w:rsidR="0098681E" w:rsidRDefault="0098681E">
      <w:pPr>
        <w:pStyle w:val="Prrafodelista"/>
        <w:spacing w:line="276" w:lineRule="auto"/>
        <w:ind w:left="1418"/>
        <w:contextualSpacing/>
        <w:jc w:val="both"/>
        <w:rPr>
          <w:rFonts w:asciiTheme="minorHAnsi" w:hAnsiTheme="minorHAnsi"/>
          <w:sz w:val="20"/>
          <w:szCs w:val="20"/>
        </w:rPr>
        <w:pPrChange w:id="122" w:author="Steeven Perez" w:date="2018-02-15T08:41:00Z">
          <w:pPr>
            <w:pStyle w:val="Prrafodelista"/>
            <w:numPr>
              <w:ilvl w:val="2"/>
              <w:numId w:val="1"/>
            </w:numPr>
            <w:spacing w:line="276" w:lineRule="auto"/>
            <w:ind w:left="1418" w:hanging="709"/>
            <w:contextualSpacing/>
            <w:jc w:val="both"/>
          </w:pPr>
        </w:pPrChange>
      </w:pPr>
    </w:p>
    <w:p w14:paraId="1D33A221"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drawing>
          <wp:inline distT="0" distB="0" distL="0" distR="0" wp14:anchorId="1D33A28D" wp14:editId="1D33A28E">
            <wp:extent cx="5040000" cy="2685947"/>
            <wp:effectExtent l="0" t="0" r="825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2685947"/>
                    </a:xfrm>
                    <a:prstGeom prst="rect">
                      <a:avLst/>
                    </a:prstGeom>
                  </pic:spPr>
                </pic:pic>
              </a:graphicData>
            </a:graphic>
          </wp:inline>
        </w:drawing>
      </w:r>
    </w:p>
    <w:p w14:paraId="1D33A222"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23" w14:textId="77777777" w:rsidR="00C75F7C" w:rsidRDefault="00C75F7C"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Reconstruir instalaciones de ser necesario. En el caso de </w:t>
      </w:r>
      <w:proofErr w:type="spellStart"/>
      <w:r>
        <w:rPr>
          <w:rFonts w:asciiTheme="minorHAnsi" w:hAnsiTheme="minorHAnsi"/>
          <w:sz w:val="20"/>
          <w:szCs w:val="20"/>
        </w:rPr>
        <w:t>Infor</w:t>
      </w:r>
      <w:proofErr w:type="spellEnd"/>
      <w:r>
        <w:rPr>
          <w:rFonts w:asciiTheme="minorHAnsi" w:hAnsiTheme="minorHAnsi"/>
          <w:sz w:val="20"/>
          <w:szCs w:val="20"/>
        </w:rPr>
        <w:t xml:space="preserve"> se debe reparar la instalación de BW (BECS). Dar clic en el instalador</w:t>
      </w:r>
    </w:p>
    <w:p w14:paraId="1D33A224"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8F" wp14:editId="1D33A290">
            <wp:extent cx="5040000" cy="2920326"/>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40000" cy="2920326"/>
                    </a:xfrm>
                    <a:prstGeom prst="rect">
                      <a:avLst/>
                    </a:prstGeom>
                  </pic:spPr>
                </pic:pic>
              </a:graphicData>
            </a:graphic>
          </wp:inline>
        </w:drawing>
      </w:r>
    </w:p>
    <w:p w14:paraId="1D33A225"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26" w14:textId="77777777" w:rsidR="00F60884" w:rsidRDefault="00C75F7C" w:rsidP="009C3250">
      <w:pPr>
        <w:pStyle w:val="Prrafodelista"/>
        <w:numPr>
          <w:ilvl w:val="2"/>
          <w:numId w:val="1"/>
        </w:numPr>
        <w:spacing w:line="276" w:lineRule="auto"/>
        <w:ind w:left="1418" w:hanging="709"/>
        <w:contextualSpacing/>
        <w:jc w:val="both"/>
        <w:rPr>
          <w:ins w:id="123" w:author="Steeven Perez" w:date="2018-02-15T08:41:00Z"/>
          <w:rFonts w:asciiTheme="minorHAnsi" w:hAnsiTheme="minorHAnsi"/>
          <w:sz w:val="20"/>
          <w:szCs w:val="20"/>
        </w:rPr>
      </w:pPr>
      <w:r>
        <w:rPr>
          <w:rFonts w:asciiTheme="minorHAnsi" w:hAnsiTheme="minorHAnsi"/>
          <w:sz w:val="20"/>
          <w:szCs w:val="20"/>
        </w:rPr>
        <w:t>Presionar el botón Next</w:t>
      </w:r>
    </w:p>
    <w:p w14:paraId="1D33A227" w14:textId="77777777" w:rsidR="0098681E" w:rsidRDefault="0098681E">
      <w:pPr>
        <w:pStyle w:val="Prrafodelista"/>
        <w:spacing w:line="276" w:lineRule="auto"/>
        <w:ind w:left="1418"/>
        <w:contextualSpacing/>
        <w:jc w:val="both"/>
        <w:rPr>
          <w:rFonts w:asciiTheme="minorHAnsi" w:hAnsiTheme="minorHAnsi"/>
          <w:sz w:val="20"/>
          <w:szCs w:val="20"/>
        </w:rPr>
        <w:pPrChange w:id="124" w:author="Steeven Perez" w:date="2018-02-15T08:41:00Z">
          <w:pPr>
            <w:pStyle w:val="Prrafodelista"/>
            <w:numPr>
              <w:ilvl w:val="2"/>
              <w:numId w:val="1"/>
            </w:numPr>
            <w:spacing w:line="276" w:lineRule="auto"/>
            <w:ind w:left="1418" w:hanging="709"/>
            <w:contextualSpacing/>
            <w:jc w:val="both"/>
          </w:pPr>
        </w:pPrChange>
      </w:pPr>
    </w:p>
    <w:p w14:paraId="1D33A228"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1" wp14:editId="1D33A292">
            <wp:extent cx="4895850" cy="37623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95850" cy="3762375"/>
                    </a:xfrm>
                    <a:prstGeom prst="rect">
                      <a:avLst/>
                    </a:prstGeom>
                  </pic:spPr>
                </pic:pic>
              </a:graphicData>
            </a:graphic>
          </wp:inline>
        </w:drawing>
      </w:r>
    </w:p>
    <w:p w14:paraId="1D33A229"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2A" w14:textId="77777777" w:rsidR="00C75F7C" w:rsidRDefault="00C75F7C"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Seleccionar la opción </w:t>
      </w:r>
      <w:proofErr w:type="spellStart"/>
      <w:r>
        <w:rPr>
          <w:rFonts w:asciiTheme="minorHAnsi" w:hAnsiTheme="minorHAnsi"/>
          <w:sz w:val="20"/>
          <w:szCs w:val="20"/>
        </w:rPr>
        <w:t>Repair</w:t>
      </w:r>
      <w:proofErr w:type="spellEnd"/>
      <w:r>
        <w:rPr>
          <w:rFonts w:asciiTheme="minorHAnsi" w:hAnsiTheme="minorHAnsi"/>
          <w:sz w:val="20"/>
          <w:szCs w:val="20"/>
        </w:rPr>
        <w:t>, dar clic en Next</w:t>
      </w:r>
    </w:p>
    <w:p w14:paraId="1D33A22B"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3" wp14:editId="1D33A294">
            <wp:extent cx="4465122" cy="343136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68057" cy="3433623"/>
                    </a:xfrm>
                    <a:prstGeom prst="rect">
                      <a:avLst/>
                    </a:prstGeom>
                  </pic:spPr>
                </pic:pic>
              </a:graphicData>
            </a:graphic>
          </wp:inline>
        </w:drawing>
      </w:r>
    </w:p>
    <w:p w14:paraId="1D33A22C"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2D" w14:textId="77777777" w:rsidR="00C75F7C" w:rsidRDefault="00C75F7C" w:rsidP="009C3250">
      <w:pPr>
        <w:pStyle w:val="Prrafodelista"/>
        <w:numPr>
          <w:ilvl w:val="2"/>
          <w:numId w:val="1"/>
        </w:numPr>
        <w:spacing w:line="276" w:lineRule="auto"/>
        <w:ind w:left="1418" w:hanging="709"/>
        <w:contextualSpacing/>
        <w:jc w:val="both"/>
        <w:rPr>
          <w:ins w:id="125" w:author="Steeven Perez" w:date="2018-02-15T08:42:00Z"/>
          <w:rFonts w:asciiTheme="minorHAnsi" w:hAnsiTheme="minorHAnsi"/>
          <w:sz w:val="20"/>
          <w:szCs w:val="20"/>
        </w:rPr>
      </w:pPr>
      <w:r>
        <w:rPr>
          <w:rFonts w:asciiTheme="minorHAnsi" w:hAnsiTheme="minorHAnsi"/>
          <w:sz w:val="20"/>
          <w:szCs w:val="20"/>
        </w:rPr>
        <w:t xml:space="preserve">Dar clic en </w:t>
      </w:r>
      <w:proofErr w:type="spellStart"/>
      <w:r>
        <w:rPr>
          <w:rFonts w:asciiTheme="minorHAnsi" w:hAnsiTheme="minorHAnsi"/>
          <w:sz w:val="20"/>
          <w:szCs w:val="20"/>
        </w:rPr>
        <w:t>Install</w:t>
      </w:r>
      <w:proofErr w:type="spellEnd"/>
    </w:p>
    <w:p w14:paraId="1D33A22E" w14:textId="77777777" w:rsidR="0098681E" w:rsidRDefault="0098681E">
      <w:pPr>
        <w:pStyle w:val="Prrafodelista"/>
        <w:spacing w:line="276" w:lineRule="auto"/>
        <w:ind w:left="1418"/>
        <w:contextualSpacing/>
        <w:jc w:val="both"/>
        <w:rPr>
          <w:rFonts w:asciiTheme="minorHAnsi" w:hAnsiTheme="minorHAnsi"/>
          <w:sz w:val="20"/>
          <w:szCs w:val="20"/>
        </w:rPr>
        <w:pPrChange w:id="126" w:author="Steeven Perez" w:date="2018-02-15T08:42:00Z">
          <w:pPr>
            <w:pStyle w:val="Prrafodelista"/>
            <w:numPr>
              <w:ilvl w:val="2"/>
              <w:numId w:val="1"/>
            </w:numPr>
            <w:spacing w:line="276" w:lineRule="auto"/>
            <w:ind w:left="1418" w:hanging="709"/>
            <w:contextualSpacing/>
            <w:jc w:val="both"/>
          </w:pPr>
        </w:pPrChange>
      </w:pPr>
    </w:p>
    <w:p w14:paraId="1D33A22F"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5" wp14:editId="1D33A296">
            <wp:extent cx="4382686" cy="3368018"/>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85567" cy="3370232"/>
                    </a:xfrm>
                    <a:prstGeom prst="rect">
                      <a:avLst/>
                    </a:prstGeom>
                  </pic:spPr>
                </pic:pic>
              </a:graphicData>
            </a:graphic>
          </wp:inline>
        </w:drawing>
      </w:r>
    </w:p>
    <w:p w14:paraId="1D33A230"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31" w14:textId="77777777" w:rsidR="00C75F7C" w:rsidRDefault="00C75F7C"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Monitorear el estado de reparación</w:t>
      </w:r>
    </w:p>
    <w:p w14:paraId="1D33A232"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7" wp14:editId="1D33A298">
            <wp:extent cx="3960000" cy="3043191"/>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60000" cy="3043191"/>
                    </a:xfrm>
                    <a:prstGeom prst="rect">
                      <a:avLst/>
                    </a:prstGeom>
                  </pic:spPr>
                </pic:pic>
              </a:graphicData>
            </a:graphic>
          </wp:inline>
        </w:drawing>
      </w:r>
    </w:p>
    <w:p w14:paraId="1D33A233"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34" w14:textId="77777777" w:rsidR="00C75F7C" w:rsidRDefault="00C75F7C"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Dar clic en </w:t>
      </w:r>
      <w:proofErr w:type="spellStart"/>
      <w:r>
        <w:rPr>
          <w:rFonts w:asciiTheme="minorHAnsi" w:hAnsiTheme="minorHAnsi"/>
          <w:sz w:val="20"/>
          <w:szCs w:val="20"/>
        </w:rPr>
        <w:t>Finish</w:t>
      </w:r>
      <w:proofErr w:type="spellEnd"/>
    </w:p>
    <w:p w14:paraId="1D33A235" w14:textId="77777777" w:rsidR="005E22F0" w:rsidRDefault="005E22F0" w:rsidP="005E22F0">
      <w:pPr>
        <w:pStyle w:val="Prrafodelista"/>
        <w:spacing w:line="276" w:lineRule="auto"/>
        <w:ind w:left="1418"/>
        <w:contextualSpacing/>
        <w:jc w:val="both"/>
        <w:rPr>
          <w:rFonts w:asciiTheme="minorHAnsi" w:hAnsiTheme="minorHAnsi"/>
          <w:sz w:val="20"/>
          <w:szCs w:val="20"/>
        </w:rPr>
      </w:pPr>
    </w:p>
    <w:p w14:paraId="1D33A236"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9" wp14:editId="1D33A29A">
            <wp:extent cx="3960000" cy="3043190"/>
            <wp:effectExtent l="0" t="0" r="254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60000" cy="3043190"/>
                    </a:xfrm>
                    <a:prstGeom prst="rect">
                      <a:avLst/>
                    </a:prstGeom>
                  </pic:spPr>
                </pic:pic>
              </a:graphicData>
            </a:graphic>
          </wp:inline>
        </w:drawing>
      </w:r>
    </w:p>
    <w:p w14:paraId="1D33A237" w14:textId="77777777" w:rsidR="00C75F7C" w:rsidRDefault="00C75F7C" w:rsidP="00C75F7C">
      <w:pPr>
        <w:pStyle w:val="Prrafodelista"/>
        <w:spacing w:line="276" w:lineRule="auto"/>
        <w:ind w:left="1418"/>
        <w:contextualSpacing/>
        <w:jc w:val="both"/>
        <w:rPr>
          <w:rFonts w:asciiTheme="minorHAnsi" w:hAnsiTheme="minorHAnsi"/>
          <w:sz w:val="20"/>
          <w:szCs w:val="20"/>
        </w:rPr>
      </w:pPr>
    </w:p>
    <w:p w14:paraId="1D33A238" w14:textId="77777777" w:rsidR="00C75F7C" w:rsidRDefault="00C75F7C" w:rsidP="009C3250">
      <w:pPr>
        <w:pStyle w:val="Prrafodelista"/>
        <w:numPr>
          <w:ilvl w:val="2"/>
          <w:numId w:val="1"/>
        </w:numPr>
        <w:spacing w:line="276" w:lineRule="auto"/>
        <w:ind w:left="1418" w:hanging="709"/>
        <w:contextualSpacing/>
        <w:jc w:val="both"/>
        <w:rPr>
          <w:rFonts w:asciiTheme="minorHAnsi" w:hAnsiTheme="minorHAnsi"/>
          <w:sz w:val="20"/>
          <w:szCs w:val="20"/>
        </w:rPr>
      </w:pPr>
      <w:r>
        <w:rPr>
          <w:rFonts w:asciiTheme="minorHAnsi" w:hAnsiTheme="minorHAnsi"/>
          <w:sz w:val="20"/>
          <w:szCs w:val="20"/>
        </w:rPr>
        <w:t xml:space="preserve">Configurar la nueva conexión para poder acceder a </w:t>
      </w:r>
      <w:proofErr w:type="spellStart"/>
      <w:r>
        <w:rPr>
          <w:rFonts w:asciiTheme="minorHAnsi" w:hAnsiTheme="minorHAnsi"/>
          <w:sz w:val="20"/>
          <w:szCs w:val="20"/>
        </w:rPr>
        <w:t>Infor</w:t>
      </w:r>
      <w:proofErr w:type="spellEnd"/>
    </w:p>
    <w:p w14:paraId="1D33A239" w14:textId="77777777" w:rsidR="00C75F7C" w:rsidRDefault="00C75F7C" w:rsidP="00C75F7C">
      <w:pPr>
        <w:pStyle w:val="Prrafodelista"/>
        <w:spacing w:line="276" w:lineRule="auto"/>
        <w:ind w:left="1418"/>
        <w:contextualSpacing/>
        <w:jc w:val="center"/>
        <w:rPr>
          <w:ins w:id="127" w:author="Steeven Perez" w:date="2018-02-15T08:42:00Z"/>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B" wp14:editId="1D33A29C">
            <wp:extent cx="3960000" cy="3349028"/>
            <wp:effectExtent l="0" t="0" r="254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60000" cy="3349028"/>
                    </a:xfrm>
                    <a:prstGeom prst="rect">
                      <a:avLst/>
                    </a:prstGeom>
                  </pic:spPr>
                </pic:pic>
              </a:graphicData>
            </a:graphic>
          </wp:inline>
        </w:drawing>
      </w:r>
    </w:p>
    <w:p w14:paraId="1D33A23A" w14:textId="77777777" w:rsidR="0098681E" w:rsidRDefault="0098681E" w:rsidP="00C75F7C">
      <w:pPr>
        <w:pStyle w:val="Prrafodelista"/>
        <w:spacing w:line="276" w:lineRule="auto"/>
        <w:ind w:left="1418"/>
        <w:contextualSpacing/>
        <w:jc w:val="center"/>
        <w:rPr>
          <w:ins w:id="128" w:author="Steeven Perez" w:date="2018-02-15T08:42:00Z"/>
          <w:rFonts w:asciiTheme="minorHAnsi" w:hAnsiTheme="minorHAnsi"/>
          <w:sz w:val="20"/>
          <w:szCs w:val="20"/>
        </w:rPr>
      </w:pPr>
    </w:p>
    <w:p w14:paraId="1D33A23B" w14:textId="77777777" w:rsidR="0098681E" w:rsidRDefault="0098681E" w:rsidP="00C75F7C">
      <w:pPr>
        <w:pStyle w:val="Prrafodelista"/>
        <w:spacing w:line="276" w:lineRule="auto"/>
        <w:ind w:left="1418"/>
        <w:contextualSpacing/>
        <w:jc w:val="center"/>
        <w:rPr>
          <w:rFonts w:asciiTheme="minorHAnsi" w:hAnsiTheme="minorHAnsi"/>
          <w:sz w:val="20"/>
          <w:szCs w:val="20"/>
        </w:rPr>
      </w:pPr>
    </w:p>
    <w:p w14:paraId="1D33A23C" w14:textId="77777777" w:rsidR="00C75F7C" w:rsidRDefault="00C75F7C" w:rsidP="00C75F7C">
      <w:pPr>
        <w:pStyle w:val="Prrafodelista"/>
        <w:spacing w:line="276" w:lineRule="auto"/>
        <w:ind w:left="1418"/>
        <w:contextualSpacing/>
        <w:jc w:val="center"/>
        <w:rPr>
          <w:rFonts w:asciiTheme="minorHAnsi" w:hAnsiTheme="minorHAnsi"/>
          <w:sz w:val="20"/>
          <w:szCs w:val="20"/>
        </w:rPr>
      </w:pPr>
      <w:r w:rsidRPr="009C3250">
        <w:rPr>
          <w:rFonts w:asciiTheme="minorHAnsi" w:hAnsiTheme="minorHAnsi"/>
          <w:noProof/>
          <w:lang w:val="es-EC" w:eastAsia="es-EC"/>
        </w:rPr>
        <w:lastRenderedPageBreak/>
        <w:drawing>
          <wp:inline distT="0" distB="0" distL="0" distR="0" wp14:anchorId="1D33A29D" wp14:editId="1D33A29E">
            <wp:extent cx="3960000" cy="3349029"/>
            <wp:effectExtent l="0" t="0" r="254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60000" cy="3349029"/>
                    </a:xfrm>
                    <a:prstGeom prst="rect">
                      <a:avLst/>
                    </a:prstGeom>
                  </pic:spPr>
                </pic:pic>
              </a:graphicData>
            </a:graphic>
          </wp:inline>
        </w:drawing>
      </w:r>
    </w:p>
    <w:p w14:paraId="1D33A23D" w14:textId="77777777" w:rsidR="00C75F7C" w:rsidRDefault="00C75F7C" w:rsidP="00C75F7C">
      <w:pPr>
        <w:pStyle w:val="Prrafodelista"/>
        <w:spacing w:line="276" w:lineRule="auto"/>
        <w:ind w:left="1418"/>
        <w:contextualSpacing/>
        <w:jc w:val="center"/>
        <w:rPr>
          <w:rFonts w:asciiTheme="minorHAnsi" w:hAnsiTheme="minorHAnsi"/>
          <w:sz w:val="20"/>
          <w:szCs w:val="20"/>
        </w:rPr>
      </w:pPr>
    </w:p>
    <w:p w14:paraId="1D33A23E" w14:textId="77777777" w:rsidR="00F34E30" w:rsidRPr="009C3250" w:rsidRDefault="00C75F7C" w:rsidP="00C75F7C">
      <w:pPr>
        <w:pStyle w:val="Prrafodelista"/>
        <w:spacing w:line="276" w:lineRule="auto"/>
        <w:ind w:left="1418"/>
        <w:contextualSpacing/>
        <w:jc w:val="center"/>
        <w:rPr>
          <w:rFonts w:asciiTheme="minorHAnsi" w:hAnsiTheme="minorHAnsi"/>
        </w:rPr>
      </w:pPr>
      <w:r w:rsidRPr="009C3250">
        <w:rPr>
          <w:rFonts w:asciiTheme="minorHAnsi" w:hAnsiTheme="minorHAnsi"/>
          <w:noProof/>
          <w:lang w:val="es-EC" w:eastAsia="es-EC"/>
        </w:rPr>
        <w:drawing>
          <wp:inline distT="0" distB="0" distL="0" distR="0" wp14:anchorId="1D33A29F" wp14:editId="1D33A2A0">
            <wp:extent cx="5040000" cy="2685942"/>
            <wp:effectExtent l="0" t="0" r="8255"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000" cy="2685942"/>
                    </a:xfrm>
                    <a:prstGeom prst="rect">
                      <a:avLst/>
                    </a:prstGeom>
                  </pic:spPr>
                </pic:pic>
              </a:graphicData>
            </a:graphic>
          </wp:inline>
        </w:drawing>
      </w:r>
    </w:p>
    <w:sectPr w:rsidR="00F34E30" w:rsidRPr="009C3250" w:rsidSect="00C3288D">
      <w:headerReference w:type="default" r:id="rId60"/>
      <w:footerReference w:type="default" r:id="rId61"/>
      <w:pgSz w:w="11907" w:h="16839"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74F08" w14:textId="77777777" w:rsidR="00CE332A" w:rsidRDefault="00CE332A" w:rsidP="009C3250">
      <w:pPr>
        <w:spacing w:after="0" w:line="240" w:lineRule="auto"/>
      </w:pPr>
      <w:r>
        <w:separator/>
      </w:r>
    </w:p>
  </w:endnote>
  <w:endnote w:type="continuationSeparator" w:id="0">
    <w:p w14:paraId="3933A66C" w14:textId="77777777" w:rsidR="00CE332A" w:rsidRDefault="00CE332A" w:rsidP="009C3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61" w:type="dxa"/>
      <w:tblInd w:w="-8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44" w:author="Zambrano, Edwin" w:date="2020-05-09T01:41:00Z">
        <w:tblPr>
          <w:tblW w:w="10161"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1456"/>
      <w:gridCol w:w="1701"/>
      <w:gridCol w:w="1559"/>
      <w:gridCol w:w="1701"/>
      <w:gridCol w:w="873"/>
      <w:gridCol w:w="1800"/>
      <w:gridCol w:w="1071"/>
      <w:tblGridChange w:id="145">
        <w:tblGrid>
          <w:gridCol w:w="1456"/>
          <w:gridCol w:w="1701"/>
          <w:gridCol w:w="1559"/>
          <w:gridCol w:w="1701"/>
          <w:gridCol w:w="873"/>
          <w:gridCol w:w="1800"/>
          <w:gridCol w:w="1071"/>
        </w:tblGrid>
      </w:tblGridChange>
    </w:tblGrid>
    <w:tr w:rsidR="00C75F7C" w:rsidRPr="003425F7" w14:paraId="1D33A2BC" w14:textId="77777777" w:rsidTr="0001392D">
      <w:tc>
        <w:tcPr>
          <w:tcW w:w="1456" w:type="dxa"/>
          <w:tcPrChange w:id="146" w:author="Zambrano, Edwin" w:date="2020-05-09T01:41:00Z">
            <w:tcPr>
              <w:tcW w:w="1456" w:type="dxa"/>
            </w:tcPr>
          </w:tcPrChange>
        </w:tcPr>
        <w:p w14:paraId="1D33A2AE" w14:textId="77777777" w:rsidR="00C75F7C" w:rsidRPr="003425F7" w:rsidRDefault="00C75F7C" w:rsidP="00AB6831">
          <w:pPr>
            <w:pStyle w:val="Piedepgina"/>
            <w:rPr>
              <w:rFonts w:ascii="Calibri" w:hAnsi="Calibri"/>
              <w:sz w:val="18"/>
              <w:lang w:val="es-ES_tradnl"/>
            </w:rPr>
          </w:pPr>
          <w:r w:rsidRPr="003425F7">
            <w:rPr>
              <w:rFonts w:ascii="Calibri" w:hAnsi="Calibri"/>
              <w:sz w:val="18"/>
              <w:lang w:val="es-ES_tradnl"/>
            </w:rPr>
            <w:t>Elaborado por:</w:t>
          </w:r>
        </w:p>
        <w:p w14:paraId="1D33A2AF" w14:textId="54537C0C" w:rsidR="00C75F7C" w:rsidRPr="003425F7" w:rsidRDefault="008F17E2" w:rsidP="0001392D">
          <w:pPr>
            <w:pStyle w:val="Piedepgina"/>
            <w:jc w:val="center"/>
            <w:rPr>
              <w:rFonts w:ascii="Calibri" w:hAnsi="Calibri"/>
              <w:lang w:val="es-ES_tradnl"/>
            </w:rPr>
            <w:pPrChange w:id="147" w:author="Zambrano, Edwin" w:date="2020-05-09T01:41:00Z">
              <w:pPr>
                <w:pStyle w:val="Piedepgina"/>
              </w:pPr>
            </w:pPrChange>
          </w:pPr>
          <w:ins w:id="148" w:author="Zambrano, Edwin" w:date="2020-05-08T23:31:00Z">
            <w:r w:rsidRPr="0001392D">
              <w:rPr>
                <w:rFonts w:ascii="Calibri" w:hAnsi="Calibri"/>
                <w:i/>
                <w:iCs/>
                <w:color w:val="0000CC"/>
                <w:lang w:val="es-ES_tradnl"/>
                <w:rPrChange w:id="149" w:author="Zambrano, Edwin" w:date="2020-05-09T01:41:00Z">
                  <w:rPr>
                    <w:rFonts w:ascii="Calibri" w:hAnsi="Calibri"/>
                    <w:lang w:val="es-ES_tradnl"/>
                  </w:rPr>
                </w:rPrChange>
              </w:rPr>
              <w:t>V. Álvarez</w:t>
            </w:r>
          </w:ins>
          <w:del w:id="150" w:author="Zambrano, Edwin" w:date="2020-05-08T23:31:00Z">
            <w:r w:rsidR="00C75F7C" w:rsidDel="008F17E2">
              <w:rPr>
                <w:rFonts w:ascii="Calibri" w:hAnsi="Calibri"/>
                <w:lang w:val="es-ES_tradnl"/>
              </w:rPr>
              <w:delText>F. Cerezo</w:delText>
            </w:r>
          </w:del>
        </w:p>
      </w:tc>
      <w:tc>
        <w:tcPr>
          <w:tcW w:w="1701" w:type="dxa"/>
          <w:tcPrChange w:id="151" w:author="Zambrano, Edwin" w:date="2020-05-09T01:41:00Z">
            <w:tcPr>
              <w:tcW w:w="1701" w:type="dxa"/>
            </w:tcPr>
          </w:tcPrChange>
        </w:tcPr>
        <w:p w14:paraId="1D33A2B0" w14:textId="37496F2D" w:rsidR="00C75F7C" w:rsidRPr="003425F7" w:rsidRDefault="00175BF4" w:rsidP="00AB6831">
          <w:pPr>
            <w:pStyle w:val="Piedepgina"/>
            <w:rPr>
              <w:rFonts w:ascii="Calibri" w:hAnsi="Calibri"/>
              <w:sz w:val="18"/>
              <w:lang w:val="es-ES_tradnl"/>
            </w:rPr>
          </w:pPr>
          <w:ins w:id="152" w:author="Zambrano, Edwin" w:date="2020-05-08T23:33:00Z">
            <w:r>
              <w:rPr>
                <w:rFonts w:ascii="Calibri" w:hAnsi="Calibri"/>
                <w:sz w:val="18"/>
                <w:lang w:val="es-ES_tradnl"/>
              </w:rPr>
              <w:t>Revisado</w:t>
            </w:r>
          </w:ins>
          <w:ins w:id="153" w:author="Zambrano, Edwin" w:date="2020-05-09T00:31:00Z">
            <w:r w:rsidR="007A0907">
              <w:rPr>
                <w:rFonts w:ascii="Calibri" w:hAnsi="Calibri"/>
                <w:sz w:val="18"/>
                <w:lang w:val="es-ES_tradnl"/>
              </w:rPr>
              <w:t xml:space="preserve"> </w:t>
            </w:r>
          </w:ins>
          <w:del w:id="154" w:author="Zambrano, Edwin" w:date="2020-05-08T23:33:00Z">
            <w:r w:rsidR="00C75F7C" w:rsidRPr="003425F7" w:rsidDel="00175BF4">
              <w:rPr>
                <w:rFonts w:ascii="Calibri" w:hAnsi="Calibri"/>
                <w:sz w:val="18"/>
                <w:lang w:val="es-ES_tradnl"/>
              </w:rPr>
              <w:delText xml:space="preserve">Aprobado </w:delText>
            </w:r>
          </w:del>
          <w:r w:rsidR="00C75F7C" w:rsidRPr="003425F7">
            <w:rPr>
              <w:rFonts w:ascii="Calibri" w:hAnsi="Calibri"/>
              <w:sz w:val="18"/>
              <w:lang w:val="es-ES_tradnl"/>
            </w:rPr>
            <w:t>por:</w:t>
          </w:r>
        </w:p>
        <w:p w14:paraId="1D33A2B1" w14:textId="599D5143" w:rsidR="00C75F7C" w:rsidRPr="003425F7" w:rsidRDefault="008F17E2" w:rsidP="00504499">
          <w:pPr>
            <w:pStyle w:val="Piedepgina"/>
            <w:jc w:val="center"/>
            <w:rPr>
              <w:rFonts w:ascii="Calibri" w:hAnsi="Calibri"/>
              <w:lang w:val="es-ES_tradnl"/>
            </w:rPr>
          </w:pPr>
          <w:ins w:id="155" w:author="Zambrano, Edwin" w:date="2020-05-08T23:32:00Z">
            <w:r w:rsidRPr="008F17E2">
              <w:rPr>
                <w:rFonts w:ascii="Calibri" w:hAnsi="Calibri"/>
                <w:i/>
                <w:iCs/>
                <w:color w:val="0000CC"/>
                <w:lang w:val="es-ES_tradnl"/>
                <w:rPrChange w:id="156" w:author="Zambrano, Edwin" w:date="2020-05-08T23:32:00Z">
                  <w:rPr>
                    <w:rFonts w:ascii="Calibri" w:hAnsi="Calibri"/>
                    <w:lang w:val="es-ES_tradnl"/>
                  </w:rPr>
                </w:rPrChange>
              </w:rPr>
              <w:t>A. Cacao</w:t>
            </w:r>
          </w:ins>
          <w:del w:id="157" w:author="Zambrano, Edwin" w:date="2020-05-08T23:32:00Z">
            <w:r w:rsidR="00C75F7C" w:rsidRPr="008F17E2" w:rsidDel="008F17E2">
              <w:rPr>
                <w:rFonts w:ascii="Calibri" w:hAnsi="Calibri"/>
                <w:i/>
                <w:iCs/>
                <w:color w:val="0000CC"/>
                <w:lang w:val="es-ES_tradnl"/>
                <w:rPrChange w:id="158" w:author="Zambrano, Edwin" w:date="2020-05-08T23:32:00Z">
                  <w:rPr>
                    <w:rFonts w:ascii="Calibri" w:hAnsi="Calibri"/>
                    <w:lang w:val="es-ES_tradnl"/>
                  </w:rPr>
                </w:rPrChange>
              </w:rPr>
              <w:delText>F</w:delText>
            </w:r>
            <w:r w:rsidR="00C75F7C" w:rsidRPr="003425F7" w:rsidDel="008F17E2">
              <w:rPr>
                <w:rFonts w:ascii="Calibri" w:hAnsi="Calibri"/>
                <w:lang w:val="es-ES_tradnl"/>
              </w:rPr>
              <w:delText>. Alarcón</w:delText>
            </w:r>
          </w:del>
        </w:p>
      </w:tc>
      <w:tc>
        <w:tcPr>
          <w:tcW w:w="1559" w:type="dxa"/>
          <w:tcPrChange w:id="159" w:author="Zambrano, Edwin" w:date="2020-05-09T01:41:00Z">
            <w:tcPr>
              <w:tcW w:w="1559" w:type="dxa"/>
            </w:tcPr>
          </w:tcPrChange>
        </w:tcPr>
        <w:p w14:paraId="1D33A2B2" w14:textId="77777777" w:rsidR="00C75F7C" w:rsidRPr="003425F7" w:rsidRDefault="00C75F7C" w:rsidP="00AB6831">
          <w:pPr>
            <w:pStyle w:val="Piedepgina"/>
            <w:rPr>
              <w:rFonts w:ascii="Calibri" w:hAnsi="Calibri"/>
              <w:sz w:val="18"/>
              <w:lang w:val="es-ES_tradnl"/>
            </w:rPr>
          </w:pPr>
          <w:r w:rsidRPr="003425F7">
            <w:rPr>
              <w:rFonts w:ascii="Calibri" w:hAnsi="Calibri"/>
              <w:sz w:val="18"/>
              <w:lang w:val="es-ES_tradnl"/>
            </w:rPr>
            <w:t>Aprobado por:</w:t>
          </w:r>
        </w:p>
        <w:p w14:paraId="1D33A2B3" w14:textId="6C1BD042" w:rsidR="00C75F7C" w:rsidRPr="003425F7" w:rsidRDefault="007671C8" w:rsidP="00504499">
          <w:pPr>
            <w:pStyle w:val="Piedepgina"/>
            <w:jc w:val="center"/>
            <w:rPr>
              <w:rFonts w:ascii="Calibri" w:hAnsi="Calibri"/>
              <w:i/>
              <w:color w:val="0000FF"/>
              <w:lang w:val="es-ES_tradnl"/>
            </w:rPr>
          </w:pPr>
          <w:ins w:id="160" w:author="Zambrano, Edwin" w:date="2020-05-08T23:32:00Z">
            <w:r w:rsidRPr="007671C8">
              <w:rPr>
                <w:rFonts w:ascii="Calibri" w:hAnsi="Calibri"/>
                <w:i/>
                <w:iCs/>
                <w:color w:val="0000CC"/>
                <w:lang w:val="es-ES_tradnl"/>
                <w:rPrChange w:id="161" w:author="Zambrano, Edwin" w:date="2020-05-08T23:32:00Z">
                  <w:rPr>
                    <w:rFonts w:ascii="Calibri" w:hAnsi="Calibri"/>
                    <w:lang w:val="es-ES_tradnl"/>
                  </w:rPr>
                </w:rPrChange>
              </w:rPr>
              <w:t>B. Knezevic</w:t>
            </w:r>
          </w:ins>
          <w:del w:id="162" w:author="Zambrano, Edwin" w:date="2020-05-08T23:32:00Z">
            <w:r w:rsidR="00C75F7C" w:rsidRPr="007671C8" w:rsidDel="008F17E2">
              <w:rPr>
                <w:rFonts w:ascii="Calibri" w:hAnsi="Calibri"/>
                <w:i/>
                <w:iCs/>
                <w:color w:val="0000CC"/>
                <w:lang w:val="es-ES_tradnl"/>
                <w:rPrChange w:id="163" w:author="Zambrano, Edwin" w:date="2020-05-08T23:32:00Z">
                  <w:rPr>
                    <w:rFonts w:ascii="Calibri" w:hAnsi="Calibri"/>
                    <w:lang w:val="es-ES_tradnl"/>
                  </w:rPr>
                </w:rPrChange>
              </w:rPr>
              <w:delText>A</w:delText>
            </w:r>
            <w:r w:rsidR="00C75F7C" w:rsidRPr="003425F7" w:rsidDel="008F17E2">
              <w:rPr>
                <w:rFonts w:ascii="Calibri" w:hAnsi="Calibri"/>
                <w:lang w:val="es-ES_tradnl"/>
              </w:rPr>
              <w:delText>. Heinert</w:delText>
            </w:r>
          </w:del>
        </w:p>
      </w:tc>
      <w:tc>
        <w:tcPr>
          <w:tcW w:w="1701" w:type="dxa"/>
          <w:tcPrChange w:id="164" w:author="Zambrano, Edwin" w:date="2020-05-09T01:41:00Z">
            <w:tcPr>
              <w:tcW w:w="1701" w:type="dxa"/>
            </w:tcPr>
          </w:tcPrChange>
        </w:tcPr>
        <w:p w14:paraId="1D33A2B4" w14:textId="77777777" w:rsidR="00C75F7C" w:rsidRPr="003425F7" w:rsidRDefault="00C75F7C" w:rsidP="00AB6831">
          <w:pPr>
            <w:pStyle w:val="Piedepgina"/>
            <w:rPr>
              <w:rFonts w:ascii="Calibri" w:hAnsi="Calibri"/>
              <w:sz w:val="18"/>
              <w:lang w:val="es-ES_tradnl"/>
            </w:rPr>
          </w:pPr>
          <w:r w:rsidRPr="003425F7">
            <w:rPr>
              <w:rFonts w:ascii="Calibri" w:hAnsi="Calibri"/>
              <w:sz w:val="18"/>
              <w:lang w:val="es-ES_tradnl"/>
            </w:rPr>
            <w:t>Fecha:</w:t>
          </w:r>
        </w:p>
        <w:p w14:paraId="1D33A2B5" w14:textId="1386A50E" w:rsidR="00C75F7C" w:rsidRPr="003425F7" w:rsidRDefault="007671C8" w:rsidP="00504499">
          <w:pPr>
            <w:pStyle w:val="Piedepgina"/>
            <w:jc w:val="center"/>
            <w:rPr>
              <w:rFonts w:ascii="Calibri" w:hAnsi="Calibri"/>
              <w:lang w:val="es-ES_tradnl"/>
            </w:rPr>
          </w:pPr>
          <w:ins w:id="165" w:author="Zambrano, Edwin" w:date="2020-05-08T23:32:00Z">
            <w:r w:rsidRPr="007671C8">
              <w:rPr>
                <w:rFonts w:ascii="Calibri" w:hAnsi="Calibri"/>
                <w:i/>
                <w:iCs/>
                <w:color w:val="0000CC"/>
                <w:lang w:val="es-ES_tradnl"/>
                <w:rPrChange w:id="166" w:author="Zambrano, Edwin" w:date="2020-05-08T23:32:00Z">
                  <w:rPr>
                    <w:rFonts w:ascii="Calibri" w:hAnsi="Calibri"/>
                    <w:lang w:val="es-ES_tradnl"/>
                  </w:rPr>
                </w:rPrChange>
              </w:rPr>
              <w:t>Abr 06/2020</w:t>
            </w:r>
          </w:ins>
          <w:del w:id="167" w:author="Zambrano, Edwin" w:date="2020-05-08T23:32:00Z">
            <w:r w:rsidR="00504499" w:rsidRPr="007671C8" w:rsidDel="007671C8">
              <w:rPr>
                <w:rFonts w:ascii="Calibri" w:hAnsi="Calibri"/>
                <w:i/>
                <w:iCs/>
                <w:color w:val="0000CC"/>
                <w:lang w:val="es-ES_tradnl"/>
                <w:rPrChange w:id="168" w:author="Zambrano, Edwin" w:date="2020-05-08T23:32:00Z">
                  <w:rPr>
                    <w:rFonts w:ascii="Calibri" w:hAnsi="Calibri"/>
                    <w:lang w:val="es-ES_tradnl"/>
                  </w:rPr>
                </w:rPrChange>
              </w:rPr>
              <w:delText>F</w:delText>
            </w:r>
            <w:r w:rsidR="00504499" w:rsidDel="007671C8">
              <w:rPr>
                <w:rFonts w:ascii="Calibri" w:hAnsi="Calibri"/>
                <w:lang w:val="es-ES_tradnl"/>
              </w:rPr>
              <w:delText>eb</w:delText>
            </w:r>
          </w:del>
          <w:ins w:id="169" w:author="Steeven Perez" w:date="2018-02-15T08:25:00Z">
            <w:del w:id="170" w:author="Zambrano, Edwin" w:date="2020-05-08T23:32:00Z">
              <w:r w:rsidR="00504499" w:rsidDel="007671C8">
                <w:rPr>
                  <w:rFonts w:ascii="Calibri" w:hAnsi="Calibri"/>
                  <w:lang w:val="es-ES_tradnl"/>
                </w:rPr>
                <w:delText>15</w:delText>
              </w:r>
            </w:del>
          </w:ins>
          <w:del w:id="171" w:author="Zambrano, Edwin" w:date="2020-05-08T23:32:00Z">
            <w:r w:rsidR="00504499" w:rsidDel="007671C8">
              <w:rPr>
                <w:rFonts w:ascii="Calibri" w:hAnsi="Calibri"/>
                <w:lang w:val="es-ES_tradnl"/>
              </w:rPr>
              <w:delText>15</w:delText>
            </w:r>
            <w:r w:rsidR="00C75F7C" w:rsidRPr="003425F7" w:rsidDel="007671C8">
              <w:rPr>
                <w:rFonts w:ascii="Calibri" w:hAnsi="Calibri"/>
                <w:lang w:val="es-ES_tradnl"/>
              </w:rPr>
              <w:delText>/201</w:delText>
            </w:r>
            <w:r w:rsidR="000F088E" w:rsidDel="007671C8">
              <w:rPr>
                <w:rFonts w:ascii="Calibri" w:hAnsi="Calibri"/>
                <w:lang w:val="es-ES_tradnl"/>
              </w:rPr>
              <w:delText>8</w:delText>
            </w:r>
          </w:del>
        </w:p>
      </w:tc>
      <w:tc>
        <w:tcPr>
          <w:tcW w:w="873" w:type="dxa"/>
          <w:tcPrChange w:id="172" w:author="Zambrano, Edwin" w:date="2020-05-09T01:41:00Z">
            <w:tcPr>
              <w:tcW w:w="873" w:type="dxa"/>
            </w:tcPr>
          </w:tcPrChange>
        </w:tcPr>
        <w:p w14:paraId="1D33A2B6" w14:textId="77777777" w:rsidR="00C75F7C" w:rsidRPr="003425F7" w:rsidRDefault="00C75F7C" w:rsidP="00AB6831">
          <w:pPr>
            <w:pStyle w:val="Piedepgina"/>
            <w:rPr>
              <w:rFonts w:ascii="Calibri" w:hAnsi="Calibri"/>
              <w:sz w:val="18"/>
              <w:lang w:val="es-ES_tradnl"/>
            </w:rPr>
          </w:pPr>
          <w:r w:rsidRPr="003425F7">
            <w:rPr>
              <w:rFonts w:ascii="Calibri" w:hAnsi="Calibri"/>
              <w:sz w:val="18"/>
              <w:lang w:val="es-ES_tradnl"/>
            </w:rPr>
            <w:t>Versión:</w:t>
          </w:r>
        </w:p>
        <w:p w14:paraId="1D33A2B7" w14:textId="6367883E" w:rsidR="00C75F7C" w:rsidRPr="00FF72F0" w:rsidRDefault="00504499" w:rsidP="00504499">
          <w:pPr>
            <w:pStyle w:val="Piedepgina"/>
            <w:jc w:val="center"/>
            <w:rPr>
              <w:rFonts w:ascii="Calibri" w:hAnsi="Calibri"/>
              <w:i/>
              <w:iCs/>
              <w:color w:val="0000CC"/>
              <w:lang w:val="es-ES_tradnl"/>
              <w:rPrChange w:id="173" w:author="Zambrano, Edwin" w:date="2020-05-09T01:43:00Z">
                <w:rPr>
                  <w:rFonts w:ascii="Calibri" w:hAnsi="Calibri"/>
                  <w:lang w:val="es-ES_tradnl"/>
                </w:rPr>
              </w:rPrChange>
            </w:rPr>
          </w:pPr>
          <w:ins w:id="174" w:author="Steeven Perez" w:date="2018-02-15T08:25:00Z">
            <w:r w:rsidRPr="00FF72F0">
              <w:rPr>
                <w:rFonts w:ascii="Calibri" w:hAnsi="Calibri"/>
                <w:i/>
                <w:iCs/>
                <w:color w:val="0000CC"/>
                <w:lang w:val="es-ES_tradnl"/>
                <w:rPrChange w:id="175" w:author="Zambrano, Edwin" w:date="2020-05-09T01:43:00Z">
                  <w:rPr>
                    <w:rFonts w:ascii="Calibri" w:hAnsi="Calibri"/>
                    <w:lang w:val="es-ES_tradnl"/>
                  </w:rPr>
                </w:rPrChange>
              </w:rPr>
              <w:t>3.</w:t>
            </w:r>
          </w:ins>
          <w:ins w:id="176" w:author="Zambrano, Edwin" w:date="2020-05-09T01:43:00Z">
            <w:r w:rsidR="00FF72F0" w:rsidRPr="00FF72F0">
              <w:rPr>
                <w:rFonts w:ascii="Calibri" w:hAnsi="Calibri"/>
                <w:i/>
                <w:iCs/>
                <w:color w:val="0000CC"/>
                <w:lang w:val="es-ES_tradnl"/>
                <w:rPrChange w:id="177" w:author="Zambrano, Edwin" w:date="2020-05-09T01:43:00Z">
                  <w:rPr>
                    <w:rFonts w:ascii="Calibri" w:hAnsi="Calibri"/>
                    <w:lang w:val="es-ES_tradnl"/>
                  </w:rPr>
                </w:rPrChange>
              </w:rPr>
              <w:t>1</w:t>
            </w:r>
          </w:ins>
          <w:ins w:id="178" w:author="Steeven Perez" w:date="2018-02-15T08:25:00Z">
            <w:del w:id="179" w:author="Zambrano, Edwin" w:date="2020-05-09T01:43:00Z">
              <w:r w:rsidRPr="00FF72F0" w:rsidDel="00FF72F0">
                <w:rPr>
                  <w:rFonts w:ascii="Calibri" w:hAnsi="Calibri"/>
                  <w:i/>
                  <w:iCs/>
                  <w:color w:val="0000CC"/>
                  <w:lang w:val="es-ES_tradnl"/>
                  <w:rPrChange w:id="180" w:author="Zambrano, Edwin" w:date="2020-05-09T01:43:00Z">
                    <w:rPr>
                      <w:rFonts w:ascii="Calibri" w:hAnsi="Calibri"/>
                      <w:lang w:val="es-ES_tradnl"/>
                    </w:rPr>
                  </w:rPrChange>
                </w:rPr>
                <w:delText>0</w:delText>
              </w:r>
            </w:del>
          </w:ins>
          <w:del w:id="181" w:author="Steeven Perez" w:date="2018-02-15T08:25:00Z">
            <w:r w:rsidRPr="00FF72F0" w:rsidDel="00504499">
              <w:rPr>
                <w:rFonts w:ascii="Calibri" w:hAnsi="Calibri"/>
                <w:i/>
                <w:iCs/>
                <w:color w:val="0000CC"/>
                <w:lang w:val="es-ES_tradnl"/>
                <w:rPrChange w:id="182" w:author="Zambrano, Edwin" w:date="2020-05-09T01:43:00Z">
                  <w:rPr>
                    <w:rFonts w:ascii="Calibri" w:hAnsi="Calibri"/>
                    <w:lang w:val="es-ES_tradnl"/>
                  </w:rPr>
                </w:rPrChange>
              </w:rPr>
              <w:delText>3.0</w:delText>
            </w:r>
          </w:del>
        </w:p>
      </w:tc>
      <w:tc>
        <w:tcPr>
          <w:tcW w:w="1800" w:type="dxa"/>
          <w:tcPrChange w:id="183" w:author="Zambrano, Edwin" w:date="2020-05-09T01:41:00Z">
            <w:tcPr>
              <w:tcW w:w="1800" w:type="dxa"/>
            </w:tcPr>
          </w:tcPrChange>
        </w:tcPr>
        <w:p w14:paraId="1D33A2B8" w14:textId="77777777" w:rsidR="00C75F7C" w:rsidRPr="003425F7" w:rsidRDefault="00C75F7C" w:rsidP="00AB6831">
          <w:pPr>
            <w:pStyle w:val="Piedepgina"/>
            <w:rPr>
              <w:rFonts w:ascii="Calibri" w:hAnsi="Calibri"/>
              <w:sz w:val="18"/>
              <w:lang w:val="es-ES_tradnl"/>
            </w:rPr>
          </w:pPr>
          <w:r w:rsidRPr="003425F7">
            <w:rPr>
              <w:rFonts w:ascii="Calibri" w:hAnsi="Calibri"/>
              <w:sz w:val="18"/>
              <w:lang w:val="es-ES_tradnl"/>
            </w:rPr>
            <w:t>Documento:</w:t>
          </w:r>
        </w:p>
        <w:p w14:paraId="1D33A2B9" w14:textId="77777777" w:rsidR="00C75F7C" w:rsidRPr="003425F7" w:rsidRDefault="00C75F7C" w:rsidP="00504499">
          <w:pPr>
            <w:pStyle w:val="Piedepgina"/>
            <w:jc w:val="center"/>
            <w:rPr>
              <w:rFonts w:ascii="Calibri" w:hAnsi="Calibri"/>
              <w:lang w:val="es-ES_tradnl"/>
            </w:rPr>
          </w:pPr>
          <w:r w:rsidRPr="003425F7">
            <w:rPr>
              <w:rFonts w:ascii="Calibri" w:hAnsi="Calibri"/>
              <w:lang w:val="es-ES_tradnl"/>
            </w:rPr>
            <w:t>IT-630-</w:t>
          </w:r>
          <w:r w:rsidR="005E22F0">
            <w:rPr>
              <w:rFonts w:ascii="Calibri" w:hAnsi="Calibri"/>
              <w:lang w:val="es-ES_tradnl"/>
            </w:rPr>
            <w:t>71</w:t>
          </w:r>
        </w:p>
      </w:tc>
      <w:tc>
        <w:tcPr>
          <w:tcW w:w="1071" w:type="dxa"/>
          <w:tcPrChange w:id="184" w:author="Zambrano, Edwin" w:date="2020-05-09T01:41:00Z">
            <w:tcPr>
              <w:tcW w:w="1071" w:type="dxa"/>
            </w:tcPr>
          </w:tcPrChange>
        </w:tcPr>
        <w:p w14:paraId="1D33A2BA" w14:textId="77777777" w:rsidR="00C75F7C" w:rsidRPr="003425F7" w:rsidRDefault="00C75F7C" w:rsidP="00AB6831">
          <w:pPr>
            <w:pStyle w:val="Piedepgina"/>
            <w:rPr>
              <w:rFonts w:ascii="Calibri" w:hAnsi="Calibri"/>
              <w:sz w:val="18"/>
              <w:lang w:val="es-ES_tradnl"/>
            </w:rPr>
          </w:pPr>
          <w:r w:rsidRPr="003425F7">
            <w:rPr>
              <w:rFonts w:ascii="Calibri" w:hAnsi="Calibri"/>
              <w:sz w:val="18"/>
              <w:lang w:val="es-ES_tradnl"/>
            </w:rPr>
            <w:t>Página:</w:t>
          </w:r>
        </w:p>
        <w:p w14:paraId="1D33A2BB" w14:textId="77777777" w:rsidR="00C75F7C" w:rsidRPr="003425F7" w:rsidRDefault="00C75F7C" w:rsidP="00AB6831">
          <w:pPr>
            <w:pStyle w:val="Piedepgina"/>
            <w:rPr>
              <w:rFonts w:ascii="Calibri" w:hAnsi="Calibri"/>
              <w:sz w:val="18"/>
              <w:lang w:val="es-ES_tradnl"/>
            </w:rPr>
          </w:pPr>
          <w:r w:rsidRPr="003425F7">
            <w:rPr>
              <w:rStyle w:val="Nmerodepgina"/>
              <w:rFonts w:ascii="Calibri" w:hAnsi="Calibri"/>
            </w:rPr>
            <w:fldChar w:fldCharType="begin"/>
          </w:r>
          <w:r w:rsidRPr="003425F7">
            <w:rPr>
              <w:rStyle w:val="Nmerodepgina"/>
              <w:rFonts w:ascii="Calibri" w:hAnsi="Calibri"/>
            </w:rPr>
            <w:instrText xml:space="preserve"> PAGE </w:instrText>
          </w:r>
          <w:r w:rsidRPr="003425F7">
            <w:rPr>
              <w:rStyle w:val="Nmerodepgina"/>
              <w:rFonts w:ascii="Calibri" w:hAnsi="Calibri"/>
            </w:rPr>
            <w:fldChar w:fldCharType="separate"/>
          </w:r>
          <w:r w:rsidR="00724CDD">
            <w:rPr>
              <w:rStyle w:val="Nmerodepgina"/>
              <w:rFonts w:ascii="Calibri" w:hAnsi="Calibri"/>
              <w:noProof/>
            </w:rPr>
            <w:t>3</w:t>
          </w:r>
          <w:r w:rsidRPr="003425F7">
            <w:rPr>
              <w:rStyle w:val="Nmerodepgina"/>
              <w:rFonts w:ascii="Calibri" w:hAnsi="Calibri"/>
            </w:rPr>
            <w:fldChar w:fldCharType="end"/>
          </w:r>
          <w:r w:rsidRPr="003425F7">
            <w:rPr>
              <w:rStyle w:val="Nmerodepgina"/>
              <w:rFonts w:ascii="Calibri" w:hAnsi="Calibri"/>
            </w:rPr>
            <w:t xml:space="preserve"> de </w:t>
          </w:r>
          <w:r w:rsidRPr="003425F7">
            <w:rPr>
              <w:rStyle w:val="Nmerodepgina"/>
              <w:rFonts w:ascii="Calibri" w:hAnsi="Calibri"/>
            </w:rPr>
            <w:fldChar w:fldCharType="begin"/>
          </w:r>
          <w:r w:rsidRPr="003425F7">
            <w:rPr>
              <w:rStyle w:val="Nmerodepgina"/>
              <w:rFonts w:ascii="Calibri" w:hAnsi="Calibri"/>
            </w:rPr>
            <w:instrText xml:space="preserve"> NUMPAGES </w:instrText>
          </w:r>
          <w:r w:rsidRPr="003425F7">
            <w:rPr>
              <w:rStyle w:val="Nmerodepgina"/>
              <w:rFonts w:ascii="Calibri" w:hAnsi="Calibri"/>
            </w:rPr>
            <w:fldChar w:fldCharType="separate"/>
          </w:r>
          <w:r w:rsidR="00724CDD">
            <w:rPr>
              <w:rStyle w:val="Nmerodepgina"/>
              <w:rFonts w:ascii="Calibri" w:hAnsi="Calibri"/>
              <w:noProof/>
            </w:rPr>
            <w:t>27</w:t>
          </w:r>
          <w:r w:rsidRPr="003425F7">
            <w:rPr>
              <w:rStyle w:val="Nmerodepgina"/>
              <w:rFonts w:ascii="Calibri" w:hAnsi="Calibri"/>
            </w:rPr>
            <w:fldChar w:fldCharType="end"/>
          </w:r>
        </w:p>
      </w:tc>
    </w:tr>
  </w:tbl>
  <w:p w14:paraId="1D33A2BD" w14:textId="77777777" w:rsidR="00C75F7C" w:rsidRDefault="00C75F7C" w:rsidP="00C75F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2BC97" w14:textId="77777777" w:rsidR="00CE332A" w:rsidRDefault="00CE332A" w:rsidP="009C3250">
      <w:pPr>
        <w:spacing w:after="0" w:line="240" w:lineRule="auto"/>
      </w:pPr>
      <w:r>
        <w:separator/>
      </w:r>
    </w:p>
  </w:footnote>
  <w:footnote w:type="continuationSeparator" w:id="0">
    <w:p w14:paraId="24C8D3E9" w14:textId="77777777" w:rsidR="00CE332A" w:rsidRDefault="00CE332A" w:rsidP="009C3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61" w:type="dxa"/>
      <w:tblInd w:w="-8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29" w:author="Zambrano, Edwin" w:date="2020-05-09T01:40:00Z">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5040"/>
      <w:gridCol w:w="5121"/>
      <w:tblGridChange w:id="130">
        <w:tblGrid>
          <w:gridCol w:w="5040"/>
          <w:gridCol w:w="5121"/>
        </w:tblGrid>
      </w:tblGridChange>
    </w:tblGrid>
    <w:tr w:rsidR="009C3250" w:rsidRPr="00A21460" w14:paraId="1D33A2A8" w14:textId="77777777" w:rsidTr="0001392D">
      <w:trPr>
        <w:trHeight w:val="1125"/>
        <w:trPrChange w:id="131" w:author="Zambrano, Edwin" w:date="2020-05-09T01:40:00Z">
          <w:trPr>
            <w:trHeight w:val="710"/>
          </w:trPr>
        </w:trPrChange>
      </w:trPr>
      <w:tc>
        <w:tcPr>
          <w:tcW w:w="5040" w:type="dxa"/>
          <w:tcBorders>
            <w:top w:val="single" w:sz="4" w:space="0" w:color="auto"/>
            <w:left w:val="single" w:sz="4" w:space="0" w:color="auto"/>
            <w:bottom w:val="nil"/>
            <w:right w:val="single" w:sz="4" w:space="0" w:color="auto"/>
          </w:tcBorders>
          <w:vAlign w:val="bottom"/>
          <w:tcPrChange w:id="132" w:author="Zambrano, Edwin" w:date="2020-05-09T01:40:00Z">
            <w:tcPr>
              <w:tcW w:w="5040" w:type="dxa"/>
              <w:tcBorders>
                <w:top w:val="single" w:sz="4" w:space="0" w:color="auto"/>
                <w:left w:val="single" w:sz="4" w:space="0" w:color="auto"/>
                <w:bottom w:val="nil"/>
                <w:right w:val="single" w:sz="4" w:space="0" w:color="auto"/>
              </w:tcBorders>
              <w:vAlign w:val="bottom"/>
            </w:tcPr>
          </w:tcPrChange>
        </w:tcPr>
        <w:p w14:paraId="1D33A2A6" w14:textId="3D9D9D64" w:rsidR="009C3250" w:rsidRPr="00A21460" w:rsidRDefault="009C3250" w:rsidP="0001392D">
          <w:pPr>
            <w:pStyle w:val="Encabezado"/>
            <w:spacing w:line="276" w:lineRule="auto"/>
            <w:jc w:val="center"/>
            <w:rPr>
              <w:rFonts w:ascii="Calibri" w:hAnsi="Calibri"/>
              <w:b/>
            </w:rPr>
            <w:pPrChange w:id="133" w:author="Zambrano, Edwin" w:date="2020-05-09T01:41:00Z">
              <w:pPr>
                <w:pStyle w:val="Encabezado"/>
              </w:pPr>
            </w:pPrChange>
          </w:pPr>
          <w:del w:id="134" w:author="Alvarez, Veronica" w:date="2020-04-06T20:00:00Z">
            <w:r w:rsidDel="00B4260C">
              <w:rPr>
                <w:rFonts w:ascii="Calibri" w:hAnsi="Calibri"/>
                <w:b/>
                <w:noProof/>
                <w:lang w:eastAsia="es-EC"/>
              </w:rPr>
              <w:drawing>
                <wp:inline distT="0" distB="0" distL="0" distR="0" wp14:anchorId="1D33A2C0" wp14:editId="248CAFD5">
                  <wp:extent cx="2562225" cy="514350"/>
                  <wp:effectExtent l="0" t="0" r="9525" b="0"/>
                  <wp:docPr id="28" name="Imagen 28" descr="logo_grupoberlin_tamano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grupoberlin_tamanos_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2225" cy="514350"/>
                          </a:xfrm>
                          <a:prstGeom prst="rect">
                            <a:avLst/>
                          </a:prstGeom>
                          <a:noFill/>
                          <a:ln>
                            <a:noFill/>
                          </a:ln>
                        </pic:spPr>
                      </pic:pic>
                    </a:graphicData>
                  </a:graphic>
                </wp:inline>
              </w:drawing>
            </w:r>
          </w:del>
          <w:ins w:id="135" w:author="Alvarez, Veronica" w:date="2020-04-06T20:00:00Z">
            <w:del w:id="136" w:author="Zambrano, Edwin" w:date="2020-05-08T23:30:00Z">
              <w:r w:rsidR="00B4260C" w:rsidDel="002C5B9B">
                <w:rPr>
                  <w:rFonts w:ascii="Calibri" w:hAnsi="Calibri"/>
                  <w:b/>
                  <w:noProof/>
                </w:rPr>
                <w:drawing>
                  <wp:inline distT="0" distB="0" distL="0" distR="0" wp14:anchorId="7A92919D" wp14:editId="43E86104">
                    <wp:extent cx="2136161" cy="537486"/>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TC.jpg"/>
                            <pic:cNvPicPr/>
                          </pic:nvPicPr>
                          <pic:blipFill>
                            <a:blip r:embed="rId2">
                              <a:extLst>
                                <a:ext uri="{28A0092B-C50C-407E-A947-70E740481C1C}">
                                  <a14:useLocalDpi xmlns:a14="http://schemas.microsoft.com/office/drawing/2010/main" val="0"/>
                                </a:ext>
                              </a:extLst>
                            </a:blip>
                            <a:stretch>
                              <a:fillRect/>
                            </a:stretch>
                          </pic:blipFill>
                          <pic:spPr>
                            <a:xfrm>
                              <a:off x="0" y="0"/>
                              <a:ext cx="2197549" cy="552932"/>
                            </a:xfrm>
                            <a:prstGeom prst="rect">
                              <a:avLst/>
                            </a:prstGeom>
                          </pic:spPr>
                        </pic:pic>
                      </a:graphicData>
                    </a:graphic>
                  </wp:inline>
                </w:drawing>
              </w:r>
            </w:del>
          </w:ins>
          <w:ins w:id="137" w:author="Zambrano, Edwin" w:date="2020-05-08T23:30:00Z">
            <w:r w:rsidR="002C5B9B">
              <w:rPr>
                <w:rFonts w:ascii="Calibri" w:hAnsi="Calibri"/>
                <w:b/>
                <w:noProof/>
              </w:rPr>
              <w:drawing>
                <wp:inline distT="0" distB="0" distL="0" distR="0" wp14:anchorId="62ABEB27" wp14:editId="6827C71A">
                  <wp:extent cx="1447800" cy="601749"/>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Oficial TC Trilex.png"/>
                          <pic:cNvPicPr/>
                        </pic:nvPicPr>
                        <pic:blipFill>
                          <a:blip r:embed="rId3">
                            <a:extLst>
                              <a:ext uri="{28A0092B-C50C-407E-A947-70E740481C1C}">
                                <a14:useLocalDpi xmlns:a14="http://schemas.microsoft.com/office/drawing/2010/main" val="0"/>
                              </a:ext>
                            </a:extLst>
                          </a:blip>
                          <a:stretch>
                            <a:fillRect/>
                          </a:stretch>
                        </pic:blipFill>
                        <pic:spPr>
                          <a:xfrm>
                            <a:off x="0" y="0"/>
                            <a:ext cx="1461003" cy="607237"/>
                          </a:xfrm>
                          <a:prstGeom prst="rect">
                            <a:avLst/>
                          </a:prstGeom>
                        </pic:spPr>
                      </pic:pic>
                    </a:graphicData>
                  </a:graphic>
                </wp:inline>
              </w:drawing>
            </w:r>
          </w:ins>
        </w:p>
      </w:tc>
      <w:tc>
        <w:tcPr>
          <w:tcW w:w="5121" w:type="dxa"/>
          <w:tcBorders>
            <w:top w:val="single" w:sz="4" w:space="0" w:color="auto"/>
            <w:left w:val="nil"/>
            <w:bottom w:val="nil"/>
            <w:right w:val="single" w:sz="4" w:space="0" w:color="auto"/>
          </w:tcBorders>
          <w:vAlign w:val="center"/>
          <w:tcPrChange w:id="138" w:author="Zambrano, Edwin" w:date="2020-05-09T01:40:00Z">
            <w:tcPr>
              <w:tcW w:w="5121" w:type="dxa"/>
              <w:tcBorders>
                <w:top w:val="single" w:sz="4" w:space="0" w:color="auto"/>
                <w:left w:val="nil"/>
                <w:bottom w:val="nil"/>
                <w:right w:val="single" w:sz="4" w:space="0" w:color="auto"/>
              </w:tcBorders>
              <w:vAlign w:val="center"/>
            </w:tcPr>
          </w:tcPrChange>
        </w:tcPr>
        <w:p w14:paraId="1D33A2A7" w14:textId="77777777" w:rsidR="009C3250" w:rsidRPr="00A21460" w:rsidRDefault="009C3250" w:rsidP="00AB6831">
          <w:pPr>
            <w:pStyle w:val="Encabezado"/>
            <w:jc w:val="center"/>
            <w:rPr>
              <w:rFonts w:ascii="Calibri" w:hAnsi="Calibri"/>
              <w:b/>
              <w:sz w:val="28"/>
            </w:rPr>
          </w:pPr>
          <w:r w:rsidRPr="00A21460">
            <w:rPr>
              <w:rFonts w:ascii="Calibri" w:hAnsi="Calibri"/>
              <w:b/>
              <w:sz w:val="36"/>
              <w:lang w:val="es-ES_tradnl"/>
            </w:rPr>
            <w:t>Instrucción de Trabajo</w:t>
          </w:r>
        </w:p>
      </w:tc>
    </w:tr>
    <w:tr w:rsidR="009C3250" w:rsidRPr="00A21460" w14:paraId="1D33A2AB" w14:textId="77777777" w:rsidTr="0001392D">
      <w:trPr>
        <w:cantSplit/>
        <w:trHeight w:val="710"/>
        <w:trPrChange w:id="139" w:author="Zambrano, Edwin" w:date="2020-05-09T01:40:00Z">
          <w:trPr>
            <w:cantSplit/>
            <w:trHeight w:val="710"/>
          </w:trPr>
        </w:trPrChange>
      </w:trPr>
      <w:tc>
        <w:tcPr>
          <w:tcW w:w="5040" w:type="dxa"/>
          <w:tcBorders>
            <w:top w:val="single" w:sz="4" w:space="0" w:color="auto"/>
            <w:bottom w:val="single" w:sz="4" w:space="0" w:color="auto"/>
          </w:tcBorders>
          <w:vAlign w:val="center"/>
          <w:tcPrChange w:id="140" w:author="Zambrano, Edwin" w:date="2020-05-09T01:40:00Z">
            <w:tcPr>
              <w:tcW w:w="5040" w:type="dxa"/>
              <w:tcBorders>
                <w:top w:val="single" w:sz="4" w:space="0" w:color="auto"/>
                <w:bottom w:val="single" w:sz="4" w:space="0" w:color="auto"/>
              </w:tcBorders>
              <w:vAlign w:val="center"/>
            </w:tcPr>
          </w:tcPrChange>
        </w:tcPr>
        <w:p w14:paraId="1D33A2A9" w14:textId="77777777" w:rsidR="009C3250" w:rsidRPr="00A21460" w:rsidRDefault="009C3250" w:rsidP="00AB6831">
          <w:pPr>
            <w:pStyle w:val="Encabezado"/>
            <w:jc w:val="center"/>
            <w:rPr>
              <w:rFonts w:ascii="Calibri" w:hAnsi="Calibri"/>
              <w:b/>
              <w:noProof/>
              <w:sz w:val="28"/>
              <w:lang w:val="es-ES"/>
            </w:rPr>
          </w:pPr>
          <w:r w:rsidRPr="00A21460">
            <w:rPr>
              <w:rFonts w:ascii="Calibri" w:hAnsi="Calibri"/>
              <w:b/>
              <w:lang w:val="es-ES_tradnl"/>
            </w:rPr>
            <w:t>Referencia:</w:t>
          </w:r>
          <w:r>
            <w:rPr>
              <w:rFonts w:ascii="Calibri" w:hAnsi="Calibri"/>
              <w:lang w:val="es-ES_tradnl"/>
            </w:rPr>
            <w:t xml:space="preserve"> </w:t>
          </w:r>
          <w:r w:rsidRPr="00F660BA">
            <w:rPr>
              <w:rFonts w:ascii="Calibri" w:hAnsi="Calibri"/>
              <w:lang w:val="es-ES_tradnl"/>
            </w:rPr>
            <w:t>IT-630-55 Plan de Contingencia para Servidor Principal de Aplicaciones</w:t>
          </w:r>
        </w:p>
      </w:tc>
      <w:tc>
        <w:tcPr>
          <w:tcW w:w="5121" w:type="dxa"/>
          <w:tcBorders>
            <w:top w:val="single" w:sz="4" w:space="0" w:color="auto"/>
            <w:bottom w:val="single" w:sz="4" w:space="0" w:color="auto"/>
          </w:tcBorders>
          <w:vAlign w:val="center"/>
          <w:tcPrChange w:id="141" w:author="Zambrano, Edwin" w:date="2020-05-09T01:40:00Z">
            <w:tcPr>
              <w:tcW w:w="5121" w:type="dxa"/>
              <w:tcBorders>
                <w:top w:val="single" w:sz="4" w:space="0" w:color="auto"/>
                <w:bottom w:val="single" w:sz="4" w:space="0" w:color="auto"/>
              </w:tcBorders>
              <w:vAlign w:val="center"/>
            </w:tcPr>
          </w:tcPrChange>
        </w:tcPr>
        <w:p w14:paraId="1D33A2AA" w14:textId="77777777" w:rsidR="009C3250" w:rsidRPr="00A21460" w:rsidRDefault="009C3250" w:rsidP="009C3250">
          <w:pPr>
            <w:pStyle w:val="Encabezado"/>
            <w:jc w:val="center"/>
            <w:rPr>
              <w:rFonts w:ascii="Calibri" w:hAnsi="Calibri"/>
              <w:b/>
              <w:lang w:val="es-ES_tradnl"/>
            </w:rPr>
          </w:pPr>
          <w:r w:rsidRPr="00A21460">
            <w:rPr>
              <w:rFonts w:ascii="Calibri" w:hAnsi="Calibri"/>
              <w:b/>
              <w:sz w:val="32"/>
              <w:lang w:val="es-ES_tradnl"/>
            </w:rPr>
            <w:t>IT-630-</w:t>
          </w:r>
          <w:r w:rsidR="000F088E">
            <w:rPr>
              <w:rFonts w:ascii="Calibri" w:hAnsi="Calibri"/>
              <w:b/>
              <w:sz w:val="32"/>
              <w:lang w:val="es-ES_tradnl"/>
            </w:rPr>
            <w:t>71</w:t>
          </w:r>
          <w:r w:rsidRPr="00A21460">
            <w:rPr>
              <w:rFonts w:ascii="Calibri" w:hAnsi="Calibri"/>
              <w:b/>
              <w:sz w:val="32"/>
              <w:lang w:val="es-ES_tradnl"/>
            </w:rPr>
            <w:t xml:space="preserve"> </w:t>
          </w:r>
          <w:r>
            <w:rPr>
              <w:rFonts w:ascii="Calibri" w:hAnsi="Calibri"/>
              <w:b/>
              <w:sz w:val="32"/>
              <w:lang w:val="es-ES_tradnl"/>
            </w:rPr>
            <w:t xml:space="preserve">Restaurar </w:t>
          </w:r>
          <w:ins w:id="142" w:author="Steeven Perez" w:date="2018-02-15T08:45:00Z">
            <w:r w:rsidR="00003823">
              <w:rPr>
                <w:rFonts w:ascii="Calibri" w:hAnsi="Calibri"/>
                <w:b/>
                <w:sz w:val="32"/>
                <w:lang w:val="es-ES_tradnl"/>
              </w:rPr>
              <w:t>S</w:t>
            </w:r>
          </w:ins>
          <w:del w:id="143" w:author="Steeven Perez" w:date="2018-02-15T08:45:00Z">
            <w:r w:rsidDel="00003823">
              <w:rPr>
                <w:rFonts w:ascii="Calibri" w:hAnsi="Calibri"/>
                <w:b/>
                <w:sz w:val="32"/>
                <w:lang w:val="es-ES_tradnl"/>
              </w:rPr>
              <w:delText>s</w:delText>
            </w:r>
          </w:del>
          <w:r>
            <w:rPr>
              <w:rFonts w:ascii="Calibri" w:hAnsi="Calibri"/>
              <w:b/>
              <w:sz w:val="32"/>
              <w:lang w:val="es-ES_tradnl"/>
            </w:rPr>
            <w:t>ervidor a partir de UDP</w:t>
          </w:r>
        </w:p>
      </w:tc>
    </w:tr>
  </w:tbl>
  <w:p w14:paraId="1D33A2AC" w14:textId="77777777" w:rsidR="009C3250" w:rsidRDefault="009C325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87701B"/>
    <w:multiLevelType w:val="hybridMultilevel"/>
    <w:tmpl w:val="F2AC59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42D24219"/>
    <w:multiLevelType w:val="multilevel"/>
    <w:tmpl w:val="ECE22138"/>
    <w:lvl w:ilvl="0">
      <w:start w:val="1"/>
      <w:numFmt w:val="decimal"/>
      <w:lvlText w:val="%1."/>
      <w:lvlJc w:val="left"/>
      <w:pPr>
        <w:ind w:left="360" w:hanging="360"/>
      </w:pPr>
      <w:rPr>
        <w:rFonts w:hint="default"/>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59F7CE9"/>
    <w:multiLevelType w:val="hybridMultilevel"/>
    <w:tmpl w:val="B3649050"/>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 w15:restartNumberingAfterBreak="0">
    <w:nsid w:val="7B071A5B"/>
    <w:multiLevelType w:val="hybridMultilevel"/>
    <w:tmpl w:val="C0D648B4"/>
    <w:lvl w:ilvl="0" w:tplc="98660282">
      <w:start w:val="1"/>
      <w:numFmt w:val="bullet"/>
      <w:lvlText w:val=""/>
      <w:lvlJc w:val="left"/>
      <w:pPr>
        <w:tabs>
          <w:tab w:val="num" w:pos="360"/>
        </w:tabs>
        <w:ind w:left="360" w:hanging="360"/>
      </w:pPr>
      <w:rPr>
        <w:rFonts w:ascii="Symbol" w:hAnsi="Symbol" w:hint="default"/>
        <w:color w:val="auto"/>
        <w:sz w:val="18"/>
      </w:rPr>
    </w:lvl>
    <w:lvl w:ilvl="1" w:tplc="0C090001">
      <w:start w:val="1"/>
      <w:numFmt w:val="bullet"/>
      <w:lvlText w:val=""/>
      <w:lvlJc w:val="left"/>
      <w:pPr>
        <w:tabs>
          <w:tab w:val="num" w:pos="1440"/>
        </w:tabs>
        <w:ind w:left="1440" w:hanging="360"/>
      </w:pPr>
      <w:rPr>
        <w:rFonts w:ascii="Symbol" w:hAnsi="Symbol" w:hint="default"/>
        <w:color w:val="auto"/>
        <w:sz w:val="18"/>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Aria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Arial"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varez, Veronica">
    <w15:presenceInfo w15:providerId="AD" w15:userId="S::veronica.alvarez@tc.tc::7f3ce312-cad3-481b-bd35-383f4ff70531"/>
  </w15:person>
  <w15:person w15:author="Zambrano, Edwin">
    <w15:presenceInfo w15:providerId="None" w15:userId="Zambrano, Edw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comments="0" w:insDel="0" w:formatting="0"/>
  <w:trackRevision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514"/>
    <w:rsid w:val="00003823"/>
    <w:rsid w:val="0001392D"/>
    <w:rsid w:val="000F088E"/>
    <w:rsid w:val="00101CDF"/>
    <w:rsid w:val="00111BD2"/>
    <w:rsid w:val="00174F73"/>
    <w:rsid w:val="00175BF4"/>
    <w:rsid w:val="001B525D"/>
    <w:rsid w:val="001C52DA"/>
    <w:rsid w:val="00241551"/>
    <w:rsid w:val="002C5B9B"/>
    <w:rsid w:val="002C7520"/>
    <w:rsid w:val="00302675"/>
    <w:rsid w:val="003A677C"/>
    <w:rsid w:val="00476022"/>
    <w:rsid w:val="00504499"/>
    <w:rsid w:val="005062B9"/>
    <w:rsid w:val="0053321C"/>
    <w:rsid w:val="005E22F0"/>
    <w:rsid w:val="00641501"/>
    <w:rsid w:val="006F4337"/>
    <w:rsid w:val="00724CDD"/>
    <w:rsid w:val="007671C8"/>
    <w:rsid w:val="007A0907"/>
    <w:rsid w:val="007C750E"/>
    <w:rsid w:val="007E547F"/>
    <w:rsid w:val="00812745"/>
    <w:rsid w:val="008F17E2"/>
    <w:rsid w:val="0098681E"/>
    <w:rsid w:val="009A4DC6"/>
    <w:rsid w:val="009C3250"/>
    <w:rsid w:val="00A2211D"/>
    <w:rsid w:val="00B4260C"/>
    <w:rsid w:val="00B77FE3"/>
    <w:rsid w:val="00BB4B85"/>
    <w:rsid w:val="00BD065F"/>
    <w:rsid w:val="00C3288D"/>
    <w:rsid w:val="00C51014"/>
    <w:rsid w:val="00C75F7C"/>
    <w:rsid w:val="00CE332A"/>
    <w:rsid w:val="00D15138"/>
    <w:rsid w:val="00D97C6D"/>
    <w:rsid w:val="00EC57C8"/>
    <w:rsid w:val="00ED1514"/>
    <w:rsid w:val="00F34E30"/>
    <w:rsid w:val="00F60884"/>
    <w:rsid w:val="00FB176B"/>
    <w:rsid w:val="00FF72F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33A15F"/>
  <w15:docId w15:val="{291E9072-0575-4BCF-A8FF-29247D580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9C3250"/>
    <w:pPr>
      <w:keepNext/>
      <w:spacing w:after="0" w:line="240" w:lineRule="auto"/>
      <w:outlineLvl w:val="0"/>
    </w:pPr>
    <w:rPr>
      <w:rFonts w:ascii="Times New Roman" w:eastAsia="Times" w:hAnsi="Times New Roman" w:cs="Times New Roman"/>
      <w:b/>
      <w:sz w:val="24"/>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D15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D1514"/>
    <w:rPr>
      <w:rFonts w:ascii="Tahoma" w:hAnsi="Tahoma" w:cs="Tahoma"/>
      <w:sz w:val="16"/>
      <w:szCs w:val="16"/>
    </w:rPr>
  </w:style>
  <w:style w:type="paragraph" w:customStyle="1" w:styleId="Default">
    <w:name w:val="Default"/>
    <w:rsid w:val="00EC57C8"/>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9C32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C3250"/>
  </w:style>
  <w:style w:type="paragraph" w:styleId="Piedepgina">
    <w:name w:val="footer"/>
    <w:basedOn w:val="Normal"/>
    <w:link w:val="PiedepginaCar"/>
    <w:uiPriority w:val="99"/>
    <w:unhideWhenUsed/>
    <w:rsid w:val="009C32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C3250"/>
  </w:style>
  <w:style w:type="character" w:customStyle="1" w:styleId="Ttulo1Car">
    <w:name w:val="Título 1 Car"/>
    <w:basedOn w:val="Fuentedeprrafopredeter"/>
    <w:link w:val="Ttulo1"/>
    <w:rsid w:val="009C3250"/>
    <w:rPr>
      <w:rFonts w:ascii="Times New Roman" w:eastAsia="Times" w:hAnsi="Times New Roman" w:cs="Times New Roman"/>
      <w:b/>
      <w:sz w:val="24"/>
      <w:szCs w:val="20"/>
      <w:lang w:val="en-US" w:eastAsia="es-ES"/>
    </w:rPr>
  </w:style>
  <w:style w:type="paragraph" w:styleId="Prrafodelista">
    <w:name w:val="List Paragraph"/>
    <w:basedOn w:val="Normal"/>
    <w:uiPriority w:val="34"/>
    <w:qFormat/>
    <w:rsid w:val="009C3250"/>
    <w:pPr>
      <w:spacing w:after="0" w:line="240" w:lineRule="auto"/>
      <w:ind w:left="708"/>
    </w:pPr>
    <w:rPr>
      <w:rFonts w:ascii="Times New Roman" w:eastAsia="Times New Roman" w:hAnsi="Times New Roman" w:cs="Times New Roman"/>
      <w:sz w:val="24"/>
      <w:szCs w:val="24"/>
      <w:lang w:val="es-ES" w:eastAsia="es-ES"/>
    </w:rPr>
  </w:style>
  <w:style w:type="character" w:styleId="Hipervnculo">
    <w:name w:val="Hyperlink"/>
    <w:uiPriority w:val="99"/>
    <w:unhideWhenUsed/>
    <w:rsid w:val="009C3250"/>
    <w:rPr>
      <w:color w:val="0000FF"/>
      <w:u w:val="single"/>
    </w:rPr>
  </w:style>
  <w:style w:type="paragraph" w:styleId="TtuloTDC">
    <w:name w:val="TOC Heading"/>
    <w:basedOn w:val="Ttulo1"/>
    <w:next w:val="Normal"/>
    <w:uiPriority w:val="39"/>
    <w:unhideWhenUsed/>
    <w:qFormat/>
    <w:rsid w:val="009C3250"/>
    <w:pPr>
      <w:keepLines/>
      <w:spacing w:before="480" w:line="276" w:lineRule="auto"/>
      <w:outlineLvl w:val="9"/>
    </w:pPr>
    <w:rPr>
      <w:rFonts w:ascii="Cambria" w:eastAsia="Times New Roman" w:hAnsi="Cambria"/>
      <w:bCs/>
      <w:color w:val="365F91"/>
      <w:sz w:val="28"/>
      <w:szCs w:val="28"/>
      <w:lang w:val="es-ES" w:eastAsia="en-US"/>
    </w:rPr>
  </w:style>
  <w:style w:type="paragraph" w:styleId="TDC1">
    <w:name w:val="toc 1"/>
    <w:basedOn w:val="Normal"/>
    <w:next w:val="Normal"/>
    <w:autoRedefine/>
    <w:uiPriority w:val="39"/>
    <w:unhideWhenUsed/>
    <w:rsid w:val="009C3250"/>
    <w:pPr>
      <w:spacing w:after="100"/>
    </w:pPr>
    <w:rPr>
      <w:rFonts w:ascii="Calibri" w:eastAsia="Times New Roman" w:hAnsi="Calibri" w:cs="Times New Roman"/>
      <w:lang w:val="es-ES" w:eastAsia="es-ES"/>
    </w:rPr>
  </w:style>
  <w:style w:type="character" w:styleId="Nmerodepgina">
    <w:name w:val="page number"/>
    <w:basedOn w:val="Fuentedeprrafopredeter"/>
    <w:rsid w:val="00C75F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77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emf"/><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9.jpe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emf"/><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jpg"/><Relationship Id="rId1" Type="http://schemas.openxmlformats.org/officeDocument/2006/relationships/image" Target="media/image5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D1B65DFA26A8459482D49588DD1CF5" ma:contentTypeVersion="12" ma:contentTypeDescription="Create a new document." ma:contentTypeScope="" ma:versionID="ad490967ca756e2f03e2260174b1fed0">
  <xsd:schema xmlns:xsd="http://www.w3.org/2001/XMLSchema" xmlns:xs="http://www.w3.org/2001/XMLSchema" xmlns:p="http://schemas.microsoft.com/office/2006/metadata/properties" xmlns:ns3="5b611a6f-8844-4167-b319-60cb5573e7e3" xmlns:ns4="9e285260-0701-41fc-8781-5fce9f67671b" targetNamespace="http://schemas.microsoft.com/office/2006/metadata/properties" ma:root="true" ma:fieldsID="e6a4e2d60d51291f525f395c2db2588f" ns3:_="" ns4:_="">
    <xsd:import namespace="5b611a6f-8844-4167-b319-60cb5573e7e3"/>
    <xsd:import namespace="9e285260-0701-41fc-8781-5fce9f67671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611a6f-8844-4167-b319-60cb5573e7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285260-0701-41fc-8781-5fce9f67671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474719-BA6E-4B1E-B00A-D58A4AD06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611a6f-8844-4167-b319-60cb5573e7e3"/>
    <ds:schemaRef ds:uri="9e285260-0701-41fc-8781-5fce9f6767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92B5A2-811D-4482-B6B0-20A3BD8925E4}">
  <ds:schemaRefs>
    <ds:schemaRef ds:uri="http://schemas.microsoft.com/sharepoint/v3/contenttype/forms"/>
  </ds:schemaRefs>
</ds:datastoreItem>
</file>

<file path=customXml/itemProps3.xml><?xml version="1.0" encoding="utf-8"?>
<ds:datastoreItem xmlns:ds="http://schemas.openxmlformats.org/officeDocument/2006/customXml" ds:itemID="{5BD417FC-915C-4347-8965-1A2F1522306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Pages>
  <Words>925</Words>
  <Characters>5089</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Fabiola Cerezo</dc:creator>
  <cp:lastModifiedBy>Edwin David Zambrano Fuentes</cp:lastModifiedBy>
  <cp:revision>13</cp:revision>
  <cp:lastPrinted>2020-05-09T06:42:00Z</cp:lastPrinted>
  <dcterms:created xsi:type="dcterms:W3CDTF">2020-04-07T01:00:00Z</dcterms:created>
  <dcterms:modified xsi:type="dcterms:W3CDTF">2020-05-09T06:43:00Z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0x010100F5D1B65DFA26A8459482D49588DD1CF5</vt:lpwstr>
  </property>
</Properties>
</file>