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HAnsi"/>
          <w:b w:val="0"/>
          <w:bCs w:val="0"/>
          <w:color w:val="auto"/>
          <w:sz w:val="24"/>
          <w:szCs w:val="24"/>
          <w:lang w:val="es-US" w:eastAsia="es-ES"/>
        </w:rPr>
        <w:id w:val="27554395"/>
        <w:docPartObj>
          <w:docPartGallery w:val="Table of Contents"/>
          <w:docPartUnique/>
        </w:docPartObj>
      </w:sdtPr>
      <w:sdtEndPr>
        <w:rPr>
          <w:rFonts w:eastAsiaTheme="minorEastAsia"/>
          <w:lang w:val="es-ES"/>
        </w:rPr>
      </w:sdtEndPr>
      <w:sdtContent>
        <w:p w14:paraId="7BA842A2" w14:textId="77777777" w:rsidR="00A76E5E" w:rsidRPr="00EA7E93" w:rsidRDefault="00A21A7B" w:rsidP="00EA7E93">
          <w:pPr>
            <w:pStyle w:val="TtuloTDC"/>
            <w:spacing w:before="0"/>
            <w:jc w:val="both"/>
            <w:rPr>
              <w:rFonts w:asciiTheme="minorHAnsi" w:hAnsiTheme="minorHAnsi"/>
              <w:noProof/>
              <w:sz w:val="24"/>
              <w:szCs w:val="24"/>
            </w:rPr>
          </w:pPr>
          <w:r w:rsidRPr="00EA7E93">
            <w:rPr>
              <w:rFonts w:asciiTheme="minorHAnsi" w:eastAsiaTheme="minorEastAsia" w:hAnsiTheme="minorHAnsi" w:cstheme="minorHAnsi"/>
              <w:bCs w:val="0"/>
              <w:color w:val="1F497D" w:themeColor="text2"/>
              <w:sz w:val="24"/>
              <w:szCs w:val="24"/>
              <w:lang w:eastAsia="es-ES"/>
            </w:rPr>
            <w:t>Contenido</w:t>
          </w:r>
          <w:r w:rsidR="007D134F" w:rsidRPr="00EA7E93">
            <w:rPr>
              <w:rFonts w:asciiTheme="minorHAnsi" w:hAnsiTheme="minorHAnsi" w:cstheme="minorHAnsi"/>
              <w:sz w:val="24"/>
              <w:szCs w:val="24"/>
            </w:rPr>
            <w:fldChar w:fldCharType="begin"/>
          </w:r>
          <w:r w:rsidRPr="00EA7E93">
            <w:rPr>
              <w:rFonts w:asciiTheme="minorHAnsi" w:hAnsiTheme="minorHAnsi" w:cstheme="minorHAnsi"/>
              <w:sz w:val="24"/>
              <w:szCs w:val="24"/>
            </w:rPr>
            <w:instrText xml:space="preserve"> TOC \o "1-3" \h \z \u </w:instrText>
          </w:r>
          <w:r w:rsidR="007D134F" w:rsidRPr="00EA7E93">
            <w:rPr>
              <w:rFonts w:asciiTheme="minorHAnsi" w:hAnsiTheme="minorHAnsi" w:cstheme="minorHAnsi"/>
              <w:sz w:val="24"/>
              <w:szCs w:val="24"/>
            </w:rPr>
            <w:fldChar w:fldCharType="separate"/>
          </w:r>
        </w:p>
        <w:p w14:paraId="7BA842A3" w14:textId="59AE485B" w:rsidR="00A76E5E" w:rsidRPr="00EA7E93" w:rsidRDefault="003E4793" w:rsidP="00EA7E93">
          <w:pPr>
            <w:pStyle w:val="TDC1"/>
            <w:tabs>
              <w:tab w:val="left" w:pos="440"/>
              <w:tab w:val="right" w:leader="dot" w:pos="10196"/>
            </w:tabs>
            <w:jc w:val="both"/>
            <w:rPr>
              <w:noProof/>
              <w:sz w:val="24"/>
              <w:szCs w:val="24"/>
              <w:lang w:val="es-EC" w:eastAsia="es-EC"/>
            </w:rPr>
          </w:pPr>
          <w:hyperlink w:anchor="_Toc450235617" w:history="1">
            <w:r w:rsidR="00A76E5E" w:rsidRPr="00EA7E93">
              <w:rPr>
                <w:rStyle w:val="Hipervnculo"/>
                <w:rFonts w:eastAsia="Calibri" w:cstheme="minorHAnsi"/>
                <w:noProof/>
                <w:sz w:val="24"/>
                <w:szCs w:val="24"/>
                <w:lang w:eastAsia="en-US"/>
              </w:rPr>
              <w:t>1.</w:t>
            </w:r>
            <w:r w:rsidR="00A76E5E" w:rsidRPr="00EA7E93">
              <w:rPr>
                <w:noProof/>
                <w:sz w:val="24"/>
                <w:szCs w:val="24"/>
                <w:lang w:val="es-EC" w:eastAsia="es-EC"/>
              </w:rPr>
              <w:tab/>
            </w:r>
            <w:r w:rsidR="00A76E5E" w:rsidRPr="00EA7E93">
              <w:rPr>
                <w:rStyle w:val="Hipervnculo"/>
                <w:rFonts w:eastAsia="Calibri" w:cstheme="minorHAnsi"/>
                <w:noProof/>
                <w:sz w:val="24"/>
                <w:szCs w:val="24"/>
                <w:lang w:eastAsia="en-US"/>
              </w:rPr>
              <w:t>OBJETIVO</w:t>
            </w:r>
            <w:r w:rsidR="00A76E5E" w:rsidRPr="00EA7E93">
              <w:rPr>
                <w:noProof/>
                <w:webHidden/>
                <w:sz w:val="24"/>
                <w:szCs w:val="24"/>
              </w:rPr>
              <w:tab/>
            </w:r>
            <w:r w:rsidR="00A76E5E" w:rsidRPr="00EA7E93">
              <w:rPr>
                <w:noProof/>
                <w:webHidden/>
                <w:sz w:val="24"/>
                <w:szCs w:val="24"/>
              </w:rPr>
              <w:fldChar w:fldCharType="begin"/>
            </w:r>
            <w:r w:rsidR="00A76E5E" w:rsidRPr="00EA7E93">
              <w:rPr>
                <w:noProof/>
                <w:webHidden/>
                <w:sz w:val="24"/>
                <w:szCs w:val="24"/>
              </w:rPr>
              <w:instrText xml:space="preserve"> PAGEREF _Toc450235617 \h </w:instrText>
            </w:r>
            <w:r w:rsidR="00A76E5E" w:rsidRPr="00EA7E93">
              <w:rPr>
                <w:noProof/>
                <w:webHidden/>
                <w:sz w:val="24"/>
                <w:szCs w:val="24"/>
              </w:rPr>
            </w:r>
            <w:r w:rsidR="00A76E5E" w:rsidRPr="00EA7E93">
              <w:rPr>
                <w:noProof/>
                <w:webHidden/>
                <w:sz w:val="24"/>
                <w:szCs w:val="24"/>
              </w:rPr>
              <w:fldChar w:fldCharType="separate"/>
            </w:r>
            <w:r>
              <w:rPr>
                <w:noProof/>
                <w:webHidden/>
                <w:sz w:val="24"/>
                <w:szCs w:val="24"/>
              </w:rPr>
              <w:t>3</w:t>
            </w:r>
            <w:r w:rsidR="00A76E5E" w:rsidRPr="00EA7E93">
              <w:rPr>
                <w:noProof/>
                <w:webHidden/>
                <w:sz w:val="24"/>
                <w:szCs w:val="24"/>
              </w:rPr>
              <w:fldChar w:fldCharType="end"/>
            </w:r>
          </w:hyperlink>
        </w:p>
        <w:p w14:paraId="7BA842A4" w14:textId="0E302861" w:rsidR="00A76E5E" w:rsidRPr="00EA7E93" w:rsidRDefault="003E4793" w:rsidP="00EA7E93">
          <w:pPr>
            <w:pStyle w:val="TDC1"/>
            <w:tabs>
              <w:tab w:val="left" w:pos="440"/>
              <w:tab w:val="right" w:leader="dot" w:pos="10196"/>
            </w:tabs>
            <w:jc w:val="both"/>
            <w:rPr>
              <w:noProof/>
              <w:sz w:val="24"/>
              <w:szCs w:val="24"/>
              <w:lang w:val="es-EC" w:eastAsia="es-EC"/>
            </w:rPr>
          </w:pPr>
          <w:hyperlink w:anchor="_Toc450235618" w:history="1">
            <w:r w:rsidR="00A76E5E" w:rsidRPr="00EA7E93">
              <w:rPr>
                <w:rStyle w:val="Hipervnculo"/>
                <w:rFonts w:eastAsia="Calibri" w:cstheme="minorHAnsi"/>
                <w:noProof/>
                <w:sz w:val="24"/>
                <w:szCs w:val="24"/>
                <w:lang w:eastAsia="en-US"/>
              </w:rPr>
              <w:t>2.</w:t>
            </w:r>
            <w:r w:rsidR="00A76E5E" w:rsidRPr="00EA7E93">
              <w:rPr>
                <w:noProof/>
                <w:sz w:val="24"/>
                <w:szCs w:val="24"/>
                <w:lang w:val="es-EC" w:eastAsia="es-EC"/>
              </w:rPr>
              <w:tab/>
            </w:r>
            <w:r w:rsidR="00A76E5E" w:rsidRPr="00EA7E93">
              <w:rPr>
                <w:rStyle w:val="Hipervnculo"/>
                <w:rFonts w:eastAsia="Calibri" w:cstheme="minorHAnsi"/>
                <w:noProof/>
                <w:sz w:val="24"/>
                <w:szCs w:val="24"/>
                <w:lang w:eastAsia="en-US"/>
              </w:rPr>
              <w:t>DEFINICIONES</w:t>
            </w:r>
            <w:r w:rsidR="00A76E5E" w:rsidRPr="00EA7E93">
              <w:rPr>
                <w:noProof/>
                <w:webHidden/>
                <w:sz w:val="24"/>
                <w:szCs w:val="24"/>
              </w:rPr>
              <w:tab/>
            </w:r>
            <w:r w:rsidR="00A76E5E" w:rsidRPr="00EA7E93">
              <w:rPr>
                <w:noProof/>
                <w:webHidden/>
                <w:sz w:val="24"/>
                <w:szCs w:val="24"/>
              </w:rPr>
              <w:fldChar w:fldCharType="begin"/>
            </w:r>
            <w:r w:rsidR="00A76E5E" w:rsidRPr="00EA7E93">
              <w:rPr>
                <w:noProof/>
                <w:webHidden/>
                <w:sz w:val="24"/>
                <w:szCs w:val="24"/>
              </w:rPr>
              <w:instrText xml:space="preserve"> PAGEREF _Toc450235618 \h </w:instrText>
            </w:r>
            <w:r w:rsidR="00A76E5E" w:rsidRPr="00EA7E93">
              <w:rPr>
                <w:noProof/>
                <w:webHidden/>
                <w:sz w:val="24"/>
                <w:szCs w:val="24"/>
              </w:rPr>
            </w:r>
            <w:r w:rsidR="00A76E5E" w:rsidRPr="00EA7E93">
              <w:rPr>
                <w:noProof/>
                <w:webHidden/>
                <w:sz w:val="24"/>
                <w:szCs w:val="24"/>
              </w:rPr>
              <w:fldChar w:fldCharType="separate"/>
            </w:r>
            <w:r>
              <w:rPr>
                <w:noProof/>
                <w:webHidden/>
                <w:sz w:val="24"/>
                <w:szCs w:val="24"/>
              </w:rPr>
              <w:t>3</w:t>
            </w:r>
            <w:r w:rsidR="00A76E5E" w:rsidRPr="00EA7E93">
              <w:rPr>
                <w:noProof/>
                <w:webHidden/>
                <w:sz w:val="24"/>
                <w:szCs w:val="24"/>
              </w:rPr>
              <w:fldChar w:fldCharType="end"/>
            </w:r>
          </w:hyperlink>
        </w:p>
        <w:p w14:paraId="7BA842A5" w14:textId="06FC214A" w:rsidR="00A76E5E" w:rsidRPr="00EA7E93" w:rsidRDefault="003E4793" w:rsidP="00EA7E93">
          <w:pPr>
            <w:pStyle w:val="TDC1"/>
            <w:tabs>
              <w:tab w:val="left" w:pos="440"/>
              <w:tab w:val="right" w:leader="dot" w:pos="10196"/>
            </w:tabs>
            <w:jc w:val="both"/>
            <w:rPr>
              <w:noProof/>
              <w:sz w:val="24"/>
              <w:szCs w:val="24"/>
              <w:lang w:val="es-EC" w:eastAsia="es-EC"/>
            </w:rPr>
          </w:pPr>
          <w:hyperlink w:anchor="_Toc450235619" w:history="1">
            <w:r w:rsidR="00A76E5E" w:rsidRPr="00EA7E93">
              <w:rPr>
                <w:rStyle w:val="Hipervnculo"/>
                <w:rFonts w:eastAsia="Calibri" w:cstheme="minorHAnsi"/>
                <w:noProof/>
                <w:sz w:val="24"/>
                <w:szCs w:val="24"/>
                <w:lang w:eastAsia="en-US"/>
              </w:rPr>
              <w:t>3.</w:t>
            </w:r>
            <w:r w:rsidR="00A76E5E" w:rsidRPr="00EA7E93">
              <w:rPr>
                <w:noProof/>
                <w:sz w:val="24"/>
                <w:szCs w:val="24"/>
                <w:lang w:val="es-EC" w:eastAsia="es-EC"/>
              </w:rPr>
              <w:tab/>
            </w:r>
            <w:r w:rsidR="00A76E5E" w:rsidRPr="00EA7E93">
              <w:rPr>
                <w:rStyle w:val="Hipervnculo"/>
                <w:rFonts w:eastAsia="Calibri" w:cstheme="minorHAnsi"/>
                <w:noProof/>
                <w:sz w:val="24"/>
                <w:szCs w:val="24"/>
                <w:lang w:eastAsia="en-US"/>
              </w:rPr>
              <w:t>INSTALACIÓN SERVIDOR</w:t>
            </w:r>
            <w:r w:rsidR="00A76E5E" w:rsidRPr="00EA7E93">
              <w:rPr>
                <w:noProof/>
                <w:webHidden/>
                <w:sz w:val="24"/>
                <w:szCs w:val="24"/>
              </w:rPr>
              <w:tab/>
            </w:r>
            <w:r w:rsidR="00A76E5E" w:rsidRPr="00EA7E93">
              <w:rPr>
                <w:noProof/>
                <w:webHidden/>
                <w:sz w:val="24"/>
                <w:szCs w:val="24"/>
              </w:rPr>
              <w:fldChar w:fldCharType="begin"/>
            </w:r>
            <w:r w:rsidR="00A76E5E" w:rsidRPr="00EA7E93">
              <w:rPr>
                <w:noProof/>
                <w:webHidden/>
                <w:sz w:val="24"/>
                <w:szCs w:val="24"/>
              </w:rPr>
              <w:instrText xml:space="preserve"> PAGEREF _Toc450235619 \h </w:instrText>
            </w:r>
            <w:r w:rsidR="00A76E5E" w:rsidRPr="00EA7E93">
              <w:rPr>
                <w:noProof/>
                <w:webHidden/>
                <w:sz w:val="24"/>
                <w:szCs w:val="24"/>
              </w:rPr>
            </w:r>
            <w:r w:rsidR="00A76E5E" w:rsidRPr="00EA7E93">
              <w:rPr>
                <w:noProof/>
                <w:webHidden/>
                <w:sz w:val="24"/>
                <w:szCs w:val="24"/>
              </w:rPr>
              <w:fldChar w:fldCharType="separate"/>
            </w:r>
            <w:r>
              <w:rPr>
                <w:noProof/>
                <w:webHidden/>
                <w:sz w:val="24"/>
                <w:szCs w:val="24"/>
              </w:rPr>
              <w:t>4</w:t>
            </w:r>
            <w:r w:rsidR="00A76E5E" w:rsidRPr="00EA7E93">
              <w:rPr>
                <w:noProof/>
                <w:webHidden/>
                <w:sz w:val="24"/>
                <w:szCs w:val="24"/>
              </w:rPr>
              <w:fldChar w:fldCharType="end"/>
            </w:r>
          </w:hyperlink>
        </w:p>
        <w:p w14:paraId="7BA842A6" w14:textId="37816374" w:rsidR="00A76E5E" w:rsidRPr="00EA7E93" w:rsidRDefault="003E4793" w:rsidP="00EA7E93">
          <w:pPr>
            <w:pStyle w:val="TDC1"/>
            <w:tabs>
              <w:tab w:val="left" w:pos="440"/>
              <w:tab w:val="right" w:leader="dot" w:pos="10196"/>
            </w:tabs>
            <w:jc w:val="both"/>
            <w:rPr>
              <w:noProof/>
              <w:sz w:val="24"/>
              <w:szCs w:val="24"/>
              <w:lang w:val="es-EC" w:eastAsia="es-EC"/>
            </w:rPr>
          </w:pPr>
          <w:hyperlink w:anchor="_Toc450235620" w:history="1">
            <w:r w:rsidR="00A76E5E" w:rsidRPr="00EA7E93">
              <w:rPr>
                <w:rStyle w:val="Hipervnculo"/>
                <w:rFonts w:eastAsia="Calibri" w:cstheme="minorHAnsi"/>
                <w:noProof/>
                <w:sz w:val="24"/>
                <w:szCs w:val="24"/>
                <w:lang w:eastAsia="en-US"/>
              </w:rPr>
              <w:t>4.</w:t>
            </w:r>
            <w:r w:rsidR="00A76E5E" w:rsidRPr="00EA7E93">
              <w:rPr>
                <w:noProof/>
                <w:sz w:val="24"/>
                <w:szCs w:val="24"/>
                <w:lang w:val="es-EC" w:eastAsia="es-EC"/>
              </w:rPr>
              <w:tab/>
            </w:r>
            <w:r w:rsidR="00A76E5E" w:rsidRPr="00EA7E93">
              <w:rPr>
                <w:rStyle w:val="Hipervnculo"/>
                <w:rFonts w:eastAsia="Calibri" w:cstheme="minorHAnsi"/>
                <w:noProof/>
                <w:sz w:val="24"/>
                <w:szCs w:val="24"/>
                <w:lang w:eastAsia="en-US"/>
              </w:rPr>
              <w:t>INSTALACIÓN SERVIDOR VIRTUALIZADO</w:t>
            </w:r>
            <w:r w:rsidR="00A76E5E" w:rsidRPr="00EA7E93">
              <w:rPr>
                <w:noProof/>
                <w:webHidden/>
                <w:sz w:val="24"/>
                <w:szCs w:val="24"/>
              </w:rPr>
              <w:tab/>
            </w:r>
            <w:r w:rsidR="00A76E5E" w:rsidRPr="00EA7E93">
              <w:rPr>
                <w:noProof/>
                <w:webHidden/>
                <w:sz w:val="24"/>
                <w:szCs w:val="24"/>
              </w:rPr>
              <w:fldChar w:fldCharType="begin"/>
            </w:r>
            <w:r w:rsidR="00A76E5E" w:rsidRPr="00EA7E93">
              <w:rPr>
                <w:noProof/>
                <w:webHidden/>
                <w:sz w:val="24"/>
                <w:szCs w:val="24"/>
              </w:rPr>
              <w:instrText xml:space="preserve"> PAGEREF _Toc450235620 \h </w:instrText>
            </w:r>
            <w:r w:rsidR="00A76E5E" w:rsidRPr="00EA7E93">
              <w:rPr>
                <w:noProof/>
                <w:webHidden/>
                <w:sz w:val="24"/>
                <w:szCs w:val="24"/>
              </w:rPr>
            </w:r>
            <w:r w:rsidR="00A76E5E" w:rsidRPr="00EA7E93">
              <w:rPr>
                <w:noProof/>
                <w:webHidden/>
                <w:sz w:val="24"/>
                <w:szCs w:val="24"/>
              </w:rPr>
              <w:fldChar w:fldCharType="separate"/>
            </w:r>
            <w:r>
              <w:rPr>
                <w:noProof/>
                <w:webHidden/>
                <w:sz w:val="24"/>
                <w:szCs w:val="24"/>
              </w:rPr>
              <w:t>5</w:t>
            </w:r>
            <w:r w:rsidR="00A76E5E" w:rsidRPr="00EA7E93">
              <w:rPr>
                <w:noProof/>
                <w:webHidden/>
                <w:sz w:val="24"/>
                <w:szCs w:val="24"/>
              </w:rPr>
              <w:fldChar w:fldCharType="end"/>
            </w:r>
          </w:hyperlink>
        </w:p>
        <w:p w14:paraId="7BA842A7" w14:textId="6602E25E" w:rsidR="00A76E5E" w:rsidRPr="00EA7E93" w:rsidRDefault="003E4793" w:rsidP="00EA7E93">
          <w:pPr>
            <w:pStyle w:val="TDC1"/>
            <w:tabs>
              <w:tab w:val="left" w:pos="440"/>
              <w:tab w:val="right" w:leader="dot" w:pos="10196"/>
            </w:tabs>
            <w:jc w:val="both"/>
            <w:rPr>
              <w:noProof/>
              <w:sz w:val="24"/>
              <w:szCs w:val="24"/>
              <w:lang w:val="es-EC" w:eastAsia="es-EC"/>
            </w:rPr>
          </w:pPr>
          <w:hyperlink w:anchor="_Toc450235621" w:history="1">
            <w:r w:rsidR="00A76E5E" w:rsidRPr="00EA7E93">
              <w:rPr>
                <w:rStyle w:val="Hipervnculo"/>
                <w:rFonts w:eastAsia="Calibri" w:cstheme="minorHAnsi"/>
                <w:noProof/>
                <w:sz w:val="24"/>
                <w:szCs w:val="24"/>
                <w:lang w:eastAsia="en-US"/>
              </w:rPr>
              <w:t>5.</w:t>
            </w:r>
            <w:r w:rsidR="00A76E5E" w:rsidRPr="00EA7E93">
              <w:rPr>
                <w:noProof/>
                <w:sz w:val="24"/>
                <w:szCs w:val="24"/>
                <w:lang w:val="es-EC" w:eastAsia="es-EC"/>
              </w:rPr>
              <w:tab/>
            </w:r>
            <w:r w:rsidR="00A76E5E" w:rsidRPr="00EA7E93">
              <w:rPr>
                <w:rStyle w:val="Hipervnculo"/>
                <w:rFonts w:eastAsia="Calibri" w:cstheme="minorHAnsi"/>
                <w:noProof/>
                <w:sz w:val="24"/>
                <w:szCs w:val="24"/>
                <w:lang w:eastAsia="en-US"/>
              </w:rPr>
              <w:t>INSTALACIÓN SQL SERVER 2008 R2</w:t>
            </w:r>
            <w:r w:rsidR="00A76E5E" w:rsidRPr="00EA7E93">
              <w:rPr>
                <w:noProof/>
                <w:webHidden/>
                <w:sz w:val="24"/>
                <w:szCs w:val="24"/>
              </w:rPr>
              <w:tab/>
            </w:r>
            <w:r w:rsidR="00A76E5E" w:rsidRPr="00EA7E93">
              <w:rPr>
                <w:noProof/>
                <w:webHidden/>
                <w:sz w:val="24"/>
                <w:szCs w:val="24"/>
              </w:rPr>
              <w:fldChar w:fldCharType="begin"/>
            </w:r>
            <w:r w:rsidR="00A76E5E" w:rsidRPr="00EA7E93">
              <w:rPr>
                <w:noProof/>
                <w:webHidden/>
                <w:sz w:val="24"/>
                <w:szCs w:val="24"/>
              </w:rPr>
              <w:instrText xml:space="preserve"> PAGEREF _Toc450235621 \h </w:instrText>
            </w:r>
            <w:r w:rsidR="00A76E5E" w:rsidRPr="00EA7E93">
              <w:rPr>
                <w:noProof/>
                <w:webHidden/>
                <w:sz w:val="24"/>
                <w:szCs w:val="24"/>
              </w:rPr>
            </w:r>
            <w:r w:rsidR="00A76E5E" w:rsidRPr="00EA7E93">
              <w:rPr>
                <w:noProof/>
                <w:webHidden/>
                <w:sz w:val="24"/>
                <w:szCs w:val="24"/>
              </w:rPr>
              <w:fldChar w:fldCharType="separate"/>
            </w:r>
            <w:r>
              <w:rPr>
                <w:noProof/>
                <w:webHidden/>
                <w:sz w:val="24"/>
                <w:szCs w:val="24"/>
              </w:rPr>
              <w:t>6</w:t>
            </w:r>
            <w:r w:rsidR="00A76E5E" w:rsidRPr="00EA7E93">
              <w:rPr>
                <w:noProof/>
                <w:webHidden/>
                <w:sz w:val="24"/>
                <w:szCs w:val="24"/>
              </w:rPr>
              <w:fldChar w:fldCharType="end"/>
            </w:r>
          </w:hyperlink>
        </w:p>
        <w:p w14:paraId="7BA842A8" w14:textId="4D4AA149" w:rsidR="00A76E5E" w:rsidRPr="00EA7E93" w:rsidRDefault="003D172A" w:rsidP="00EA7E93">
          <w:pPr>
            <w:pStyle w:val="TDC1"/>
            <w:tabs>
              <w:tab w:val="left" w:pos="440"/>
              <w:tab w:val="right" w:leader="dot" w:pos="10196"/>
            </w:tabs>
            <w:jc w:val="both"/>
            <w:rPr>
              <w:noProof/>
              <w:sz w:val="24"/>
              <w:szCs w:val="24"/>
              <w:lang w:val="es-EC" w:eastAsia="es-EC"/>
            </w:rPr>
          </w:pPr>
          <w:r>
            <w:fldChar w:fldCharType="begin"/>
          </w:r>
          <w:r>
            <w:instrText xml:space="preserve"> HYPERLINK \l "_Toc450235622" </w:instrText>
          </w:r>
          <w:r>
            <w:fldChar w:fldCharType="separate"/>
          </w:r>
          <w:r w:rsidR="00A76E5E" w:rsidRPr="00EA7E93">
            <w:rPr>
              <w:rStyle w:val="Hipervnculo"/>
              <w:rFonts w:eastAsia="Calibri" w:cstheme="minorHAnsi"/>
              <w:noProof/>
              <w:sz w:val="24"/>
              <w:szCs w:val="24"/>
              <w:lang w:eastAsia="en-US"/>
            </w:rPr>
            <w:t>6.</w:t>
          </w:r>
          <w:r w:rsidR="00A76E5E" w:rsidRPr="00EA7E93">
            <w:rPr>
              <w:noProof/>
              <w:sz w:val="24"/>
              <w:szCs w:val="24"/>
              <w:lang w:val="es-EC" w:eastAsia="es-EC"/>
            </w:rPr>
            <w:tab/>
          </w:r>
          <w:r w:rsidR="00A76E5E" w:rsidRPr="00EA7E93">
            <w:rPr>
              <w:rStyle w:val="Hipervnculo"/>
              <w:rFonts w:eastAsia="Calibri" w:cstheme="minorHAnsi"/>
              <w:noProof/>
              <w:sz w:val="24"/>
              <w:szCs w:val="24"/>
              <w:lang w:eastAsia="en-US"/>
            </w:rPr>
            <w:t>INSTALACIÓN DE INFOR LN</w:t>
          </w:r>
          <w:r w:rsidR="00A76E5E" w:rsidRPr="00EA7E93">
            <w:rPr>
              <w:noProof/>
              <w:webHidden/>
              <w:sz w:val="24"/>
              <w:szCs w:val="24"/>
            </w:rPr>
            <w:tab/>
          </w:r>
          <w:r w:rsidR="00A76E5E" w:rsidRPr="00EA7E93">
            <w:rPr>
              <w:noProof/>
              <w:webHidden/>
              <w:sz w:val="24"/>
              <w:szCs w:val="24"/>
            </w:rPr>
            <w:fldChar w:fldCharType="begin"/>
          </w:r>
          <w:r w:rsidR="00A76E5E" w:rsidRPr="00EA7E93">
            <w:rPr>
              <w:noProof/>
              <w:webHidden/>
              <w:sz w:val="24"/>
              <w:szCs w:val="24"/>
            </w:rPr>
            <w:instrText xml:space="preserve"> PAGEREF _Toc450235622 \h </w:instrText>
          </w:r>
          <w:r w:rsidR="00A76E5E" w:rsidRPr="00EA7E93">
            <w:rPr>
              <w:noProof/>
              <w:webHidden/>
              <w:sz w:val="24"/>
              <w:szCs w:val="24"/>
            </w:rPr>
          </w:r>
          <w:r w:rsidR="00A76E5E" w:rsidRPr="00EA7E93">
            <w:rPr>
              <w:noProof/>
              <w:webHidden/>
              <w:sz w:val="24"/>
              <w:szCs w:val="24"/>
            </w:rPr>
            <w:fldChar w:fldCharType="separate"/>
          </w:r>
          <w:ins w:id="0" w:author="Zambrano, Edwin" w:date="2020-05-09T01:23:00Z">
            <w:r w:rsidR="003E4793">
              <w:rPr>
                <w:noProof/>
                <w:webHidden/>
                <w:sz w:val="24"/>
                <w:szCs w:val="24"/>
              </w:rPr>
              <w:t>10</w:t>
            </w:r>
          </w:ins>
          <w:ins w:id="1" w:author="Ligia Freire" w:date="2017-01-10T15:52:00Z">
            <w:del w:id="2" w:author="Zambrano, Edwin" w:date="2020-05-09T01:23:00Z">
              <w:r w:rsidR="009F2C7F" w:rsidDel="003E4793">
                <w:rPr>
                  <w:noProof/>
                  <w:webHidden/>
                  <w:sz w:val="24"/>
                  <w:szCs w:val="24"/>
                </w:rPr>
                <w:delText>10</w:delText>
              </w:r>
            </w:del>
          </w:ins>
          <w:del w:id="3" w:author="Zambrano, Edwin" w:date="2020-05-09T01:23:00Z">
            <w:r w:rsidR="00A76E5E" w:rsidRPr="00EA7E93" w:rsidDel="003E4793">
              <w:rPr>
                <w:noProof/>
                <w:webHidden/>
                <w:sz w:val="24"/>
                <w:szCs w:val="24"/>
              </w:rPr>
              <w:delText>9</w:delText>
            </w:r>
          </w:del>
          <w:r w:rsidR="00A76E5E" w:rsidRPr="00EA7E93">
            <w:rPr>
              <w:noProof/>
              <w:webHidden/>
              <w:sz w:val="24"/>
              <w:szCs w:val="24"/>
            </w:rPr>
            <w:fldChar w:fldCharType="end"/>
          </w:r>
          <w:r>
            <w:rPr>
              <w:noProof/>
              <w:sz w:val="24"/>
              <w:szCs w:val="24"/>
            </w:rPr>
            <w:fldChar w:fldCharType="end"/>
          </w:r>
        </w:p>
        <w:p w14:paraId="7BA842A9" w14:textId="6224E69C" w:rsidR="00A76E5E" w:rsidRPr="00EA7E93" w:rsidRDefault="003D172A" w:rsidP="00EA7E93">
          <w:pPr>
            <w:pStyle w:val="TDC1"/>
            <w:tabs>
              <w:tab w:val="left" w:pos="660"/>
              <w:tab w:val="right" w:leader="dot" w:pos="10196"/>
            </w:tabs>
            <w:jc w:val="both"/>
            <w:rPr>
              <w:noProof/>
              <w:sz w:val="24"/>
              <w:szCs w:val="24"/>
              <w:lang w:val="es-EC" w:eastAsia="es-EC"/>
            </w:rPr>
          </w:pPr>
          <w:r>
            <w:fldChar w:fldCharType="begin"/>
          </w:r>
          <w:r>
            <w:instrText xml:space="preserve"> HYPERLINK \l "_Toc450235623" </w:instrText>
          </w:r>
          <w:r>
            <w:fldChar w:fldCharType="separate"/>
          </w:r>
          <w:r w:rsidR="00A76E5E" w:rsidRPr="00EA7E93">
            <w:rPr>
              <w:rStyle w:val="Hipervnculo"/>
              <w:noProof/>
              <w:sz w:val="24"/>
              <w:szCs w:val="24"/>
            </w:rPr>
            <w:t>6.1.</w:t>
          </w:r>
          <w:r w:rsidR="00A76E5E" w:rsidRPr="00EA7E93">
            <w:rPr>
              <w:noProof/>
              <w:sz w:val="24"/>
              <w:szCs w:val="24"/>
              <w:lang w:val="es-EC" w:eastAsia="es-EC"/>
            </w:rPr>
            <w:tab/>
          </w:r>
          <w:r w:rsidR="00A76E5E" w:rsidRPr="00EA7E93">
            <w:rPr>
              <w:rStyle w:val="Hipervnculo"/>
              <w:noProof/>
              <w:sz w:val="24"/>
              <w:szCs w:val="24"/>
            </w:rPr>
            <w:t>Verificar prerrequisitos para instalación de Infor</w:t>
          </w:r>
          <w:r w:rsidR="00A76E5E" w:rsidRPr="00EA7E93">
            <w:rPr>
              <w:noProof/>
              <w:webHidden/>
              <w:sz w:val="24"/>
              <w:szCs w:val="24"/>
            </w:rPr>
            <w:tab/>
          </w:r>
          <w:r w:rsidR="00A76E5E" w:rsidRPr="00EA7E93">
            <w:rPr>
              <w:noProof/>
              <w:webHidden/>
              <w:sz w:val="24"/>
              <w:szCs w:val="24"/>
            </w:rPr>
            <w:fldChar w:fldCharType="begin"/>
          </w:r>
          <w:r w:rsidR="00A76E5E" w:rsidRPr="00EA7E93">
            <w:rPr>
              <w:noProof/>
              <w:webHidden/>
              <w:sz w:val="24"/>
              <w:szCs w:val="24"/>
            </w:rPr>
            <w:instrText xml:space="preserve"> PAGEREF _Toc450235623 \h </w:instrText>
          </w:r>
          <w:r w:rsidR="00A76E5E" w:rsidRPr="00EA7E93">
            <w:rPr>
              <w:noProof/>
              <w:webHidden/>
              <w:sz w:val="24"/>
              <w:szCs w:val="24"/>
            </w:rPr>
          </w:r>
          <w:r w:rsidR="00A76E5E" w:rsidRPr="00EA7E93">
            <w:rPr>
              <w:noProof/>
              <w:webHidden/>
              <w:sz w:val="24"/>
              <w:szCs w:val="24"/>
            </w:rPr>
            <w:fldChar w:fldCharType="separate"/>
          </w:r>
          <w:ins w:id="4" w:author="Zambrano, Edwin" w:date="2020-05-09T01:23:00Z">
            <w:r w:rsidR="003E4793">
              <w:rPr>
                <w:noProof/>
                <w:webHidden/>
                <w:sz w:val="24"/>
                <w:szCs w:val="24"/>
              </w:rPr>
              <w:t>10</w:t>
            </w:r>
          </w:ins>
          <w:ins w:id="5" w:author="Ligia Freire" w:date="2017-01-10T15:52:00Z">
            <w:del w:id="6" w:author="Zambrano, Edwin" w:date="2020-05-09T01:23:00Z">
              <w:r w:rsidR="009F2C7F" w:rsidDel="003E4793">
                <w:rPr>
                  <w:noProof/>
                  <w:webHidden/>
                  <w:sz w:val="24"/>
                  <w:szCs w:val="24"/>
                </w:rPr>
                <w:delText>10</w:delText>
              </w:r>
            </w:del>
          </w:ins>
          <w:del w:id="7" w:author="Zambrano, Edwin" w:date="2020-05-09T01:23:00Z">
            <w:r w:rsidR="00A76E5E" w:rsidRPr="00EA7E93" w:rsidDel="003E4793">
              <w:rPr>
                <w:noProof/>
                <w:webHidden/>
                <w:sz w:val="24"/>
                <w:szCs w:val="24"/>
              </w:rPr>
              <w:delText>9</w:delText>
            </w:r>
          </w:del>
          <w:r w:rsidR="00A76E5E" w:rsidRPr="00EA7E93">
            <w:rPr>
              <w:noProof/>
              <w:webHidden/>
              <w:sz w:val="24"/>
              <w:szCs w:val="24"/>
            </w:rPr>
            <w:fldChar w:fldCharType="end"/>
          </w:r>
          <w:r>
            <w:rPr>
              <w:noProof/>
              <w:sz w:val="24"/>
              <w:szCs w:val="24"/>
            </w:rPr>
            <w:fldChar w:fldCharType="end"/>
          </w:r>
        </w:p>
        <w:p w14:paraId="7BA842AA" w14:textId="41133F96" w:rsidR="00A76E5E" w:rsidRPr="00EA7E93" w:rsidRDefault="003D172A" w:rsidP="00EA7E93">
          <w:pPr>
            <w:pStyle w:val="TDC1"/>
            <w:tabs>
              <w:tab w:val="left" w:pos="660"/>
              <w:tab w:val="right" w:leader="dot" w:pos="10196"/>
            </w:tabs>
            <w:jc w:val="both"/>
            <w:rPr>
              <w:noProof/>
              <w:sz w:val="24"/>
              <w:szCs w:val="24"/>
              <w:lang w:val="es-EC" w:eastAsia="es-EC"/>
            </w:rPr>
          </w:pPr>
          <w:r>
            <w:fldChar w:fldCharType="begin"/>
          </w:r>
          <w:r>
            <w:instrText xml:space="preserve"> HYPERLINK \l "_Toc450235624" </w:instrText>
          </w:r>
          <w:r>
            <w:fldChar w:fldCharType="separate"/>
          </w:r>
          <w:r w:rsidR="00A76E5E" w:rsidRPr="00EA7E93">
            <w:rPr>
              <w:rStyle w:val="Hipervnculo"/>
              <w:noProof/>
              <w:sz w:val="24"/>
              <w:szCs w:val="24"/>
            </w:rPr>
            <w:t>6.2.</w:t>
          </w:r>
          <w:r w:rsidR="00A76E5E" w:rsidRPr="00EA7E93">
            <w:rPr>
              <w:noProof/>
              <w:sz w:val="24"/>
              <w:szCs w:val="24"/>
              <w:lang w:val="es-EC" w:eastAsia="es-EC"/>
            </w:rPr>
            <w:tab/>
          </w:r>
          <w:r w:rsidR="00A76E5E" w:rsidRPr="00EA7E93">
            <w:rPr>
              <w:rStyle w:val="Hipervnculo"/>
              <w:noProof/>
              <w:sz w:val="24"/>
              <w:szCs w:val="24"/>
            </w:rPr>
            <w:t>Crear instaladores en equipo</w:t>
          </w:r>
          <w:r w:rsidR="00A76E5E" w:rsidRPr="00EA7E93">
            <w:rPr>
              <w:noProof/>
              <w:webHidden/>
              <w:sz w:val="24"/>
              <w:szCs w:val="24"/>
            </w:rPr>
            <w:tab/>
          </w:r>
          <w:r w:rsidR="00A76E5E" w:rsidRPr="00EA7E93">
            <w:rPr>
              <w:noProof/>
              <w:webHidden/>
              <w:sz w:val="24"/>
              <w:szCs w:val="24"/>
            </w:rPr>
            <w:fldChar w:fldCharType="begin"/>
          </w:r>
          <w:r w:rsidR="00A76E5E" w:rsidRPr="00EA7E93">
            <w:rPr>
              <w:noProof/>
              <w:webHidden/>
              <w:sz w:val="24"/>
              <w:szCs w:val="24"/>
            </w:rPr>
            <w:instrText xml:space="preserve"> PAGEREF _Toc450235624 \h </w:instrText>
          </w:r>
          <w:r w:rsidR="00A76E5E" w:rsidRPr="00EA7E93">
            <w:rPr>
              <w:noProof/>
              <w:webHidden/>
              <w:sz w:val="24"/>
              <w:szCs w:val="24"/>
            </w:rPr>
          </w:r>
          <w:r w:rsidR="00A76E5E" w:rsidRPr="00EA7E93">
            <w:rPr>
              <w:noProof/>
              <w:webHidden/>
              <w:sz w:val="24"/>
              <w:szCs w:val="24"/>
            </w:rPr>
            <w:fldChar w:fldCharType="separate"/>
          </w:r>
          <w:ins w:id="8" w:author="Zambrano, Edwin" w:date="2020-05-09T01:23:00Z">
            <w:r w:rsidR="003E4793">
              <w:rPr>
                <w:noProof/>
                <w:webHidden/>
                <w:sz w:val="24"/>
                <w:szCs w:val="24"/>
              </w:rPr>
              <w:t>11</w:t>
            </w:r>
          </w:ins>
          <w:ins w:id="9" w:author="Ligia Freire" w:date="2017-01-10T15:52:00Z">
            <w:del w:id="10" w:author="Zambrano, Edwin" w:date="2020-05-09T01:23:00Z">
              <w:r w:rsidR="009F2C7F" w:rsidDel="003E4793">
                <w:rPr>
                  <w:noProof/>
                  <w:webHidden/>
                  <w:sz w:val="24"/>
                  <w:szCs w:val="24"/>
                </w:rPr>
                <w:delText>11</w:delText>
              </w:r>
            </w:del>
          </w:ins>
          <w:del w:id="11" w:author="Zambrano, Edwin" w:date="2020-05-09T01:23:00Z">
            <w:r w:rsidR="00A76E5E" w:rsidRPr="00EA7E93" w:rsidDel="003E4793">
              <w:rPr>
                <w:noProof/>
                <w:webHidden/>
                <w:sz w:val="24"/>
                <w:szCs w:val="24"/>
              </w:rPr>
              <w:delText>10</w:delText>
            </w:r>
          </w:del>
          <w:r w:rsidR="00A76E5E" w:rsidRPr="00EA7E93">
            <w:rPr>
              <w:noProof/>
              <w:webHidden/>
              <w:sz w:val="24"/>
              <w:szCs w:val="24"/>
            </w:rPr>
            <w:fldChar w:fldCharType="end"/>
          </w:r>
          <w:r>
            <w:rPr>
              <w:noProof/>
              <w:sz w:val="24"/>
              <w:szCs w:val="24"/>
            </w:rPr>
            <w:fldChar w:fldCharType="end"/>
          </w:r>
        </w:p>
        <w:p w14:paraId="7BA842AB" w14:textId="0406898E" w:rsidR="00A76E5E" w:rsidRPr="00EA7E93" w:rsidRDefault="003D172A" w:rsidP="00EA7E93">
          <w:pPr>
            <w:pStyle w:val="TDC1"/>
            <w:tabs>
              <w:tab w:val="left" w:pos="660"/>
              <w:tab w:val="right" w:leader="dot" w:pos="10196"/>
            </w:tabs>
            <w:jc w:val="both"/>
            <w:rPr>
              <w:noProof/>
              <w:sz w:val="24"/>
              <w:szCs w:val="24"/>
              <w:lang w:val="es-EC" w:eastAsia="es-EC"/>
            </w:rPr>
          </w:pPr>
          <w:r>
            <w:fldChar w:fldCharType="begin"/>
          </w:r>
          <w:r>
            <w:instrText xml:space="preserve"> HYPERLINK \l "_Toc450235625" </w:instrText>
          </w:r>
          <w:r>
            <w:fldChar w:fldCharType="separate"/>
          </w:r>
          <w:r w:rsidR="00A76E5E" w:rsidRPr="00EA7E93">
            <w:rPr>
              <w:rStyle w:val="Hipervnculo"/>
              <w:noProof/>
              <w:sz w:val="24"/>
              <w:szCs w:val="24"/>
              <w:lang w:val="en-US"/>
            </w:rPr>
            <w:t>6.3.</w:t>
          </w:r>
          <w:r w:rsidR="00A76E5E" w:rsidRPr="00EA7E93">
            <w:rPr>
              <w:noProof/>
              <w:sz w:val="24"/>
              <w:szCs w:val="24"/>
              <w:lang w:val="es-EC" w:eastAsia="es-EC"/>
            </w:rPr>
            <w:tab/>
          </w:r>
          <w:r w:rsidR="00A76E5E" w:rsidRPr="00EA7E93">
            <w:rPr>
              <w:rStyle w:val="Hipervnculo"/>
              <w:noProof/>
              <w:sz w:val="24"/>
              <w:szCs w:val="24"/>
              <w:lang w:val="en-US"/>
            </w:rPr>
            <w:t>Instalar SLM (Solution License Manager)</w:t>
          </w:r>
          <w:r w:rsidR="00A76E5E" w:rsidRPr="00EA7E93">
            <w:rPr>
              <w:noProof/>
              <w:webHidden/>
              <w:sz w:val="24"/>
              <w:szCs w:val="24"/>
            </w:rPr>
            <w:tab/>
          </w:r>
          <w:r w:rsidR="00A76E5E" w:rsidRPr="00EA7E93">
            <w:rPr>
              <w:noProof/>
              <w:webHidden/>
              <w:sz w:val="24"/>
              <w:szCs w:val="24"/>
            </w:rPr>
            <w:fldChar w:fldCharType="begin"/>
          </w:r>
          <w:r w:rsidR="00A76E5E" w:rsidRPr="00EA7E93">
            <w:rPr>
              <w:noProof/>
              <w:webHidden/>
              <w:sz w:val="24"/>
              <w:szCs w:val="24"/>
            </w:rPr>
            <w:instrText xml:space="preserve"> PAGEREF _Toc450235625 \h </w:instrText>
          </w:r>
          <w:r w:rsidR="00A76E5E" w:rsidRPr="00EA7E93">
            <w:rPr>
              <w:noProof/>
              <w:webHidden/>
              <w:sz w:val="24"/>
              <w:szCs w:val="24"/>
            </w:rPr>
          </w:r>
          <w:r w:rsidR="00A76E5E" w:rsidRPr="00EA7E93">
            <w:rPr>
              <w:noProof/>
              <w:webHidden/>
              <w:sz w:val="24"/>
              <w:szCs w:val="24"/>
            </w:rPr>
            <w:fldChar w:fldCharType="separate"/>
          </w:r>
          <w:ins w:id="12" w:author="Zambrano, Edwin" w:date="2020-05-09T01:23:00Z">
            <w:r w:rsidR="003E4793">
              <w:rPr>
                <w:noProof/>
                <w:webHidden/>
                <w:sz w:val="24"/>
                <w:szCs w:val="24"/>
              </w:rPr>
              <w:t>17</w:t>
            </w:r>
          </w:ins>
          <w:ins w:id="13" w:author="Ligia Freire" w:date="2017-01-10T15:52:00Z">
            <w:del w:id="14" w:author="Zambrano, Edwin" w:date="2020-05-09T01:23:00Z">
              <w:r w:rsidR="009F2C7F" w:rsidDel="003E4793">
                <w:rPr>
                  <w:noProof/>
                  <w:webHidden/>
                  <w:sz w:val="24"/>
                  <w:szCs w:val="24"/>
                </w:rPr>
                <w:delText>16</w:delText>
              </w:r>
            </w:del>
          </w:ins>
          <w:del w:id="15" w:author="Zambrano, Edwin" w:date="2020-05-09T01:23:00Z">
            <w:r w:rsidR="00A76E5E" w:rsidRPr="00EA7E93" w:rsidDel="003E4793">
              <w:rPr>
                <w:noProof/>
                <w:webHidden/>
                <w:sz w:val="24"/>
                <w:szCs w:val="24"/>
              </w:rPr>
              <w:delText>15</w:delText>
            </w:r>
          </w:del>
          <w:r w:rsidR="00A76E5E" w:rsidRPr="00EA7E93">
            <w:rPr>
              <w:noProof/>
              <w:webHidden/>
              <w:sz w:val="24"/>
              <w:szCs w:val="24"/>
            </w:rPr>
            <w:fldChar w:fldCharType="end"/>
          </w:r>
          <w:r>
            <w:rPr>
              <w:noProof/>
              <w:sz w:val="24"/>
              <w:szCs w:val="24"/>
            </w:rPr>
            <w:fldChar w:fldCharType="end"/>
          </w:r>
        </w:p>
        <w:p w14:paraId="7BA842AC" w14:textId="34DEB843" w:rsidR="00A76E5E" w:rsidRPr="00EA7E93" w:rsidRDefault="003D172A" w:rsidP="00EA7E93">
          <w:pPr>
            <w:pStyle w:val="TDC1"/>
            <w:tabs>
              <w:tab w:val="left" w:pos="660"/>
              <w:tab w:val="right" w:leader="dot" w:pos="10196"/>
            </w:tabs>
            <w:jc w:val="both"/>
            <w:rPr>
              <w:noProof/>
              <w:sz w:val="24"/>
              <w:szCs w:val="24"/>
              <w:lang w:val="es-EC" w:eastAsia="es-EC"/>
            </w:rPr>
          </w:pPr>
          <w:r>
            <w:fldChar w:fldCharType="begin"/>
          </w:r>
          <w:r>
            <w:instrText xml:space="preserve"> HYPERLINK \l "_Toc450235626" </w:instrText>
          </w:r>
          <w:r>
            <w:fldChar w:fldCharType="separate"/>
          </w:r>
          <w:r w:rsidR="00A76E5E" w:rsidRPr="00EA7E93">
            <w:rPr>
              <w:rStyle w:val="Hipervnculo"/>
              <w:noProof/>
              <w:sz w:val="24"/>
              <w:szCs w:val="24"/>
            </w:rPr>
            <w:t>6.4.</w:t>
          </w:r>
          <w:r w:rsidR="00A76E5E" w:rsidRPr="00EA7E93">
            <w:rPr>
              <w:noProof/>
              <w:sz w:val="24"/>
              <w:szCs w:val="24"/>
              <w:lang w:val="es-EC" w:eastAsia="es-EC"/>
            </w:rPr>
            <w:tab/>
          </w:r>
          <w:r w:rsidR="00A76E5E" w:rsidRPr="00EA7E93">
            <w:rPr>
              <w:rStyle w:val="Hipervnculo"/>
              <w:noProof/>
              <w:sz w:val="24"/>
              <w:szCs w:val="24"/>
            </w:rPr>
            <w:t>Instalar instancia de Infor</w:t>
          </w:r>
          <w:r w:rsidR="00A76E5E" w:rsidRPr="00EA7E93">
            <w:rPr>
              <w:noProof/>
              <w:webHidden/>
              <w:sz w:val="24"/>
              <w:szCs w:val="24"/>
            </w:rPr>
            <w:tab/>
          </w:r>
          <w:r w:rsidR="00A76E5E" w:rsidRPr="00EA7E93">
            <w:rPr>
              <w:noProof/>
              <w:webHidden/>
              <w:sz w:val="24"/>
              <w:szCs w:val="24"/>
            </w:rPr>
            <w:fldChar w:fldCharType="begin"/>
          </w:r>
          <w:r w:rsidR="00A76E5E" w:rsidRPr="00EA7E93">
            <w:rPr>
              <w:noProof/>
              <w:webHidden/>
              <w:sz w:val="24"/>
              <w:szCs w:val="24"/>
            </w:rPr>
            <w:instrText xml:space="preserve"> PAGEREF _Toc450235626 \h </w:instrText>
          </w:r>
          <w:r w:rsidR="00A76E5E" w:rsidRPr="00EA7E93">
            <w:rPr>
              <w:noProof/>
              <w:webHidden/>
              <w:sz w:val="24"/>
              <w:szCs w:val="24"/>
            </w:rPr>
          </w:r>
          <w:r w:rsidR="00A76E5E" w:rsidRPr="00EA7E93">
            <w:rPr>
              <w:noProof/>
              <w:webHidden/>
              <w:sz w:val="24"/>
              <w:szCs w:val="24"/>
            </w:rPr>
            <w:fldChar w:fldCharType="separate"/>
          </w:r>
          <w:ins w:id="16" w:author="Zambrano, Edwin" w:date="2020-05-09T01:23:00Z">
            <w:r w:rsidR="003E4793">
              <w:rPr>
                <w:noProof/>
                <w:webHidden/>
                <w:sz w:val="24"/>
                <w:szCs w:val="24"/>
              </w:rPr>
              <w:t>38</w:t>
            </w:r>
          </w:ins>
          <w:ins w:id="17" w:author="Ligia Freire" w:date="2017-01-10T15:52:00Z">
            <w:del w:id="18" w:author="Zambrano, Edwin" w:date="2020-05-09T01:23:00Z">
              <w:r w:rsidR="009F2C7F" w:rsidDel="003E4793">
                <w:rPr>
                  <w:noProof/>
                  <w:webHidden/>
                  <w:sz w:val="24"/>
                  <w:szCs w:val="24"/>
                </w:rPr>
                <w:delText>37</w:delText>
              </w:r>
            </w:del>
          </w:ins>
          <w:del w:id="19" w:author="Zambrano, Edwin" w:date="2020-05-09T01:23:00Z">
            <w:r w:rsidR="00A76E5E" w:rsidRPr="00EA7E93" w:rsidDel="003E4793">
              <w:rPr>
                <w:noProof/>
                <w:webHidden/>
                <w:sz w:val="24"/>
                <w:szCs w:val="24"/>
              </w:rPr>
              <w:delText>35</w:delText>
            </w:r>
          </w:del>
          <w:r w:rsidR="00A76E5E" w:rsidRPr="00EA7E93">
            <w:rPr>
              <w:noProof/>
              <w:webHidden/>
              <w:sz w:val="24"/>
              <w:szCs w:val="24"/>
            </w:rPr>
            <w:fldChar w:fldCharType="end"/>
          </w:r>
          <w:r>
            <w:rPr>
              <w:noProof/>
              <w:sz w:val="24"/>
              <w:szCs w:val="24"/>
            </w:rPr>
            <w:fldChar w:fldCharType="end"/>
          </w:r>
        </w:p>
        <w:p w14:paraId="7BA842AD" w14:textId="0ED69AB3" w:rsidR="00A76E5E" w:rsidRPr="00EA7E93" w:rsidRDefault="003D172A" w:rsidP="00EA7E93">
          <w:pPr>
            <w:pStyle w:val="TDC1"/>
            <w:tabs>
              <w:tab w:val="left" w:pos="660"/>
              <w:tab w:val="right" w:leader="dot" w:pos="10196"/>
            </w:tabs>
            <w:jc w:val="both"/>
            <w:rPr>
              <w:noProof/>
              <w:sz w:val="24"/>
              <w:szCs w:val="24"/>
              <w:lang w:val="es-EC" w:eastAsia="es-EC"/>
            </w:rPr>
          </w:pPr>
          <w:r>
            <w:fldChar w:fldCharType="begin"/>
          </w:r>
          <w:r>
            <w:instrText xml:space="preserve"> HYPERLINK \l "_Toc450235627" </w:instrText>
          </w:r>
          <w:r>
            <w:fldChar w:fldCharType="separate"/>
          </w:r>
          <w:r w:rsidR="00A76E5E" w:rsidRPr="00EA7E93">
            <w:rPr>
              <w:rStyle w:val="Hipervnculo"/>
              <w:noProof/>
              <w:sz w:val="24"/>
              <w:szCs w:val="24"/>
            </w:rPr>
            <w:t>6.5.</w:t>
          </w:r>
          <w:r w:rsidR="00A76E5E" w:rsidRPr="00EA7E93">
            <w:rPr>
              <w:noProof/>
              <w:sz w:val="24"/>
              <w:szCs w:val="24"/>
              <w:lang w:val="es-EC" w:eastAsia="es-EC"/>
            </w:rPr>
            <w:tab/>
          </w:r>
          <w:r w:rsidR="00A76E5E" w:rsidRPr="00EA7E93">
            <w:rPr>
              <w:rStyle w:val="Hipervnculo"/>
              <w:noProof/>
              <w:sz w:val="24"/>
              <w:szCs w:val="24"/>
            </w:rPr>
            <w:t>Verificar creación de servicios de Infor</w:t>
          </w:r>
          <w:r w:rsidR="00A76E5E" w:rsidRPr="00EA7E93">
            <w:rPr>
              <w:noProof/>
              <w:webHidden/>
              <w:sz w:val="24"/>
              <w:szCs w:val="24"/>
            </w:rPr>
            <w:tab/>
          </w:r>
          <w:r w:rsidR="00A76E5E" w:rsidRPr="00EA7E93">
            <w:rPr>
              <w:noProof/>
              <w:webHidden/>
              <w:sz w:val="24"/>
              <w:szCs w:val="24"/>
            </w:rPr>
            <w:fldChar w:fldCharType="begin"/>
          </w:r>
          <w:r w:rsidR="00A76E5E" w:rsidRPr="00EA7E93">
            <w:rPr>
              <w:noProof/>
              <w:webHidden/>
              <w:sz w:val="24"/>
              <w:szCs w:val="24"/>
            </w:rPr>
            <w:instrText xml:space="preserve"> PAGEREF _Toc450235627 \h </w:instrText>
          </w:r>
          <w:r w:rsidR="00A76E5E" w:rsidRPr="00EA7E93">
            <w:rPr>
              <w:noProof/>
              <w:webHidden/>
              <w:sz w:val="24"/>
              <w:szCs w:val="24"/>
            </w:rPr>
          </w:r>
          <w:r w:rsidR="00A76E5E" w:rsidRPr="00EA7E93">
            <w:rPr>
              <w:noProof/>
              <w:webHidden/>
              <w:sz w:val="24"/>
              <w:szCs w:val="24"/>
            </w:rPr>
            <w:fldChar w:fldCharType="separate"/>
          </w:r>
          <w:ins w:id="20" w:author="Zambrano, Edwin" w:date="2020-05-09T01:23:00Z">
            <w:r w:rsidR="003E4793">
              <w:rPr>
                <w:noProof/>
                <w:webHidden/>
                <w:sz w:val="24"/>
                <w:szCs w:val="24"/>
              </w:rPr>
              <w:t>57</w:t>
            </w:r>
          </w:ins>
          <w:ins w:id="21" w:author="Ligia Freire" w:date="2017-01-10T15:52:00Z">
            <w:del w:id="22" w:author="Zambrano, Edwin" w:date="2020-05-09T01:23:00Z">
              <w:r w:rsidR="009F2C7F" w:rsidDel="003E4793">
                <w:rPr>
                  <w:noProof/>
                  <w:webHidden/>
                  <w:sz w:val="24"/>
                  <w:szCs w:val="24"/>
                </w:rPr>
                <w:delText>55</w:delText>
              </w:r>
            </w:del>
          </w:ins>
          <w:del w:id="23" w:author="Zambrano, Edwin" w:date="2020-05-09T01:23:00Z">
            <w:r w:rsidR="00A76E5E" w:rsidRPr="00EA7E93" w:rsidDel="003E4793">
              <w:rPr>
                <w:noProof/>
                <w:webHidden/>
                <w:sz w:val="24"/>
                <w:szCs w:val="24"/>
              </w:rPr>
              <w:delText>50</w:delText>
            </w:r>
          </w:del>
          <w:r w:rsidR="00A76E5E" w:rsidRPr="00EA7E93">
            <w:rPr>
              <w:noProof/>
              <w:webHidden/>
              <w:sz w:val="24"/>
              <w:szCs w:val="24"/>
            </w:rPr>
            <w:fldChar w:fldCharType="end"/>
          </w:r>
          <w:r>
            <w:rPr>
              <w:noProof/>
              <w:sz w:val="24"/>
              <w:szCs w:val="24"/>
            </w:rPr>
            <w:fldChar w:fldCharType="end"/>
          </w:r>
        </w:p>
        <w:p w14:paraId="7BA842AE" w14:textId="539EF261" w:rsidR="00A76E5E" w:rsidRPr="00EA7E93" w:rsidRDefault="003D172A" w:rsidP="00EA7E93">
          <w:pPr>
            <w:pStyle w:val="TDC1"/>
            <w:tabs>
              <w:tab w:val="left" w:pos="660"/>
              <w:tab w:val="right" w:leader="dot" w:pos="10196"/>
            </w:tabs>
            <w:jc w:val="both"/>
            <w:rPr>
              <w:noProof/>
              <w:sz w:val="24"/>
              <w:szCs w:val="24"/>
              <w:lang w:val="es-EC" w:eastAsia="es-EC"/>
            </w:rPr>
          </w:pPr>
          <w:r>
            <w:fldChar w:fldCharType="begin"/>
          </w:r>
          <w:r>
            <w:instrText xml:space="preserve"> HYPERLINK \l "_Toc450235628" </w:instrText>
          </w:r>
          <w:r>
            <w:fldChar w:fldCharType="separate"/>
          </w:r>
          <w:r w:rsidR="00A76E5E" w:rsidRPr="00EA7E93">
            <w:rPr>
              <w:rStyle w:val="Hipervnculo"/>
              <w:noProof/>
              <w:sz w:val="24"/>
              <w:szCs w:val="24"/>
            </w:rPr>
            <w:t>6.6.</w:t>
          </w:r>
          <w:r w:rsidR="00A76E5E" w:rsidRPr="00EA7E93">
            <w:rPr>
              <w:noProof/>
              <w:sz w:val="24"/>
              <w:szCs w:val="24"/>
              <w:lang w:val="es-EC" w:eastAsia="es-EC"/>
            </w:rPr>
            <w:tab/>
          </w:r>
          <w:r w:rsidR="00A76E5E" w:rsidRPr="00EA7E93">
            <w:rPr>
              <w:rStyle w:val="Hipervnculo"/>
              <w:noProof/>
              <w:sz w:val="24"/>
              <w:szCs w:val="24"/>
            </w:rPr>
            <w:t>Verificar el correcto ingreso al manager de Infor</w:t>
          </w:r>
          <w:r w:rsidR="00A76E5E" w:rsidRPr="00EA7E93">
            <w:rPr>
              <w:noProof/>
              <w:webHidden/>
              <w:sz w:val="24"/>
              <w:szCs w:val="24"/>
            </w:rPr>
            <w:tab/>
          </w:r>
          <w:r w:rsidR="00A76E5E" w:rsidRPr="00EA7E93">
            <w:rPr>
              <w:noProof/>
              <w:webHidden/>
              <w:sz w:val="24"/>
              <w:szCs w:val="24"/>
            </w:rPr>
            <w:fldChar w:fldCharType="begin"/>
          </w:r>
          <w:r w:rsidR="00A76E5E" w:rsidRPr="00EA7E93">
            <w:rPr>
              <w:noProof/>
              <w:webHidden/>
              <w:sz w:val="24"/>
              <w:szCs w:val="24"/>
            </w:rPr>
            <w:instrText xml:space="preserve"> PAGEREF _Toc450235628 \h </w:instrText>
          </w:r>
          <w:r w:rsidR="00A76E5E" w:rsidRPr="00EA7E93">
            <w:rPr>
              <w:noProof/>
              <w:webHidden/>
              <w:sz w:val="24"/>
              <w:szCs w:val="24"/>
            </w:rPr>
          </w:r>
          <w:r w:rsidR="00A76E5E" w:rsidRPr="00EA7E93">
            <w:rPr>
              <w:noProof/>
              <w:webHidden/>
              <w:sz w:val="24"/>
              <w:szCs w:val="24"/>
            </w:rPr>
            <w:fldChar w:fldCharType="separate"/>
          </w:r>
          <w:ins w:id="24" w:author="Zambrano, Edwin" w:date="2020-05-09T01:23:00Z">
            <w:r w:rsidR="003E4793">
              <w:rPr>
                <w:noProof/>
                <w:webHidden/>
                <w:sz w:val="24"/>
                <w:szCs w:val="24"/>
              </w:rPr>
              <w:t>58</w:t>
            </w:r>
          </w:ins>
          <w:ins w:id="25" w:author="Ligia Freire" w:date="2017-01-10T15:52:00Z">
            <w:del w:id="26" w:author="Zambrano, Edwin" w:date="2020-05-09T01:23:00Z">
              <w:r w:rsidR="009F2C7F" w:rsidDel="003E4793">
                <w:rPr>
                  <w:noProof/>
                  <w:webHidden/>
                  <w:sz w:val="24"/>
                  <w:szCs w:val="24"/>
                </w:rPr>
                <w:delText>56</w:delText>
              </w:r>
            </w:del>
          </w:ins>
          <w:del w:id="27" w:author="Zambrano, Edwin" w:date="2020-05-09T01:23:00Z">
            <w:r w:rsidR="00A76E5E" w:rsidRPr="00EA7E93" w:rsidDel="003E4793">
              <w:rPr>
                <w:noProof/>
                <w:webHidden/>
                <w:sz w:val="24"/>
                <w:szCs w:val="24"/>
              </w:rPr>
              <w:delText>51</w:delText>
            </w:r>
          </w:del>
          <w:r w:rsidR="00A76E5E" w:rsidRPr="00EA7E93">
            <w:rPr>
              <w:noProof/>
              <w:webHidden/>
              <w:sz w:val="24"/>
              <w:szCs w:val="24"/>
            </w:rPr>
            <w:fldChar w:fldCharType="end"/>
          </w:r>
          <w:r>
            <w:rPr>
              <w:noProof/>
              <w:sz w:val="24"/>
              <w:szCs w:val="24"/>
            </w:rPr>
            <w:fldChar w:fldCharType="end"/>
          </w:r>
        </w:p>
        <w:p w14:paraId="7BA842AF" w14:textId="1289D12F" w:rsidR="00A76E5E" w:rsidRPr="00EA7E93" w:rsidRDefault="003D172A" w:rsidP="00EA7E93">
          <w:pPr>
            <w:pStyle w:val="TDC1"/>
            <w:tabs>
              <w:tab w:val="left" w:pos="660"/>
              <w:tab w:val="right" w:leader="dot" w:pos="10196"/>
            </w:tabs>
            <w:jc w:val="both"/>
            <w:rPr>
              <w:noProof/>
              <w:sz w:val="24"/>
              <w:szCs w:val="24"/>
              <w:lang w:val="es-EC" w:eastAsia="es-EC"/>
            </w:rPr>
          </w:pPr>
          <w:r>
            <w:fldChar w:fldCharType="begin"/>
          </w:r>
          <w:r>
            <w:instrText xml:space="preserve"> HYPERLINK \l "_Toc450235629" </w:instrText>
          </w:r>
          <w:r>
            <w:fldChar w:fldCharType="separate"/>
          </w:r>
          <w:r w:rsidR="00A76E5E" w:rsidRPr="00EA7E93">
            <w:rPr>
              <w:rStyle w:val="Hipervnculo"/>
              <w:noProof/>
              <w:sz w:val="24"/>
              <w:szCs w:val="24"/>
            </w:rPr>
            <w:t>6.7.</w:t>
          </w:r>
          <w:r w:rsidR="00A76E5E" w:rsidRPr="00EA7E93">
            <w:rPr>
              <w:noProof/>
              <w:sz w:val="24"/>
              <w:szCs w:val="24"/>
              <w:lang w:val="es-EC" w:eastAsia="es-EC"/>
            </w:rPr>
            <w:tab/>
          </w:r>
          <w:r w:rsidR="00A76E5E" w:rsidRPr="00EA7E93">
            <w:rPr>
              <w:rStyle w:val="Hipervnculo"/>
              <w:noProof/>
              <w:sz w:val="24"/>
              <w:szCs w:val="24"/>
            </w:rPr>
            <w:t>Configurar variables de entorno</w:t>
          </w:r>
          <w:r w:rsidR="00A76E5E" w:rsidRPr="00EA7E93">
            <w:rPr>
              <w:noProof/>
              <w:webHidden/>
              <w:sz w:val="24"/>
              <w:szCs w:val="24"/>
            </w:rPr>
            <w:tab/>
          </w:r>
          <w:r w:rsidR="00A76E5E" w:rsidRPr="00EA7E93">
            <w:rPr>
              <w:noProof/>
              <w:webHidden/>
              <w:sz w:val="24"/>
              <w:szCs w:val="24"/>
            </w:rPr>
            <w:fldChar w:fldCharType="begin"/>
          </w:r>
          <w:r w:rsidR="00A76E5E" w:rsidRPr="00EA7E93">
            <w:rPr>
              <w:noProof/>
              <w:webHidden/>
              <w:sz w:val="24"/>
              <w:szCs w:val="24"/>
            </w:rPr>
            <w:instrText xml:space="preserve"> PAGEREF _Toc450235629 \h </w:instrText>
          </w:r>
          <w:r w:rsidR="00A76E5E" w:rsidRPr="00EA7E93">
            <w:rPr>
              <w:noProof/>
              <w:webHidden/>
              <w:sz w:val="24"/>
              <w:szCs w:val="24"/>
            </w:rPr>
          </w:r>
          <w:r w:rsidR="00A76E5E" w:rsidRPr="00EA7E93">
            <w:rPr>
              <w:noProof/>
              <w:webHidden/>
              <w:sz w:val="24"/>
              <w:szCs w:val="24"/>
            </w:rPr>
            <w:fldChar w:fldCharType="separate"/>
          </w:r>
          <w:ins w:id="28" w:author="Zambrano, Edwin" w:date="2020-05-09T01:23:00Z">
            <w:r w:rsidR="003E4793">
              <w:rPr>
                <w:noProof/>
                <w:webHidden/>
                <w:sz w:val="24"/>
                <w:szCs w:val="24"/>
              </w:rPr>
              <w:t>59</w:t>
            </w:r>
          </w:ins>
          <w:ins w:id="29" w:author="Ligia Freire" w:date="2017-01-10T15:52:00Z">
            <w:del w:id="30" w:author="Zambrano, Edwin" w:date="2020-05-09T01:23:00Z">
              <w:r w:rsidR="009F2C7F" w:rsidDel="003E4793">
                <w:rPr>
                  <w:noProof/>
                  <w:webHidden/>
                  <w:sz w:val="24"/>
                  <w:szCs w:val="24"/>
                </w:rPr>
                <w:delText>57</w:delText>
              </w:r>
            </w:del>
          </w:ins>
          <w:del w:id="31" w:author="Zambrano, Edwin" w:date="2020-05-09T01:23:00Z">
            <w:r w:rsidR="00A76E5E" w:rsidRPr="00EA7E93" w:rsidDel="003E4793">
              <w:rPr>
                <w:noProof/>
                <w:webHidden/>
                <w:sz w:val="24"/>
                <w:szCs w:val="24"/>
              </w:rPr>
              <w:delText>52</w:delText>
            </w:r>
          </w:del>
          <w:r w:rsidR="00A76E5E" w:rsidRPr="00EA7E93">
            <w:rPr>
              <w:noProof/>
              <w:webHidden/>
              <w:sz w:val="24"/>
              <w:szCs w:val="24"/>
            </w:rPr>
            <w:fldChar w:fldCharType="end"/>
          </w:r>
          <w:r>
            <w:rPr>
              <w:noProof/>
              <w:sz w:val="24"/>
              <w:szCs w:val="24"/>
            </w:rPr>
            <w:fldChar w:fldCharType="end"/>
          </w:r>
        </w:p>
        <w:p w14:paraId="7BA842B0" w14:textId="1C09D1A3" w:rsidR="00A76E5E" w:rsidRPr="00EA7E93" w:rsidRDefault="003D172A" w:rsidP="00EA7E93">
          <w:pPr>
            <w:pStyle w:val="TDC1"/>
            <w:tabs>
              <w:tab w:val="left" w:pos="660"/>
              <w:tab w:val="right" w:leader="dot" w:pos="10196"/>
            </w:tabs>
            <w:jc w:val="both"/>
            <w:rPr>
              <w:noProof/>
              <w:sz w:val="24"/>
              <w:szCs w:val="24"/>
              <w:lang w:val="es-EC" w:eastAsia="es-EC"/>
            </w:rPr>
          </w:pPr>
          <w:r>
            <w:fldChar w:fldCharType="begin"/>
          </w:r>
          <w:r>
            <w:instrText xml:space="preserve"> HYPERLINK \l "_Toc450235630" </w:instrText>
          </w:r>
          <w:r>
            <w:fldChar w:fldCharType="separate"/>
          </w:r>
          <w:r w:rsidR="00A76E5E" w:rsidRPr="00EA7E93">
            <w:rPr>
              <w:rStyle w:val="Hipervnculo"/>
              <w:noProof/>
              <w:sz w:val="24"/>
              <w:szCs w:val="24"/>
            </w:rPr>
            <w:t>6.8.</w:t>
          </w:r>
          <w:r w:rsidR="00A76E5E" w:rsidRPr="00EA7E93">
            <w:rPr>
              <w:noProof/>
              <w:sz w:val="24"/>
              <w:szCs w:val="24"/>
              <w:lang w:val="es-EC" w:eastAsia="es-EC"/>
            </w:rPr>
            <w:tab/>
          </w:r>
          <w:r w:rsidR="00A76E5E" w:rsidRPr="00EA7E93">
            <w:rPr>
              <w:rStyle w:val="Hipervnculo"/>
              <w:noProof/>
              <w:sz w:val="24"/>
              <w:szCs w:val="24"/>
            </w:rPr>
            <w:t>Importar directorio de aplicación</w:t>
          </w:r>
          <w:r w:rsidR="00A76E5E" w:rsidRPr="00EA7E93">
            <w:rPr>
              <w:noProof/>
              <w:webHidden/>
              <w:sz w:val="24"/>
              <w:szCs w:val="24"/>
            </w:rPr>
            <w:tab/>
          </w:r>
          <w:r w:rsidR="00A76E5E" w:rsidRPr="00EA7E93">
            <w:rPr>
              <w:noProof/>
              <w:webHidden/>
              <w:sz w:val="24"/>
              <w:szCs w:val="24"/>
            </w:rPr>
            <w:fldChar w:fldCharType="begin"/>
          </w:r>
          <w:r w:rsidR="00A76E5E" w:rsidRPr="00EA7E93">
            <w:rPr>
              <w:noProof/>
              <w:webHidden/>
              <w:sz w:val="24"/>
              <w:szCs w:val="24"/>
            </w:rPr>
            <w:instrText xml:space="preserve"> PAGEREF _Toc450235630 \h </w:instrText>
          </w:r>
          <w:r w:rsidR="00A76E5E" w:rsidRPr="00EA7E93">
            <w:rPr>
              <w:noProof/>
              <w:webHidden/>
              <w:sz w:val="24"/>
              <w:szCs w:val="24"/>
            </w:rPr>
          </w:r>
          <w:r w:rsidR="00A76E5E" w:rsidRPr="00EA7E93">
            <w:rPr>
              <w:noProof/>
              <w:webHidden/>
              <w:sz w:val="24"/>
              <w:szCs w:val="24"/>
            </w:rPr>
            <w:fldChar w:fldCharType="separate"/>
          </w:r>
          <w:ins w:id="32" w:author="Zambrano, Edwin" w:date="2020-05-09T01:23:00Z">
            <w:r w:rsidR="003E4793">
              <w:rPr>
                <w:noProof/>
                <w:webHidden/>
                <w:sz w:val="24"/>
                <w:szCs w:val="24"/>
              </w:rPr>
              <w:t>62</w:t>
            </w:r>
          </w:ins>
          <w:ins w:id="33" w:author="Ligia Freire" w:date="2017-01-10T15:52:00Z">
            <w:del w:id="34" w:author="Zambrano, Edwin" w:date="2020-05-09T01:23:00Z">
              <w:r w:rsidR="009F2C7F" w:rsidDel="003E4793">
                <w:rPr>
                  <w:noProof/>
                  <w:webHidden/>
                  <w:sz w:val="24"/>
                  <w:szCs w:val="24"/>
                </w:rPr>
                <w:delText>60</w:delText>
              </w:r>
            </w:del>
          </w:ins>
          <w:del w:id="35" w:author="Zambrano, Edwin" w:date="2020-05-09T01:23:00Z">
            <w:r w:rsidR="00A76E5E" w:rsidRPr="00EA7E93" w:rsidDel="003E4793">
              <w:rPr>
                <w:noProof/>
                <w:webHidden/>
                <w:sz w:val="24"/>
                <w:szCs w:val="24"/>
              </w:rPr>
              <w:delText>55</w:delText>
            </w:r>
          </w:del>
          <w:r w:rsidR="00A76E5E" w:rsidRPr="00EA7E93">
            <w:rPr>
              <w:noProof/>
              <w:webHidden/>
              <w:sz w:val="24"/>
              <w:szCs w:val="24"/>
            </w:rPr>
            <w:fldChar w:fldCharType="end"/>
          </w:r>
          <w:r>
            <w:rPr>
              <w:noProof/>
              <w:sz w:val="24"/>
              <w:szCs w:val="24"/>
            </w:rPr>
            <w:fldChar w:fldCharType="end"/>
          </w:r>
        </w:p>
        <w:p w14:paraId="7BA842B1" w14:textId="30D85DC3" w:rsidR="00A76E5E" w:rsidRPr="00EA7E93" w:rsidRDefault="003D172A" w:rsidP="00EA7E93">
          <w:pPr>
            <w:pStyle w:val="TDC1"/>
            <w:tabs>
              <w:tab w:val="left" w:pos="660"/>
              <w:tab w:val="right" w:leader="dot" w:pos="10196"/>
            </w:tabs>
            <w:jc w:val="both"/>
            <w:rPr>
              <w:noProof/>
              <w:sz w:val="24"/>
              <w:szCs w:val="24"/>
              <w:lang w:val="es-EC" w:eastAsia="es-EC"/>
            </w:rPr>
          </w:pPr>
          <w:r>
            <w:fldChar w:fldCharType="begin"/>
          </w:r>
          <w:r>
            <w:instrText xml:space="preserve"> HYPERLINK \l "_Toc450235631" </w:instrText>
          </w:r>
          <w:r>
            <w:fldChar w:fldCharType="separate"/>
          </w:r>
          <w:r w:rsidR="00A76E5E" w:rsidRPr="00EA7E93">
            <w:rPr>
              <w:rStyle w:val="Hipervnculo"/>
              <w:noProof/>
              <w:sz w:val="24"/>
              <w:szCs w:val="24"/>
            </w:rPr>
            <w:t>6.9.</w:t>
          </w:r>
          <w:r w:rsidR="00A76E5E" w:rsidRPr="00EA7E93">
            <w:rPr>
              <w:noProof/>
              <w:sz w:val="24"/>
              <w:szCs w:val="24"/>
              <w:lang w:val="es-EC" w:eastAsia="es-EC"/>
            </w:rPr>
            <w:tab/>
          </w:r>
          <w:r w:rsidR="00A76E5E" w:rsidRPr="00EA7E93">
            <w:rPr>
              <w:rStyle w:val="Hipervnculo"/>
              <w:noProof/>
              <w:sz w:val="24"/>
              <w:szCs w:val="24"/>
            </w:rPr>
            <w:t>Ejecutar Start First</w:t>
          </w:r>
          <w:r w:rsidR="00A76E5E" w:rsidRPr="00EA7E93">
            <w:rPr>
              <w:noProof/>
              <w:webHidden/>
              <w:sz w:val="24"/>
              <w:szCs w:val="24"/>
            </w:rPr>
            <w:tab/>
          </w:r>
          <w:r w:rsidR="00A76E5E" w:rsidRPr="00EA7E93">
            <w:rPr>
              <w:noProof/>
              <w:webHidden/>
              <w:sz w:val="24"/>
              <w:szCs w:val="24"/>
            </w:rPr>
            <w:fldChar w:fldCharType="begin"/>
          </w:r>
          <w:r w:rsidR="00A76E5E" w:rsidRPr="00EA7E93">
            <w:rPr>
              <w:noProof/>
              <w:webHidden/>
              <w:sz w:val="24"/>
              <w:szCs w:val="24"/>
            </w:rPr>
            <w:instrText xml:space="preserve"> PAGEREF _Toc450235631 \h </w:instrText>
          </w:r>
          <w:r w:rsidR="00A76E5E" w:rsidRPr="00EA7E93">
            <w:rPr>
              <w:noProof/>
              <w:webHidden/>
              <w:sz w:val="24"/>
              <w:szCs w:val="24"/>
            </w:rPr>
          </w:r>
          <w:r w:rsidR="00A76E5E" w:rsidRPr="00EA7E93">
            <w:rPr>
              <w:noProof/>
              <w:webHidden/>
              <w:sz w:val="24"/>
              <w:szCs w:val="24"/>
            </w:rPr>
            <w:fldChar w:fldCharType="separate"/>
          </w:r>
          <w:ins w:id="36" w:author="Zambrano, Edwin" w:date="2020-05-09T01:23:00Z">
            <w:r w:rsidR="003E4793">
              <w:rPr>
                <w:noProof/>
                <w:webHidden/>
                <w:sz w:val="24"/>
                <w:szCs w:val="24"/>
              </w:rPr>
              <w:t>63</w:t>
            </w:r>
          </w:ins>
          <w:ins w:id="37" w:author="Ligia Freire" w:date="2017-01-10T15:52:00Z">
            <w:del w:id="38" w:author="Zambrano, Edwin" w:date="2020-05-09T01:23:00Z">
              <w:r w:rsidR="009F2C7F" w:rsidDel="003E4793">
                <w:rPr>
                  <w:noProof/>
                  <w:webHidden/>
                  <w:sz w:val="24"/>
                  <w:szCs w:val="24"/>
                </w:rPr>
                <w:delText>61</w:delText>
              </w:r>
            </w:del>
          </w:ins>
          <w:del w:id="39" w:author="Zambrano, Edwin" w:date="2020-05-09T01:23:00Z">
            <w:r w:rsidR="00A76E5E" w:rsidRPr="00EA7E93" w:rsidDel="003E4793">
              <w:rPr>
                <w:noProof/>
                <w:webHidden/>
                <w:sz w:val="24"/>
                <w:szCs w:val="24"/>
              </w:rPr>
              <w:delText>56</w:delText>
            </w:r>
          </w:del>
          <w:r w:rsidR="00A76E5E" w:rsidRPr="00EA7E93">
            <w:rPr>
              <w:noProof/>
              <w:webHidden/>
              <w:sz w:val="24"/>
              <w:szCs w:val="24"/>
            </w:rPr>
            <w:fldChar w:fldCharType="end"/>
          </w:r>
          <w:r>
            <w:rPr>
              <w:noProof/>
              <w:sz w:val="24"/>
              <w:szCs w:val="24"/>
            </w:rPr>
            <w:fldChar w:fldCharType="end"/>
          </w:r>
        </w:p>
        <w:p w14:paraId="7BA842B2" w14:textId="2E7AD85B" w:rsidR="00A76E5E" w:rsidRPr="00EA7E93" w:rsidRDefault="003D172A" w:rsidP="00EA7E93">
          <w:pPr>
            <w:pStyle w:val="TDC1"/>
            <w:tabs>
              <w:tab w:val="left" w:pos="880"/>
              <w:tab w:val="right" w:leader="dot" w:pos="10196"/>
            </w:tabs>
            <w:jc w:val="both"/>
            <w:rPr>
              <w:noProof/>
              <w:sz w:val="24"/>
              <w:szCs w:val="24"/>
              <w:lang w:val="es-EC" w:eastAsia="es-EC"/>
            </w:rPr>
          </w:pPr>
          <w:r>
            <w:fldChar w:fldCharType="begin"/>
          </w:r>
          <w:r>
            <w:instrText xml:space="preserve"> HYPERLINK \l "_Toc450235632" </w:instrText>
          </w:r>
          <w:r>
            <w:fldChar w:fldCharType="separate"/>
          </w:r>
          <w:r w:rsidR="00A76E5E" w:rsidRPr="00EA7E93">
            <w:rPr>
              <w:rStyle w:val="Hipervnculo"/>
              <w:noProof/>
              <w:sz w:val="24"/>
              <w:szCs w:val="24"/>
            </w:rPr>
            <w:t>6.10.</w:t>
          </w:r>
          <w:r w:rsidR="00A76E5E" w:rsidRPr="00EA7E93">
            <w:rPr>
              <w:noProof/>
              <w:sz w:val="24"/>
              <w:szCs w:val="24"/>
              <w:lang w:val="es-EC" w:eastAsia="es-EC"/>
            </w:rPr>
            <w:tab/>
          </w:r>
          <w:r w:rsidR="00A76E5E" w:rsidRPr="00EA7E93">
            <w:rPr>
              <w:rStyle w:val="Hipervnculo"/>
              <w:noProof/>
              <w:sz w:val="24"/>
              <w:szCs w:val="24"/>
            </w:rPr>
            <w:t>Subir los dump de la compañía 000</w:t>
          </w:r>
          <w:r w:rsidR="00A76E5E" w:rsidRPr="00EA7E93">
            <w:rPr>
              <w:noProof/>
              <w:webHidden/>
              <w:sz w:val="24"/>
              <w:szCs w:val="24"/>
            </w:rPr>
            <w:tab/>
          </w:r>
          <w:r w:rsidR="00A76E5E" w:rsidRPr="00EA7E93">
            <w:rPr>
              <w:noProof/>
              <w:webHidden/>
              <w:sz w:val="24"/>
              <w:szCs w:val="24"/>
            </w:rPr>
            <w:fldChar w:fldCharType="begin"/>
          </w:r>
          <w:r w:rsidR="00A76E5E" w:rsidRPr="00EA7E93">
            <w:rPr>
              <w:noProof/>
              <w:webHidden/>
              <w:sz w:val="24"/>
              <w:szCs w:val="24"/>
            </w:rPr>
            <w:instrText xml:space="preserve"> PAGEREF _Toc450235632 \h </w:instrText>
          </w:r>
          <w:r w:rsidR="00A76E5E" w:rsidRPr="00EA7E93">
            <w:rPr>
              <w:noProof/>
              <w:webHidden/>
              <w:sz w:val="24"/>
              <w:szCs w:val="24"/>
            </w:rPr>
          </w:r>
          <w:r w:rsidR="00A76E5E" w:rsidRPr="00EA7E93">
            <w:rPr>
              <w:noProof/>
              <w:webHidden/>
              <w:sz w:val="24"/>
              <w:szCs w:val="24"/>
            </w:rPr>
            <w:fldChar w:fldCharType="separate"/>
          </w:r>
          <w:ins w:id="40" w:author="Zambrano, Edwin" w:date="2020-05-09T01:23:00Z">
            <w:r w:rsidR="003E4793">
              <w:rPr>
                <w:noProof/>
                <w:webHidden/>
                <w:sz w:val="24"/>
                <w:szCs w:val="24"/>
              </w:rPr>
              <w:t>71</w:t>
            </w:r>
          </w:ins>
          <w:ins w:id="41" w:author="Ligia Freire" w:date="2017-01-10T15:52:00Z">
            <w:del w:id="42" w:author="Zambrano, Edwin" w:date="2020-05-09T01:23:00Z">
              <w:r w:rsidR="009F2C7F" w:rsidDel="003E4793">
                <w:rPr>
                  <w:noProof/>
                  <w:webHidden/>
                  <w:sz w:val="24"/>
                  <w:szCs w:val="24"/>
                </w:rPr>
                <w:delText>69</w:delText>
              </w:r>
            </w:del>
          </w:ins>
          <w:del w:id="43" w:author="Zambrano, Edwin" w:date="2020-05-09T01:23:00Z">
            <w:r w:rsidR="00A76E5E" w:rsidRPr="00EA7E93" w:rsidDel="003E4793">
              <w:rPr>
                <w:noProof/>
                <w:webHidden/>
                <w:sz w:val="24"/>
                <w:szCs w:val="24"/>
              </w:rPr>
              <w:delText>63</w:delText>
            </w:r>
          </w:del>
          <w:r w:rsidR="00A76E5E" w:rsidRPr="00EA7E93">
            <w:rPr>
              <w:noProof/>
              <w:webHidden/>
              <w:sz w:val="24"/>
              <w:szCs w:val="24"/>
            </w:rPr>
            <w:fldChar w:fldCharType="end"/>
          </w:r>
          <w:r>
            <w:rPr>
              <w:noProof/>
              <w:sz w:val="24"/>
              <w:szCs w:val="24"/>
            </w:rPr>
            <w:fldChar w:fldCharType="end"/>
          </w:r>
        </w:p>
        <w:p w14:paraId="7BA842B3" w14:textId="36001CD2" w:rsidR="00A76E5E" w:rsidRPr="00EA7E93" w:rsidRDefault="003D172A" w:rsidP="00EA7E93">
          <w:pPr>
            <w:pStyle w:val="TDC1"/>
            <w:tabs>
              <w:tab w:val="left" w:pos="880"/>
              <w:tab w:val="right" w:leader="dot" w:pos="10196"/>
            </w:tabs>
            <w:jc w:val="both"/>
            <w:rPr>
              <w:noProof/>
              <w:sz w:val="24"/>
              <w:szCs w:val="24"/>
              <w:lang w:val="es-EC" w:eastAsia="es-EC"/>
            </w:rPr>
          </w:pPr>
          <w:r>
            <w:fldChar w:fldCharType="begin"/>
          </w:r>
          <w:r>
            <w:instrText xml:space="preserve"> HYPERLINK \l "_Toc450235633" </w:instrText>
          </w:r>
          <w:r>
            <w:fldChar w:fldCharType="separate"/>
          </w:r>
          <w:r w:rsidR="00A76E5E" w:rsidRPr="00EA7E93">
            <w:rPr>
              <w:rStyle w:val="Hipervnculo"/>
              <w:noProof/>
              <w:sz w:val="24"/>
              <w:szCs w:val="24"/>
            </w:rPr>
            <w:t>6.11.</w:t>
          </w:r>
          <w:r w:rsidR="00A76E5E" w:rsidRPr="00EA7E93">
            <w:rPr>
              <w:noProof/>
              <w:sz w:val="24"/>
              <w:szCs w:val="24"/>
              <w:lang w:val="es-EC" w:eastAsia="es-EC"/>
            </w:rPr>
            <w:tab/>
          </w:r>
          <w:r w:rsidR="00A76E5E" w:rsidRPr="00EA7E93">
            <w:rPr>
              <w:rStyle w:val="Hipervnculo"/>
              <w:noProof/>
              <w:sz w:val="24"/>
              <w:szCs w:val="24"/>
            </w:rPr>
            <w:t>Instalar BW</w:t>
          </w:r>
          <w:r w:rsidR="00A76E5E" w:rsidRPr="00EA7E93">
            <w:rPr>
              <w:noProof/>
              <w:webHidden/>
              <w:sz w:val="24"/>
              <w:szCs w:val="24"/>
            </w:rPr>
            <w:tab/>
          </w:r>
          <w:r w:rsidR="00A76E5E" w:rsidRPr="00EA7E93">
            <w:rPr>
              <w:noProof/>
              <w:webHidden/>
              <w:sz w:val="24"/>
              <w:szCs w:val="24"/>
            </w:rPr>
            <w:fldChar w:fldCharType="begin"/>
          </w:r>
          <w:r w:rsidR="00A76E5E" w:rsidRPr="00EA7E93">
            <w:rPr>
              <w:noProof/>
              <w:webHidden/>
              <w:sz w:val="24"/>
              <w:szCs w:val="24"/>
            </w:rPr>
            <w:instrText xml:space="preserve"> PAGEREF _Toc450235633 \h </w:instrText>
          </w:r>
          <w:r w:rsidR="00A76E5E" w:rsidRPr="00EA7E93">
            <w:rPr>
              <w:noProof/>
              <w:webHidden/>
              <w:sz w:val="24"/>
              <w:szCs w:val="24"/>
            </w:rPr>
          </w:r>
          <w:r w:rsidR="00A76E5E" w:rsidRPr="00EA7E93">
            <w:rPr>
              <w:noProof/>
              <w:webHidden/>
              <w:sz w:val="24"/>
              <w:szCs w:val="24"/>
            </w:rPr>
            <w:fldChar w:fldCharType="separate"/>
          </w:r>
          <w:ins w:id="44" w:author="Zambrano, Edwin" w:date="2020-05-09T01:23:00Z">
            <w:r w:rsidR="003E4793">
              <w:rPr>
                <w:noProof/>
                <w:webHidden/>
                <w:sz w:val="24"/>
                <w:szCs w:val="24"/>
              </w:rPr>
              <w:t>72</w:t>
            </w:r>
          </w:ins>
          <w:ins w:id="45" w:author="Ligia Freire" w:date="2017-01-10T15:52:00Z">
            <w:del w:id="46" w:author="Zambrano, Edwin" w:date="2020-05-09T01:23:00Z">
              <w:r w:rsidR="009F2C7F" w:rsidDel="003E4793">
                <w:rPr>
                  <w:noProof/>
                  <w:webHidden/>
                  <w:sz w:val="24"/>
                  <w:szCs w:val="24"/>
                </w:rPr>
                <w:delText>70</w:delText>
              </w:r>
            </w:del>
          </w:ins>
          <w:del w:id="47" w:author="Zambrano, Edwin" w:date="2020-05-09T01:23:00Z">
            <w:r w:rsidR="00A76E5E" w:rsidRPr="00EA7E93" w:rsidDel="003E4793">
              <w:rPr>
                <w:noProof/>
                <w:webHidden/>
                <w:sz w:val="24"/>
                <w:szCs w:val="24"/>
              </w:rPr>
              <w:delText>64</w:delText>
            </w:r>
          </w:del>
          <w:r w:rsidR="00A76E5E" w:rsidRPr="00EA7E93">
            <w:rPr>
              <w:noProof/>
              <w:webHidden/>
              <w:sz w:val="24"/>
              <w:szCs w:val="24"/>
            </w:rPr>
            <w:fldChar w:fldCharType="end"/>
          </w:r>
          <w:r>
            <w:rPr>
              <w:noProof/>
              <w:sz w:val="24"/>
              <w:szCs w:val="24"/>
            </w:rPr>
            <w:fldChar w:fldCharType="end"/>
          </w:r>
        </w:p>
        <w:p w14:paraId="7BA842B4" w14:textId="6A566979" w:rsidR="00A76E5E" w:rsidRPr="00EA7E93" w:rsidRDefault="003D172A" w:rsidP="00EA7E93">
          <w:pPr>
            <w:pStyle w:val="TDC1"/>
            <w:tabs>
              <w:tab w:val="left" w:pos="880"/>
              <w:tab w:val="right" w:leader="dot" w:pos="10196"/>
            </w:tabs>
            <w:jc w:val="both"/>
            <w:rPr>
              <w:noProof/>
              <w:sz w:val="24"/>
              <w:szCs w:val="24"/>
              <w:lang w:val="es-EC" w:eastAsia="es-EC"/>
            </w:rPr>
          </w:pPr>
          <w:r>
            <w:fldChar w:fldCharType="begin"/>
          </w:r>
          <w:r>
            <w:instrText xml:space="preserve"> HYPERLINK \l "_Toc450235634" </w:instrText>
          </w:r>
          <w:r>
            <w:fldChar w:fldCharType="separate"/>
          </w:r>
          <w:r w:rsidR="00A76E5E" w:rsidRPr="00EA7E93">
            <w:rPr>
              <w:rStyle w:val="Hipervnculo"/>
              <w:noProof/>
              <w:sz w:val="24"/>
              <w:szCs w:val="24"/>
            </w:rPr>
            <w:t>6.12.</w:t>
          </w:r>
          <w:r w:rsidR="00A76E5E" w:rsidRPr="00EA7E93">
            <w:rPr>
              <w:noProof/>
              <w:sz w:val="24"/>
              <w:szCs w:val="24"/>
              <w:lang w:val="es-EC" w:eastAsia="es-EC"/>
            </w:rPr>
            <w:tab/>
          </w:r>
          <w:r w:rsidR="00A76E5E" w:rsidRPr="00EA7E93">
            <w:rPr>
              <w:rStyle w:val="Hipervnculo"/>
              <w:noProof/>
              <w:sz w:val="24"/>
              <w:szCs w:val="24"/>
            </w:rPr>
            <w:t>Instalar Worktop</w:t>
          </w:r>
          <w:r w:rsidR="00A76E5E" w:rsidRPr="00EA7E93">
            <w:rPr>
              <w:noProof/>
              <w:webHidden/>
              <w:sz w:val="24"/>
              <w:szCs w:val="24"/>
            </w:rPr>
            <w:tab/>
          </w:r>
          <w:r w:rsidR="00A76E5E" w:rsidRPr="00EA7E93">
            <w:rPr>
              <w:noProof/>
              <w:webHidden/>
              <w:sz w:val="24"/>
              <w:szCs w:val="24"/>
            </w:rPr>
            <w:fldChar w:fldCharType="begin"/>
          </w:r>
          <w:r w:rsidR="00A76E5E" w:rsidRPr="00EA7E93">
            <w:rPr>
              <w:noProof/>
              <w:webHidden/>
              <w:sz w:val="24"/>
              <w:szCs w:val="24"/>
            </w:rPr>
            <w:instrText xml:space="preserve"> PAGEREF _Toc450235634 \h </w:instrText>
          </w:r>
          <w:r w:rsidR="00A76E5E" w:rsidRPr="00EA7E93">
            <w:rPr>
              <w:noProof/>
              <w:webHidden/>
              <w:sz w:val="24"/>
              <w:szCs w:val="24"/>
            </w:rPr>
          </w:r>
          <w:r w:rsidR="00A76E5E" w:rsidRPr="00EA7E93">
            <w:rPr>
              <w:noProof/>
              <w:webHidden/>
              <w:sz w:val="24"/>
              <w:szCs w:val="24"/>
            </w:rPr>
            <w:fldChar w:fldCharType="separate"/>
          </w:r>
          <w:ins w:id="48" w:author="Zambrano, Edwin" w:date="2020-05-09T01:23:00Z">
            <w:r w:rsidR="003E4793">
              <w:rPr>
                <w:noProof/>
                <w:webHidden/>
                <w:sz w:val="24"/>
                <w:szCs w:val="24"/>
              </w:rPr>
              <w:t>80</w:t>
            </w:r>
          </w:ins>
          <w:ins w:id="49" w:author="Ligia Freire" w:date="2017-01-10T15:52:00Z">
            <w:del w:id="50" w:author="Zambrano, Edwin" w:date="2020-05-09T01:23:00Z">
              <w:r w:rsidR="009F2C7F" w:rsidDel="003E4793">
                <w:rPr>
                  <w:noProof/>
                  <w:webHidden/>
                  <w:sz w:val="24"/>
                  <w:szCs w:val="24"/>
                </w:rPr>
                <w:delText>77</w:delText>
              </w:r>
            </w:del>
          </w:ins>
          <w:del w:id="51" w:author="Zambrano, Edwin" w:date="2020-05-09T01:23:00Z">
            <w:r w:rsidR="00A76E5E" w:rsidRPr="00EA7E93" w:rsidDel="003E4793">
              <w:rPr>
                <w:noProof/>
                <w:webHidden/>
                <w:sz w:val="24"/>
                <w:szCs w:val="24"/>
              </w:rPr>
              <w:delText>70</w:delText>
            </w:r>
          </w:del>
          <w:r w:rsidR="00A76E5E" w:rsidRPr="00EA7E93">
            <w:rPr>
              <w:noProof/>
              <w:webHidden/>
              <w:sz w:val="24"/>
              <w:szCs w:val="24"/>
            </w:rPr>
            <w:fldChar w:fldCharType="end"/>
          </w:r>
          <w:r>
            <w:rPr>
              <w:noProof/>
              <w:sz w:val="24"/>
              <w:szCs w:val="24"/>
            </w:rPr>
            <w:fldChar w:fldCharType="end"/>
          </w:r>
        </w:p>
        <w:p w14:paraId="7BA842B5" w14:textId="316D685E" w:rsidR="00A76E5E" w:rsidRPr="00EA7E93" w:rsidRDefault="003D172A" w:rsidP="00EA7E93">
          <w:pPr>
            <w:pStyle w:val="TDC1"/>
            <w:tabs>
              <w:tab w:val="left" w:pos="880"/>
              <w:tab w:val="right" w:leader="dot" w:pos="10196"/>
            </w:tabs>
            <w:jc w:val="both"/>
            <w:rPr>
              <w:noProof/>
              <w:sz w:val="24"/>
              <w:szCs w:val="24"/>
              <w:lang w:val="es-EC" w:eastAsia="es-EC"/>
            </w:rPr>
          </w:pPr>
          <w:r>
            <w:fldChar w:fldCharType="begin"/>
          </w:r>
          <w:r>
            <w:instrText xml:space="preserve"> HYPERLINK \l "_Toc450235635" </w:instrText>
          </w:r>
          <w:r>
            <w:fldChar w:fldCharType="separate"/>
          </w:r>
          <w:r w:rsidR="00A76E5E" w:rsidRPr="00EA7E93">
            <w:rPr>
              <w:rStyle w:val="Hipervnculo"/>
              <w:noProof/>
              <w:sz w:val="24"/>
              <w:szCs w:val="24"/>
            </w:rPr>
            <w:t>6.13.</w:t>
          </w:r>
          <w:r w:rsidR="00A76E5E" w:rsidRPr="00EA7E93">
            <w:rPr>
              <w:noProof/>
              <w:sz w:val="24"/>
              <w:szCs w:val="24"/>
              <w:lang w:val="es-EC" w:eastAsia="es-EC"/>
            </w:rPr>
            <w:tab/>
          </w:r>
          <w:r w:rsidR="00A76E5E" w:rsidRPr="00EA7E93">
            <w:rPr>
              <w:rStyle w:val="Hipervnculo"/>
              <w:noProof/>
              <w:sz w:val="24"/>
              <w:szCs w:val="24"/>
            </w:rPr>
            <w:t>Ejecutar a Worktop</w:t>
          </w:r>
          <w:r w:rsidR="00A76E5E" w:rsidRPr="00EA7E93">
            <w:rPr>
              <w:noProof/>
              <w:webHidden/>
              <w:sz w:val="24"/>
              <w:szCs w:val="24"/>
            </w:rPr>
            <w:tab/>
          </w:r>
          <w:r w:rsidR="00A76E5E" w:rsidRPr="00EA7E93">
            <w:rPr>
              <w:noProof/>
              <w:webHidden/>
              <w:sz w:val="24"/>
              <w:szCs w:val="24"/>
            </w:rPr>
            <w:fldChar w:fldCharType="begin"/>
          </w:r>
          <w:r w:rsidR="00A76E5E" w:rsidRPr="00EA7E93">
            <w:rPr>
              <w:noProof/>
              <w:webHidden/>
              <w:sz w:val="24"/>
              <w:szCs w:val="24"/>
            </w:rPr>
            <w:instrText xml:space="preserve"> PAGEREF _Toc450235635 \h </w:instrText>
          </w:r>
          <w:r w:rsidR="00A76E5E" w:rsidRPr="00EA7E93">
            <w:rPr>
              <w:noProof/>
              <w:webHidden/>
              <w:sz w:val="24"/>
              <w:szCs w:val="24"/>
            </w:rPr>
          </w:r>
          <w:r w:rsidR="00A76E5E" w:rsidRPr="00EA7E93">
            <w:rPr>
              <w:noProof/>
              <w:webHidden/>
              <w:sz w:val="24"/>
              <w:szCs w:val="24"/>
            </w:rPr>
            <w:fldChar w:fldCharType="separate"/>
          </w:r>
          <w:ins w:id="52" w:author="Zambrano, Edwin" w:date="2020-05-09T01:23:00Z">
            <w:r w:rsidR="003E4793">
              <w:rPr>
                <w:noProof/>
                <w:webHidden/>
                <w:sz w:val="24"/>
                <w:szCs w:val="24"/>
              </w:rPr>
              <w:t>89</w:t>
            </w:r>
          </w:ins>
          <w:ins w:id="53" w:author="Ligia Freire" w:date="2017-01-10T15:52:00Z">
            <w:del w:id="54" w:author="Zambrano, Edwin" w:date="2020-05-09T01:23:00Z">
              <w:r w:rsidR="009F2C7F" w:rsidDel="003E4793">
                <w:rPr>
                  <w:noProof/>
                  <w:webHidden/>
                  <w:sz w:val="24"/>
                  <w:szCs w:val="24"/>
                </w:rPr>
                <w:delText>85</w:delText>
              </w:r>
            </w:del>
          </w:ins>
          <w:del w:id="55" w:author="Zambrano, Edwin" w:date="2020-05-09T01:23:00Z">
            <w:r w:rsidR="00A76E5E" w:rsidRPr="00EA7E93" w:rsidDel="003E4793">
              <w:rPr>
                <w:noProof/>
                <w:webHidden/>
                <w:sz w:val="24"/>
                <w:szCs w:val="24"/>
              </w:rPr>
              <w:delText>77</w:delText>
            </w:r>
          </w:del>
          <w:r w:rsidR="00A76E5E" w:rsidRPr="00EA7E93">
            <w:rPr>
              <w:noProof/>
              <w:webHidden/>
              <w:sz w:val="24"/>
              <w:szCs w:val="24"/>
            </w:rPr>
            <w:fldChar w:fldCharType="end"/>
          </w:r>
          <w:r>
            <w:rPr>
              <w:noProof/>
              <w:sz w:val="24"/>
              <w:szCs w:val="24"/>
            </w:rPr>
            <w:fldChar w:fldCharType="end"/>
          </w:r>
        </w:p>
        <w:p w14:paraId="7BA842B6" w14:textId="1BA0AA93" w:rsidR="00A76E5E" w:rsidRPr="00EA7E93" w:rsidRDefault="003D172A" w:rsidP="00EA7E93">
          <w:pPr>
            <w:pStyle w:val="TDC1"/>
            <w:tabs>
              <w:tab w:val="left" w:pos="880"/>
              <w:tab w:val="right" w:leader="dot" w:pos="10196"/>
            </w:tabs>
            <w:jc w:val="both"/>
            <w:rPr>
              <w:noProof/>
              <w:sz w:val="24"/>
              <w:szCs w:val="24"/>
              <w:lang w:val="es-EC" w:eastAsia="es-EC"/>
            </w:rPr>
          </w:pPr>
          <w:r>
            <w:fldChar w:fldCharType="begin"/>
          </w:r>
          <w:r>
            <w:instrText xml:space="preserve"> HYPERLINK \l "_Toc450235636" </w:instrText>
          </w:r>
          <w:r>
            <w:fldChar w:fldCharType="separate"/>
          </w:r>
          <w:r w:rsidR="00A76E5E" w:rsidRPr="00EA7E93">
            <w:rPr>
              <w:rStyle w:val="Hipervnculo"/>
              <w:noProof/>
              <w:sz w:val="24"/>
              <w:szCs w:val="24"/>
            </w:rPr>
            <w:t>6.14.</w:t>
          </w:r>
          <w:r w:rsidR="00A76E5E" w:rsidRPr="00EA7E93">
            <w:rPr>
              <w:noProof/>
              <w:sz w:val="24"/>
              <w:szCs w:val="24"/>
              <w:lang w:val="es-EC" w:eastAsia="es-EC"/>
            </w:rPr>
            <w:tab/>
          </w:r>
          <w:r w:rsidR="00A76E5E" w:rsidRPr="00EA7E93">
            <w:rPr>
              <w:rStyle w:val="Hipervnculo"/>
              <w:noProof/>
              <w:sz w:val="24"/>
              <w:szCs w:val="24"/>
            </w:rPr>
            <w:t>Ejecutar Worktop para realizar configuraciones base</w:t>
          </w:r>
          <w:r w:rsidR="00A76E5E" w:rsidRPr="00EA7E93">
            <w:rPr>
              <w:noProof/>
              <w:webHidden/>
              <w:sz w:val="24"/>
              <w:szCs w:val="24"/>
            </w:rPr>
            <w:tab/>
          </w:r>
          <w:r w:rsidR="00A76E5E" w:rsidRPr="00EA7E93">
            <w:rPr>
              <w:noProof/>
              <w:webHidden/>
              <w:sz w:val="24"/>
              <w:szCs w:val="24"/>
            </w:rPr>
            <w:fldChar w:fldCharType="begin"/>
          </w:r>
          <w:r w:rsidR="00A76E5E" w:rsidRPr="00EA7E93">
            <w:rPr>
              <w:noProof/>
              <w:webHidden/>
              <w:sz w:val="24"/>
              <w:szCs w:val="24"/>
            </w:rPr>
            <w:instrText xml:space="preserve"> PAGEREF _Toc450235636 \h </w:instrText>
          </w:r>
          <w:r w:rsidR="00A76E5E" w:rsidRPr="00EA7E93">
            <w:rPr>
              <w:noProof/>
              <w:webHidden/>
              <w:sz w:val="24"/>
              <w:szCs w:val="24"/>
            </w:rPr>
          </w:r>
          <w:r w:rsidR="00A76E5E" w:rsidRPr="00EA7E93">
            <w:rPr>
              <w:noProof/>
              <w:webHidden/>
              <w:sz w:val="24"/>
              <w:szCs w:val="24"/>
            </w:rPr>
            <w:fldChar w:fldCharType="separate"/>
          </w:r>
          <w:ins w:id="56" w:author="Zambrano, Edwin" w:date="2020-05-09T01:23:00Z">
            <w:r w:rsidR="003E4793">
              <w:rPr>
                <w:noProof/>
                <w:webHidden/>
                <w:sz w:val="24"/>
                <w:szCs w:val="24"/>
              </w:rPr>
              <w:t>96</w:t>
            </w:r>
          </w:ins>
          <w:ins w:id="57" w:author="Ligia Freire" w:date="2017-01-10T15:52:00Z">
            <w:del w:id="58" w:author="Zambrano, Edwin" w:date="2020-05-09T01:23:00Z">
              <w:r w:rsidR="009F2C7F" w:rsidDel="003E4793">
                <w:rPr>
                  <w:noProof/>
                  <w:webHidden/>
                  <w:sz w:val="24"/>
                  <w:szCs w:val="24"/>
                </w:rPr>
                <w:delText>92</w:delText>
              </w:r>
            </w:del>
          </w:ins>
          <w:del w:id="59" w:author="Zambrano, Edwin" w:date="2020-05-09T01:23:00Z">
            <w:r w:rsidR="00A76E5E" w:rsidRPr="00EA7E93" w:rsidDel="003E4793">
              <w:rPr>
                <w:noProof/>
                <w:webHidden/>
                <w:sz w:val="24"/>
                <w:szCs w:val="24"/>
              </w:rPr>
              <w:delText>84</w:delText>
            </w:r>
          </w:del>
          <w:r w:rsidR="00A76E5E" w:rsidRPr="00EA7E93">
            <w:rPr>
              <w:noProof/>
              <w:webHidden/>
              <w:sz w:val="24"/>
              <w:szCs w:val="24"/>
            </w:rPr>
            <w:fldChar w:fldCharType="end"/>
          </w:r>
          <w:r>
            <w:rPr>
              <w:noProof/>
              <w:sz w:val="24"/>
              <w:szCs w:val="24"/>
            </w:rPr>
            <w:fldChar w:fldCharType="end"/>
          </w:r>
        </w:p>
        <w:p w14:paraId="7BA842B7" w14:textId="440C8A08" w:rsidR="00A76E5E" w:rsidRPr="00EA7E93" w:rsidRDefault="003D172A" w:rsidP="00EA7E93">
          <w:pPr>
            <w:pStyle w:val="TDC1"/>
            <w:tabs>
              <w:tab w:val="left" w:pos="880"/>
              <w:tab w:val="right" w:leader="dot" w:pos="10196"/>
            </w:tabs>
            <w:jc w:val="both"/>
            <w:rPr>
              <w:noProof/>
              <w:sz w:val="24"/>
              <w:szCs w:val="24"/>
              <w:lang w:val="es-EC" w:eastAsia="es-EC"/>
            </w:rPr>
          </w:pPr>
          <w:r>
            <w:lastRenderedPageBreak/>
            <w:fldChar w:fldCharType="begin"/>
          </w:r>
          <w:r>
            <w:instrText xml:space="preserve"> HYPERLINK \l "_Toc450235637" </w:instrText>
          </w:r>
          <w:r>
            <w:fldChar w:fldCharType="separate"/>
          </w:r>
          <w:r w:rsidR="00A76E5E" w:rsidRPr="00EA7E93">
            <w:rPr>
              <w:rStyle w:val="Hipervnculo"/>
              <w:noProof/>
              <w:sz w:val="24"/>
              <w:szCs w:val="24"/>
            </w:rPr>
            <w:t>6.15.</w:t>
          </w:r>
          <w:r w:rsidR="00A76E5E" w:rsidRPr="00EA7E93">
            <w:rPr>
              <w:noProof/>
              <w:sz w:val="24"/>
              <w:szCs w:val="24"/>
              <w:lang w:val="es-EC" w:eastAsia="es-EC"/>
            </w:rPr>
            <w:tab/>
          </w:r>
          <w:r w:rsidR="00A76E5E" w:rsidRPr="00EA7E93">
            <w:rPr>
              <w:rStyle w:val="Hipervnculo"/>
              <w:noProof/>
              <w:sz w:val="24"/>
              <w:szCs w:val="24"/>
            </w:rPr>
            <w:t>Instalar extensiones de Infor (Webtop)</w:t>
          </w:r>
          <w:r w:rsidR="00A76E5E" w:rsidRPr="00EA7E93">
            <w:rPr>
              <w:noProof/>
              <w:webHidden/>
              <w:sz w:val="24"/>
              <w:szCs w:val="24"/>
            </w:rPr>
            <w:tab/>
          </w:r>
          <w:r w:rsidR="00A76E5E" w:rsidRPr="00EA7E93">
            <w:rPr>
              <w:noProof/>
              <w:webHidden/>
              <w:sz w:val="24"/>
              <w:szCs w:val="24"/>
            </w:rPr>
            <w:fldChar w:fldCharType="begin"/>
          </w:r>
          <w:r w:rsidR="00A76E5E" w:rsidRPr="00EA7E93">
            <w:rPr>
              <w:noProof/>
              <w:webHidden/>
              <w:sz w:val="24"/>
              <w:szCs w:val="24"/>
            </w:rPr>
            <w:instrText xml:space="preserve"> PAGEREF _Toc450235637 \h </w:instrText>
          </w:r>
          <w:r w:rsidR="00A76E5E" w:rsidRPr="00EA7E93">
            <w:rPr>
              <w:noProof/>
              <w:webHidden/>
              <w:sz w:val="24"/>
              <w:szCs w:val="24"/>
            </w:rPr>
          </w:r>
          <w:r w:rsidR="00A76E5E" w:rsidRPr="00EA7E93">
            <w:rPr>
              <w:noProof/>
              <w:webHidden/>
              <w:sz w:val="24"/>
              <w:szCs w:val="24"/>
            </w:rPr>
            <w:fldChar w:fldCharType="separate"/>
          </w:r>
          <w:ins w:id="60" w:author="Zambrano, Edwin" w:date="2020-05-09T01:23:00Z">
            <w:r w:rsidR="003E4793">
              <w:rPr>
                <w:noProof/>
                <w:webHidden/>
                <w:sz w:val="24"/>
                <w:szCs w:val="24"/>
              </w:rPr>
              <w:t>100</w:t>
            </w:r>
          </w:ins>
          <w:ins w:id="61" w:author="Ligia Freire" w:date="2017-01-10T15:52:00Z">
            <w:del w:id="62" w:author="Zambrano, Edwin" w:date="2020-05-09T01:23:00Z">
              <w:r w:rsidR="009F2C7F" w:rsidDel="003E4793">
                <w:rPr>
                  <w:noProof/>
                  <w:webHidden/>
                  <w:sz w:val="24"/>
                  <w:szCs w:val="24"/>
                </w:rPr>
                <w:delText>95</w:delText>
              </w:r>
            </w:del>
          </w:ins>
          <w:del w:id="63" w:author="Zambrano, Edwin" w:date="2020-05-09T01:23:00Z">
            <w:r w:rsidR="00A76E5E" w:rsidRPr="00EA7E93" w:rsidDel="003E4793">
              <w:rPr>
                <w:noProof/>
                <w:webHidden/>
                <w:sz w:val="24"/>
                <w:szCs w:val="24"/>
              </w:rPr>
              <w:delText>87</w:delText>
            </w:r>
          </w:del>
          <w:r w:rsidR="00A76E5E" w:rsidRPr="00EA7E93">
            <w:rPr>
              <w:noProof/>
              <w:webHidden/>
              <w:sz w:val="24"/>
              <w:szCs w:val="24"/>
            </w:rPr>
            <w:fldChar w:fldCharType="end"/>
          </w:r>
          <w:r>
            <w:rPr>
              <w:noProof/>
              <w:sz w:val="24"/>
              <w:szCs w:val="24"/>
            </w:rPr>
            <w:fldChar w:fldCharType="end"/>
          </w:r>
        </w:p>
        <w:p w14:paraId="7BA842B8" w14:textId="281FC595" w:rsidR="00A76E5E" w:rsidRPr="00EA7E93" w:rsidRDefault="003D172A" w:rsidP="00EA7E93">
          <w:pPr>
            <w:pStyle w:val="TDC1"/>
            <w:tabs>
              <w:tab w:val="left" w:pos="880"/>
              <w:tab w:val="right" w:leader="dot" w:pos="10196"/>
            </w:tabs>
            <w:jc w:val="both"/>
            <w:rPr>
              <w:noProof/>
              <w:sz w:val="24"/>
              <w:szCs w:val="24"/>
              <w:lang w:val="es-EC" w:eastAsia="es-EC"/>
            </w:rPr>
          </w:pPr>
          <w:r>
            <w:fldChar w:fldCharType="begin"/>
          </w:r>
          <w:r>
            <w:instrText xml:space="preserve"> HYPERLINK \l "_Toc450235638" </w:instrText>
          </w:r>
          <w:r>
            <w:fldChar w:fldCharType="separate"/>
          </w:r>
          <w:r w:rsidR="00A76E5E" w:rsidRPr="00EA7E93">
            <w:rPr>
              <w:rStyle w:val="Hipervnculo"/>
              <w:noProof/>
              <w:sz w:val="24"/>
              <w:szCs w:val="24"/>
            </w:rPr>
            <w:t>6.16.</w:t>
          </w:r>
          <w:r w:rsidR="00A76E5E" w:rsidRPr="00EA7E93">
            <w:rPr>
              <w:noProof/>
              <w:sz w:val="24"/>
              <w:szCs w:val="24"/>
              <w:lang w:val="es-EC" w:eastAsia="es-EC"/>
            </w:rPr>
            <w:tab/>
          </w:r>
          <w:r w:rsidR="00A76E5E" w:rsidRPr="00EA7E93">
            <w:rPr>
              <w:rStyle w:val="Hipervnculo"/>
              <w:noProof/>
              <w:sz w:val="24"/>
              <w:szCs w:val="24"/>
            </w:rPr>
            <w:t>Configurar Webtop</w:t>
          </w:r>
          <w:r w:rsidR="00A76E5E" w:rsidRPr="00EA7E93">
            <w:rPr>
              <w:noProof/>
              <w:webHidden/>
              <w:sz w:val="24"/>
              <w:szCs w:val="24"/>
            </w:rPr>
            <w:tab/>
          </w:r>
          <w:r w:rsidR="00A76E5E" w:rsidRPr="00EA7E93">
            <w:rPr>
              <w:noProof/>
              <w:webHidden/>
              <w:sz w:val="24"/>
              <w:szCs w:val="24"/>
            </w:rPr>
            <w:fldChar w:fldCharType="begin"/>
          </w:r>
          <w:r w:rsidR="00A76E5E" w:rsidRPr="00EA7E93">
            <w:rPr>
              <w:noProof/>
              <w:webHidden/>
              <w:sz w:val="24"/>
              <w:szCs w:val="24"/>
            </w:rPr>
            <w:instrText xml:space="preserve"> PAGEREF _Toc450235638 \h </w:instrText>
          </w:r>
          <w:r w:rsidR="00A76E5E" w:rsidRPr="00EA7E93">
            <w:rPr>
              <w:noProof/>
              <w:webHidden/>
              <w:sz w:val="24"/>
              <w:szCs w:val="24"/>
            </w:rPr>
          </w:r>
          <w:r w:rsidR="00A76E5E" w:rsidRPr="00EA7E93">
            <w:rPr>
              <w:noProof/>
              <w:webHidden/>
              <w:sz w:val="24"/>
              <w:szCs w:val="24"/>
            </w:rPr>
            <w:fldChar w:fldCharType="separate"/>
          </w:r>
          <w:ins w:id="64" w:author="Zambrano, Edwin" w:date="2020-05-09T01:23:00Z">
            <w:r w:rsidR="003E4793">
              <w:rPr>
                <w:noProof/>
                <w:webHidden/>
                <w:sz w:val="24"/>
                <w:szCs w:val="24"/>
              </w:rPr>
              <w:t>115</w:t>
            </w:r>
          </w:ins>
          <w:ins w:id="65" w:author="Ligia Freire" w:date="2017-01-10T15:52:00Z">
            <w:del w:id="66" w:author="Zambrano, Edwin" w:date="2020-05-09T01:23:00Z">
              <w:r w:rsidR="009F2C7F" w:rsidDel="003E4793">
                <w:rPr>
                  <w:noProof/>
                  <w:webHidden/>
                  <w:sz w:val="24"/>
                  <w:szCs w:val="24"/>
                </w:rPr>
                <w:delText>110</w:delText>
              </w:r>
            </w:del>
          </w:ins>
          <w:del w:id="67" w:author="Zambrano, Edwin" w:date="2020-05-09T01:23:00Z">
            <w:r w:rsidR="00A76E5E" w:rsidRPr="00EA7E93" w:rsidDel="003E4793">
              <w:rPr>
                <w:noProof/>
                <w:webHidden/>
                <w:sz w:val="24"/>
                <w:szCs w:val="24"/>
              </w:rPr>
              <w:delText>102</w:delText>
            </w:r>
          </w:del>
          <w:r w:rsidR="00A76E5E" w:rsidRPr="00EA7E93">
            <w:rPr>
              <w:noProof/>
              <w:webHidden/>
              <w:sz w:val="24"/>
              <w:szCs w:val="24"/>
            </w:rPr>
            <w:fldChar w:fldCharType="end"/>
          </w:r>
          <w:r>
            <w:rPr>
              <w:noProof/>
              <w:sz w:val="24"/>
              <w:szCs w:val="24"/>
            </w:rPr>
            <w:fldChar w:fldCharType="end"/>
          </w:r>
        </w:p>
        <w:p w14:paraId="7BA842B9" w14:textId="1C3E6D7B" w:rsidR="00A76E5E" w:rsidRPr="00EA7E93" w:rsidRDefault="003D172A" w:rsidP="00EA7E93">
          <w:pPr>
            <w:pStyle w:val="TDC1"/>
            <w:tabs>
              <w:tab w:val="left" w:pos="880"/>
              <w:tab w:val="right" w:leader="dot" w:pos="10196"/>
            </w:tabs>
            <w:jc w:val="both"/>
            <w:rPr>
              <w:noProof/>
              <w:sz w:val="24"/>
              <w:szCs w:val="24"/>
              <w:lang w:val="es-EC" w:eastAsia="es-EC"/>
            </w:rPr>
          </w:pPr>
          <w:r>
            <w:fldChar w:fldCharType="begin"/>
          </w:r>
          <w:r>
            <w:instrText xml:space="preserve"> HYPERLINK \l "_Toc450235639" </w:instrText>
          </w:r>
          <w:r>
            <w:fldChar w:fldCharType="separate"/>
          </w:r>
          <w:r w:rsidR="00A76E5E" w:rsidRPr="00EA7E93">
            <w:rPr>
              <w:rStyle w:val="Hipervnculo"/>
              <w:noProof/>
              <w:sz w:val="24"/>
              <w:szCs w:val="24"/>
            </w:rPr>
            <w:t>6.17.</w:t>
          </w:r>
          <w:r w:rsidR="00A76E5E" w:rsidRPr="00EA7E93">
            <w:rPr>
              <w:noProof/>
              <w:sz w:val="24"/>
              <w:szCs w:val="24"/>
              <w:lang w:val="es-EC" w:eastAsia="es-EC"/>
            </w:rPr>
            <w:tab/>
          </w:r>
          <w:r w:rsidR="00A76E5E" w:rsidRPr="00EA7E93">
            <w:rPr>
              <w:rStyle w:val="Hipervnculo"/>
              <w:noProof/>
              <w:sz w:val="24"/>
              <w:szCs w:val="24"/>
            </w:rPr>
            <w:t>Crear tablas para compañía 000</w:t>
          </w:r>
          <w:r w:rsidR="00A76E5E" w:rsidRPr="00EA7E93">
            <w:rPr>
              <w:noProof/>
              <w:webHidden/>
              <w:sz w:val="24"/>
              <w:szCs w:val="24"/>
            </w:rPr>
            <w:tab/>
          </w:r>
          <w:r w:rsidR="00A76E5E" w:rsidRPr="00EA7E93">
            <w:rPr>
              <w:noProof/>
              <w:webHidden/>
              <w:sz w:val="24"/>
              <w:szCs w:val="24"/>
            </w:rPr>
            <w:fldChar w:fldCharType="begin"/>
          </w:r>
          <w:r w:rsidR="00A76E5E" w:rsidRPr="00EA7E93">
            <w:rPr>
              <w:noProof/>
              <w:webHidden/>
              <w:sz w:val="24"/>
              <w:szCs w:val="24"/>
            </w:rPr>
            <w:instrText xml:space="preserve"> PAGEREF _Toc450235639 \h </w:instrText>
          </w:r>
          <w:r w:rsidR="00A76E5E" w:rsidRPr="00EA7E93">
            <w:rPr>
              <w:noProof/>
              <w:webHidden/>
              <w:sz w:val="24"/>
              <w:szCs w:val="24"/>
            </w:rPr>
          </w:r>
          <w:r w:rsidR="00A76E5E" w:rsidRPr="00EA7E93">
            <w:rPr>
              <w:noProof/>
              <w:webHidden/>
              <w:sz w:val="24"/>
              <w:szCs w:val="24"/>
            </w:rPr>
            <w:fldChar w:fldCharType="separate"/>
          </w:r>
          <w:ins w:id="68" w:author="Zambrano, Edwin" w:date="2020-05-09T01:23:00Z">
            <w:r w:rsidR="003E4793">
              <w:rPr>
                <w:noProof/>
                <w:webHidden/>
                <w:sz w:val="24"/>
                <w:szCs w:val="24"/>
              </w:rPr>
              <w:t>133</w:t>
            </w:r>
          </w:ins>
          <w:ins w:id="69" w:author="Ligia Freire" w:date="2017-01-10T15:52:00Z">
            <w:del w:id="70" w:author="Zambrano, Edwin" w:date="2020-05-09T01:23:00Z">
              <w:r w:rsidR="009F2C7F" w:rsidDel="003E4793">
                <w:rPr>
                  <w:noProof/>
                  <w:webHidden/>
                  <w:sz w:val="24"/>
                  <w:szCs w:val="24"/>
                </w:rPr>
                <w:delText>127</w:delText>
              </w:r>
            </w:del>
          </w:ins>
          <w:del w:id="71" w:author="Zambrano, Edwin" w:date="2020-05-09T01:23:00Z">
            <w:r w:rsidR="00A76E5E" w:rsidRPr="00EA7E93" w:rsidDel="003E4793">
              <w:rPr>
                <w:noProof/>
                <w:webHidden/>
                <w:sz w:val="24"/>
                <w:szCs w:val="24"/>
              </w:rPr>
              <w:delText>117</w:delText>
            </w:r>
          </w:del>
          <w:r w:rsidR="00A76E5E" w:rsidRPr="00EA7E93">
            <w:rPr>
              <w:noProof/>
              <w:webHidden/>
              <w:sz w:val="24"/>
              <w:szCs w:val="24"/>
            </w:rPr>
            <w:fldChar w:fldCharType="end"/>
          </w:r>
          <w:r>
            <w:rPr>
              <w:noProof/>
              <w:sz w:val="24"/>
              <w:szCs w:val="24"/>
            </w:rPr>
            <w:fldChar w:fldCharType="end"/>
          </w:r>
        </w:p>
        <w:p w14:paraId="7BA842BA" w14:textId="2C9FD1E9" w:rsidR="00A76E5E" w:rsidRPr="00EA7E93" w:rsidRDefault="003D172A" w:rsidP="00EA7E93">
          <w:pPr>
            <w:pStyle w:val="TDC1"/>
            <w:tabs>
              <w:tab w:val="left" w:pos="880"/>
              <w:tab w:val="right" w:leader="dot" w:pos="10196"/>
            </w:tabs>
            <w:jc w:val="both"/>
            <w:rPr>
              <w:noProof/>
              <w:sz w:val="24"/>
              <w:szCs w:val="24"/>
              <w:lang w:val="es-EC" w:eastAsia="es-EC"/>
            </w:rPr>
          </w:pPr>
          <w:r>
            <w:fldChar w:fldCharType="begin"/>
          </w:r>
          <w:r>
            <w:instrText xml:space="preserve"> HYPERLINK \l "_Toc450235640" </w:instrText>
          </w:r>
          <w:r>
            <w:fldChar w:fldCharType="separate"/>
          </w:r>
          <w:r w:rsidR="00A76E5E" w:rsidRPr="00EA7E93">
            <w:rPr>
              <w:rStyle w:val="Hipervnculo"/>
              <w:noProof/>
              <w:sz w:val="24"/>
              <w:szCs w:val="24"/>
            </w:rPr>
            <w:t>6.18.</w:t>
          </w:r>
          <w:r w:rsidR="00A76E5E" w:rsidRPr="00EA7E93">
            <w:rPr>
              <w:noProof/>
              <w:sz w:val="24"/>
              <w:szCs w:val="24"/>
              <w:lang w:val="es-EC" w:eastAsia="es-EC"/>
            </w:rPr>
            <w:tab/>
          </w:r>
          <w:r w:rsidR="00A76E5E" w:rsidRPr="00EA7E93">
            <w:rPr>
              <w:rStyle w:val="Hipervnculo"/>
              <w:noProof/>
              <w:sz w:val="24"/>
              <w:szCs w:val="24"/>
            </w:rPr>
            <w:t>Respaldar compañía 000 a la fecha</w:t>
          </w:r>
          <w:r w:rsidR="00A76E5E" w:rsidRPr="00EA7E93">
            <w:rPr>
              <w:noProof/>
              <w:webHidden/>
              <w:sz w:val="24"/>
              <w:szCs w:val="24"/>
            </w:rPr>
            <w:tab/>
          </w:r>
          <w:r w:rsidR="00A76E5E" w:rsidRPr="00EA7E93">
            <w:rPr>
              <w:noProof/>
              <w:webHidden/>
              <w:sz w:val="24"/>
              <w:szCs w:val="24"/>
            </w:rPr>
            <w:fldChar w:fldCharType="begin"/>
          </w:r>
          <w:r w:rsidR="00A76E5E" w:rsidRPr="00EA7E93">
            <w:rPr>
              <w:noProof/>
              <w:webHidden/>
              <w:sz w:val="24"/>
              <w:szCs w:val="24"/>
            </w:rPr>
            <w:instrText xml:space="preserve"> PAGEREF _Toc450235640 \h </w:instrText>
          </w:r>
          <w:r w:rsidR="00A76E5E" w:rsidRPr="00EA7E93">
            <w:rPr>
              <w:noProof/>
              <w:webHidden/>
              <w:sz w:val="24"/>
              <w:szCs w:val="24"/>
            </w:rPr>
          </w:r>
          <w:r w:rsidR="00A76E5E" w:rsidRPr="00EA7E93">
            <w:rPr>
              <w:noProof/>
              <w:webHidden/>
              <w:sz w:val="24"/>
              <w:szCs w:val="24"/>
            </w:rPr>
            <w:fldChar w:fldCharType="separate"/>
          </w:r>
          <w:ins w:id="72" w:author="Zambrano, Edwin" w:date="2020-05-09T01:23:00Z">
            <w:r w:rsidR="003E4793">
              <w:rPr>
                <w:noProof/>
                <w:webHidden/>
                <w:sz w:val="24"/>
                <w:szCs w:val="24"/>
              </w:rPr>
              <w:t>136</w:t>
            </w:r>
          </w:ins>
          <w:ins w:id="73" w:author="Ligia Freire" w:date="2017-01-10T15:52:00Z">
            <w:del w:id="74" w:author="Zambrano, Edwin" w:date="2020-05-09T01:23:00Z">
              <w:r w:rsidR="009F2C7F" w:rsidDel="003E4793">
                <w:rPr>
                  <w:noProof/>
                  <w:webHidden/>
                  <w:sz w:val="24"/>
                  <w:szCs w:val="24"/>
                </w:rPr>
                <w:delText>130</w:delText>
              </w:r>
            </w:del>
          </w:ins>
          <w:del w:id="75" w:author="Zambrano, Edwin" w:date="2020-05-09T01:23:00Z">
            <w:r w:rsidR="00A76E5E" w:rsidRPr="00EA7E93" w:rsidDel="003E4793">
              <w:rPr>
                <w:noProof/>
                <w:webHidden/>
                <w:sz w:val="24"/>
                <w:szCs w:val="24"/>
              </w:rPr>
              <w:delText>120</w:delText>
            </w:r>
          </w:del>
          <w:r w:rsidR="00A76E5E" w:rsidRPr="00EA7E93">
            <w:rPr>
              <w:noProof/>
              <w:webHidden/>
              <w:sz w:val="24"/>
              <w:szCs w:val="24"/>
            </w:rPr>
            <w:fldChar w:fldCharType="end"/>
          </w:r>
          <w:r>
            <w:rPr>
              <w:noProof/>
              <w:sz w:val="24"/>
              <w:szCs w:val="24"/>
            </w:rPr>
            <w:fldChar w:fldCharType="end"/>
          </w:r>
        </w:p>
        <w:p w14:paraId="7BA842BB" w14:textId="06658A3A" w:rsidR="00A76E5E" w:rsidRPr="00EA7E93" w:rsidRDefault="003D172A" w:rsidP="00EA7E93">
          <w:pPr>
            <w:pStyle w:val="TDC1"/>
            <w:tabs>
              <w:tab w:val="left" w:pos="880"/>
              <w:tab w:val="right" w:leader="dot" w:pos="10196"/>
            </w:tabs>
            <w:jc w:val="both"/>
            <w:rPr>
              <w:noProof/>
              <w:sz w:val="24"/>
              <w:szCs w:val="24"/>
              <w:lang w:val="es-EC" w:eastAsia="es-EC"/>
            </w:rPr>
          </w:pPr>
          <w:r>
            <w:fldChar w:fldCharType="begin"/>
          </w:r>
          <w:r>
            <w:instrText xml:space="preserve"> HYPERLINK \l "_Toc450235641" </w:instrText>
          </w:r>
          <w:r>
            <w:fldChar w:fldCharType="separate"/>
          </w:r>
          <w:r w:rsidR="00A76E5E" w:rsidRPr="00EA7E93">
            <w:rPr>
              <w:rStyle w:val="Hipervnculo"/>
              <w:noProof/>
              <w:sz w:val="24"/>
              <w:szCs w:val="24"/>
            </w:rPr>
            <w:t>6.19.</w:t>
          </w:r>
          <w:r w:rsidR="00A76E5E" w:rsidRPr="00EA7E93">
            <w:rPr>
              <w:noProof/>
              <w:sz w:val="24"/>
              <w:szCs w:val="24"/>
              <w:lang w:val="es-EC" w:eastAsia="es-EC"/>
            </w:rPr>
            <w:tab/>
          </w:r>
          <w:r w:rsidR="00A76E5E" w:rsidRPr="00EA7E93">
            <w:rPr>
              <w:rStyle w:val="Hipervnculo"/>
              <w:noProof/>
              <w:sz w:val="24"/>
              <w:szCs w:val="24"/>
            </w:rPr>
            <w:t>Activar Job Daemon</w:t>
          </w:r>
          <w:r w:rsidR="00A76E5E" w:rsidRPr="00EA7E93">
            <w:rPr>
              <w:noProof/>
              <w:webHidden/>
              <w:sz w:val="24"/>
              <w:szCs w:val="24"/>
            </w:rPr>
            <w:tab/>
          </w:r>
          <w:r w:rsidR="00A76E5E" w:rsidRPr="00EA7E93">
            <w:rPr>
              <w:noProof/>
              <w:webHidden/>
              <w:sz w:val="24"/>
              <w:szCs w:val="24"/>
            </w:rPr>
            <w:fldChar w:fldCharType="begin"/>
          </w:r>
          <w:r w:rsidR="00A76E5E" w:rsidRPr="00EA7E93">
            <w:rPr>
              <w:noProof/>
              <w:webHidden/>
              <w:sz w:val="24"/>
              <w:szCs w:val="24"/>
            </w:rPr>
            <w:instrText xml:space="preserve"> PAGEREF _Toc450235641 \h </w:instrText>
          </w:r>
          <w:r w:rsidR="00A76E5E" w:rsidRPr="00EA7E93">
            <w:rPr>
              <w:noProof/>
              <w:webHidden/>
              <w:sz w:val="24"/>
              <w:szCs w:val="24"/>
            </w:rPr>
          </w:r>
          <w:r w:rsidR="00A76E5E" w:rsidRPr="00EA7E93">
            <w:rPr>
              <w:noProof/>
              <w:webHidden/>
              <w:sz w:val="24"/>
              <w:szCs w:val="24"/>
            </w:rPr>
            <w:fldChar w:fldCharType="separate"/>
          </w:r>
          <w:ins w:id="76" w:author="Zambrano, Edwin" w:date="2020-05-09T01:23:00Z">
            <w:r w:rsidR="003E4793">
              <w:rPr>
                <w:noProof/>
                <w:webHidden/>
                <w:sz w:val="24"/>
                <w:szCs w:val="24"/>
              </w:rPr>
              <w:t>139</w:t>
            </w:r>
          </w:ins>
          <w:ins w:id="77" w:author="Ligia Freire" w:date="2017-01-10T15:52:00Z">
            <w:del w:id="78" w:author="Zambrano, Edwin" w:date="2020-05-09T01:23:00Z">
              <w:r w:rsidR="009F2C7F" w:rsidDel="003E4793">
                <w:rPr>
                  <w:noProof/>
                  <w:webHidden/>
                  <w:sz w:val="24"/>
                  <w:szCs w:val="24"/>
                </w:rPr>
                <w:delText>133</w:delText>
              </w:r>
            </w:del>
          </w:ins>
          <w:del w:id="79" w:author="Zambrano, Edwin" w:date="2020-05-09T01:23:00Z">
            <w:r w:rsidR="00A76E5E" w:rsidRPr="00EA7E93" w:rsidDel="003E4793">
              <w:rPr>
                <w:noProof/>
                <w:webHidden/>
                <w:sz w:val="24"/>
                <w:szCs w:val="24"/>
              </w:rPr>
              <w:delText>122</w:delText>
            </w:r>
          </w:del>
          <w:r w:rsidR="00A76E5E" w:rsidRPr="00EA7E93">
            <w:rPr>
              <w:noProof/>
              <w:webHidden/>
              <w:sz w:val="24"/>
              <w:szCs w:val="24"/>
            </w:rPr>
            <w:fldChar w:fldCharType="end"/>
          </w:r>
          <w:r>
            <w:rPr>
              <w:noProof/>
              <w:sz w:val="24"/>
              <w:szCs w:val="24"/>
            </w:rPr>
            <w:fldChar w:fldCharType="end"/>
          </w:r>
        </w:p>
        <w:p w14:paraId="7BA842BC" w14:textId="0F830FBE" w:rsidR="00A76E5E" w:rsidRPr="00EA7E93" w:rsidRDefault="003D172A" w:rsidP="00EA7E93">
          <w:pPr>
            <w:pStyle w:val="TDC1"/>
            <w:tabs>
              <w:tab w:val="left" w:pos="880"/>
              <w:tab w:val="right" w:leader="dot" w:pos="10196"/>
            </w:tabs>
            <w:jc w:val="both"/>
            <w:rPr>
              <w:noProof/>
              <w:sz w:val="24"/>
              <w:szCs w:val="24"/>
              <w:lang w:val="es-EC" w:eastAsia="es-EC"/>
            </w:rPr>
          </w:pPr>
          <w:r>
            <w:fldChar w:fldCharType="begin"/>
          </w:r>
          <w:r>
            <w:instrText xml:space="preserve"> HYPERLINK \l "_Toc450235642" </w:instrText>
          </w:r>
          <w:r>
            <w:fldChar w:fldCharType="separate"/>
          </w:r>
          <w:r w:rsidR="00A76E5E" w:rsidRPr="00EA7E93">
            <w:rPr>
              <w:rStyle w:val="Hipervnculo"/>
              <w:noProof/>
              <w:sz w:val="24"/>
              <w:szCs w:val="24"/>
            </w:rPr>
            <w:t>6.20.</w:t>
          </w:r>
          <w:r w:rsidR="00A76E5E" w:rsidRPr="00EA7E93">
            <w:rPr>
              <w:noProof/>
              <w:sz w:val="24"/>
              <w:szCs w:val="24"/>
              <w:lang w:val="es-EC" w:eastAsia="es-EC"/>
            </w:rPr>
            <w:tab/>
          </w:r>
          <w:r w:rsidR="00A76E5E" w:rsidRPr="00EA7E93">
            <w:rPr>
              <w:rStyle w:val="Hipervnculo"/>
              <w:noProof/>
              <w:sz w:val="24"/>
              <w:szCs w:val="24"/>
            </w:rPr>
            <w:t>Revisar configuración de facturación electrónica</w:t>
          </w:r>
          <w:r w:rsidR="00A76E5E" w:rsidRPr="00EA7E93">
            <w:rPr>
              <w:noProof/>
              <w:webHidden/>
              <w:sz w:val="24"/>
              <w:szCs w:val="24"/>
            </w:rPr>
            <w:tab/>
          </w:r>
          <w:r w:rsidR="00A76E5E" w:rsidRPr="00EA7E93">
            <w:rPr>
              <w:noProof/>
              <w:webHidden/>
              <w:sz w:val="24"/>
              <w:szCs w:val="24"/>
            </w:rPr>
            <w:fldChar w:fldCharType="begin"/>
          </w:r>
          <w:r w:rsidR="00A76E5E" w:rsidRPr="00EA7E93">
            <w:rPr>
              <w:noProof/>
              <w:webHidden/>
              <w:sz w:val="24"/>
              <w:szCs w:val="24"/>
            </w:rPr>
            <w:instrText xml:space="preserve"> PAGEREF _Toc450235642 \h </w:instrText>
          </w:r>
          <w:r w:rsidR="00A76E5E" w:rsidRPr="00EA7E93">
            <w:rPr>
              <w:noProof/>
              <w:webHidden/>
              <w:sz w:val="24"/>
              <w:szCs w:val="24"/>
            </w:rPr>
          </w:r>
          <w:r w:rsidR="00A76E5E" w:rsidRPr="00EA7E93">
            <w:rPr>
              <w:noProof/>
              <w:webHidden/>
              <w:sz w:val="24"/>
              <w:szCs w:val="24"/>
            </w:rPr>
            <w:fldChar w:fldCharType="separate"/>
          </w:r>
          <w:ins w:id="80" w:author="Zambrano, Edwin" w:date="2020-05-09T01:23:00Z">
            <w:r w:rsidR="003E4793">
              <w:rPr>
                <w:noProof/>
                <w:webHidden/>
                <w:sz w:val="24"/>
                <w:szCs w:val="24"/>
              </w:rPr>
              <w:t>143</w:t>
            </w:r>
          </w:ins>
          <w:ins w:id="81" w:author="Ligia Freire" w:date="2017-01-10T15:52:00Z">
            <w:del w:id="82" w:author="Zambrano, Edwin" w:date="2020-05-09T01:23:00Z">
              <w:r w:rsidR="009F2C7F" w:rsidDel="003E4793">
                <w:rPr>
                  <w:noProof/>
                  <w:webHidden/>
                  <w:sz w:val="24"/>
                  <w:szCs w:val="24"/>
                </w:rPr>
                <w:delText>137</w:delText>
              </w:r>
            </w:del>
          </w:ins>
          <w:del w:id="83" w:author="Zambrano, Edwin" w:date="2020-05-09T01:23:00Z">
            <w:r w:rsidR="00A76E5E" w:rsidRPr="00EA7E93" w:rsidDel="003E4793">
              <w:rPr>
                <w:noProof/>
                <w:webHidden/>
                <w:sz w:val="24"/>
                <w:szCs w:val="24"/>
              </w:rPr>
              <w:delText>126</w:delText>
            </w:r>
          </w:del>
          <w:r w:rsidR="00A76E5E" w:rsidRPr="00EA7E93">
            <w:rPr>
              <w:noProof/>
              <w:webHidden/>
              <w:sz w:val="24"/>
              <w:szCs w:val="24"/>
            </w:rPr>
            <w:fldChar w:fldCharType="end"/>
          </w:r>
          <w:r>
            <w:rPr>
              <w:noProof/>
              <w:sz w:val="24"/>
              <w:szCs w:val="24"/>
            </w:rPr>
            <w:fldChar w:fldCharType="end"/>
          </w:r>
        </w:p>
        <w:p w14:paraId="7BA842BD" w14:textId="3A11E695" w:rsidR="00A76E5E" w:rsidRPr="00EA7E93" w:rsidRDefault="003D172A" w:rsidP="00EA7E93">
          <w:pPr>
            <w:pStyle w:val="TDC1"/>
            <w:tabs>
              <w:tab w:val="left" w:pos="440"/>
              <w:tab w:val="right" w:leader="dot" w:pos="10196"/>
            </w:tabs>
            <w:jc w:val="both"/>
            <w:rPr>
              <w:noProof/>
              <w:sz w:val="24"/>
              <w:szCs w:val="24"/>
              <w:lang w:val="es-EC" w:eastAsia="es-EC"/>
            </w:rPr>
          </w:pPr>
          <w:r>
            <w:fldChar w:fldCharType="begin"/>
          </w:r>
          <w:r>
            <w:instrText xml:space="preserve"> HYPERLINK \l "_Toc450235643" </w:instrText>
          </w:r>
          <w:r>
            <w:fldChar w:fldCharType="separate"/>
          </w:r>
          <w:r w:rsidR="00A76E5E" w:rsidRPr="00EA7E93">
            <w:rPr>
              <w:rStyle w:val="Hipervnculo"/>
              <w:rFonts w:eastAsia="Calibri" w:cstheme="minorHAnsi"/>
              <w:noProof/>
              <w:sz w:val="24"/>
              <w:szCs w:val="24"/>
              <w:lang w:eastAsia="en-US"/>
            </w:rPr>
            <w:t>7.</w:t>
          </w:r>
          <w:r w:rsidR="00A76E5E" w:rsidRPr="00EA7E93">
            <w:rPr>
              <w:noProof/>
              <w:sz w:val="24"/>
              <w:szCs w:val="24"/>
              <w:lang w:val="es-EC" w:eastAsia="es-EC"/>
            </w:rPr>
            <w:tab/>
          </w:r>
          <w:r w:rsidR="00A76E5E" w:rsidRPr="00EA7E93">
            <w:rPr>
              <w:rStyle w:val="Hipervnculo"/>
              <w:rFonts w:eastAsia="Calibri" w:cstheme="minorHAnsi"/>
              <w:noProof/>
              <w:sz w:val="24"/>
              <w:szCs w:val="24"/>
              <w:lang w:eastAsia="en-US"/>
            </w:rPr>
            <w:t>ANEXOS</w:t>
          </w:r>
          <w:r w:rsidR="00A76E5E" w:rsidRPr="00EA7E93">
            <w:rPr>
              <w:noProof/>
              <w:webHidden/>
              <w:sz w:val="24"/>
              <w:szCs w:val="24"/>
            </w:rPr>
            <w:tab/>
          </w:r>
          <w:r w:rsidR="00A76E5E" w:rsidRPr="00EA7E93">
            <w:rPr>
              <w:noProof/>
              <w:webHidden/>
              <w:sz w:val="24"/>
              <w:szCs w:val="24"/>
            </w:rPr>
            <w:fldChar w:fldCharType="begin"/>
          </w:r>
          <w:r w:rsidR="00A76E5E" w:rsidRPr="00EA7E93">
            <w:rPr>
              <w:noProof/>
              <w:webHidden/>
              <w:sz w:val="24"/>
              <w:szCs w:val="24"/>
            </w:rPr>
            <w:instrText xml:space="preserve"> PAGEREF _Toc450235643 \h </w:instrText>
          </w:r>
          <w:r w:rsidR="00A76E5E" w:rsidRPr="00EA7E93">
            <w:rPr>
              <w:noProof/>
              <w:webHidden/>
              <w:sz w:val="24"/>
              <w:szCs w:val="24"/>
            </w:rPr>
          </w:r>
          <w:r w:rsidR="00A76E5E" w:rsidRPr="00EA7E93">
            <w:rPr>
              <w:noProof/>
              <w:webHidden/>
              <w:sz w:val="24"/>
              <w:szCs w:val="24"/>
            </w:rPr>
            <w:fldChar w:fldCharType="separate"/>
          </w:r>
          <w:ins w:id="84" w:author="Zambrano, Edwin" w:date="2020-05-09T01:23:00Z">
            <w:r w:rsidR="003E4793">
              <w:rPr>
                <w:noProof/>
                <w:webHidden/>
                <w:sz w:val="24"/>
                <w:szCs w:val="24"/>
              </w:rPr>
              <w:t>144</w:t>
            </w:r>
          </w:ins>
          <w:ins w:id="85" w:author="Ligia Freire" w:date="2017-01-10T15:52:00Z">
            <w:del w:id="86" w:author="Zambrano, Edwin" w:date="2020-05-09T01:23:00Z">
              <w:r w:rsidR="009F2C7F" w:rsidDel="003E4793">
                <w:rPr>
                  <w:noProof/>
                  <w:webHidden/>
                  <w:sz w:val="24"/>
                  <w:szCs w:val="24"/>
                </w:rPr>
                <w:delText>138</w:delText>
              </w:r>
            </w:del>
          </w:ins>
          <w:del w:id="87" w:author="Zambrano, Edwin" w:date="2020-05-09T01:23:00Z">
            <w:r w:rsidR="00A76E5E" w:rsidRPr="00EA7E93" w:rsidDel="003E4793">
              <w:rPr>
                <w:noProof/>
                <w:webHidden/>
                <w:sz w:val="24"/>
                <w:szCs w:val="24"/>
              </w:rPr>
              <w:delText>127</w:delText>
            </w:r>
          </w:del>
          <w:r w:rsidR="00A76E5E" w:rsidRPr="00EA7E93">
            <w:rPr>
              <w:noProof/>
              <w:webHidden/>
              <w:sz w:val="24"/>
              <w:szCs w:val="24"/>
            </w:rPr>
            <w:fldChar w:fldCharType="end"/>
          </w:r>
          <w:r>
            <w:rPr>
              <w:noProof/>
              <w:sz w:val="24"/>
              <w:szCs w:val="24"/>
            </w:rPr>
            <w:fldChar w:fldCharType="end"/>
          </w:r>
        </w:p>
        <w:p w14:paraId="7BA842BE" w14:textId="18E8F637" w:rsidR="00A76E5E" w:rsidRPr="00EA7E93" w:rsidRDefault="003D172A" w:rsidP="00EA7E93">
          <w:pPr>
            <w:pStyle w:val="TDC1"/>
            <w:tabs>
              <w:tab w:val="left" w:pos="660"/>
              <w:tab w:val="right" w:leader="dot" w:pos="10196"/>
            </w:tabs>
            <w:jc w:val="both"/>
            <w:rPr>
              <w:noProof/>
              <w:sz w:val="24"/>
              <w:szCs w:val="24"/>
              <w:lang w:val="es-EC" w:eastAsia="es-EC"/>
            </w:rPr>
          </w:pPr>
          <w:r>
            <w:fldChar w:fldCharType="begin"/>
          </w:r>
          <w:r>
            <w:instrText xml:space="preserve"> HYPERLINK \l "_Toc450235644" </w:instrText>
          </w:r>
          <w:r>
            <w:fldChar w:fldCharType="separate"/>
          </w:r>
          <w:r w:rsidR="00A76E5E" w:rsidRPr="00EA7E93">
            <w:rPr>
              <w:rStyle w:val="Hipervnculo"/>
              <w:noProof/>
              <w:sz w:val="24"/>
              <w:szCs w:val="24"/>
            </w:rPr>
            <w:t>7.1.</w:t>
          </w:r>
          <w:r w:rsidR="00A76E5E" w:rsidRPr="00EA7E93">
            <w:rPr>
              <w:noProof/>
              <w:sz w:val="24"/>
              <w:szCs w:val="24"/>
              <w:lang w:val="es-EC" w:eastAsia="es-EC"/>
            </w:rPr>
            <w:tab/>
          </w:r>
          <w:r w:rsidR="00A76E5E" w:rsidRPr="00EA7E93">
            <w:rPr>
              <w:rStyle w:val="Hipervnculo"/>
              <w:noProof/>
              <w:sz w:val="24"/>
              <w:szCs w:val="24"/>
            </w:rPr>
            <w:t xml:space="preserve">Anexo A - </w:t>
          </w:r>
          <w:r w:rsidR="00A76E5E" w:rsidRPr="00EA7E93">
            <w:rPr>
              <w:rStyle w:val="Hipervnculo"/>
              <w:rFonts w:cs="Calibri"/>
              <w:noProof/>
              <w:sz w:val="24"/>
              <w:szCs w:val="24"/>
              <w:lang w:val="es"/>
            </w:rPr>
            <w:t>Obtener volcados de la compañía 000</w:t>
          </w:r>
          <w:r w:rsidR="00A76E5E" w:rsidRPr="00EA7E93">
            <w:rPr>
              <w:noProof/>
              <w:webHidden/>
              <w:sz w:val="24"/>
              <w:szCs w:val="24"/>
            </w:rPr>
            <w:tab/>
          </w:r>
          <w:r w:rsidR="00A76E5E" w:rsidRPr="00EA7E93">
            <w:rPr>
              <w:noProof/>
              <w:webHidden/>
              <w:sz w:val="24"/>
              <w:szCs w:val="24"/>
            </w:rPr>
            <w:fldChar w:fldCharType="begin"/>
          </w:r>
          <w:r w:rsidR="00A76E5E" w:rsidRPr="00EA7E93">
            <w:rPr>
              <w:noProof/>
              <w:webHidden/>
              <w:sz w:val="24"/>
              <w:szCs w:val="24"/>
            </w:rPr>
            <w:instrText xml:space="preserve"> PAGEREF _Toc450235644 \h </w:instrText>
          </w:r>
          <w:r w:rsidR="00A76E5E" w:rsidRPr="00EA7E93">
            <w:rPr>
              <w:noProof/>
              <w:webHidden/>
              <w:sz w:val="24"/>
              <w:szCs w:val="24"/>
            </w:rPr>
          </w:r>
          <w:r w:rsidR="00A76E5E" w:rsidRPr="00EA7E93">
            <w:rPr>
              <w:noProof/>
              <w:webHidden/>
              <w:sz w:val="24"/>
              <w:szCs w:val="24"/>
            </w:rPr>
            <w:fldChar w:fldCharType="separate"/>
          </w:r>
          <w:ins w:id="88" w:author="Zambrano, Edwin" w:date="2020-05-09T01:23:00Z">
            <w:r w:rsidR="003E4793">
              <w:rPr>
                <w:noProof/>
                <w:webHidden/>
                <w:sz w:val="24"/>
                <w:szCs w:val="24"/>
              </w:rPr>
              <w:t>144</w:t>
            </w:r>
          </w:ins>
          <w:ins w:id="89" w:author="Ligia Freire" w:date="2017-01-10T15:52:00Z">
            <w:del w:id="90" w:author="Zambrano, Edwin" w:date="2020-05-09T01:23:00Z">
              <w:r w:rsidR="009F2C7F" w:rsidDel="003E4793">
                <w:rPr>
                  <w:noProof/>
                  <w:webHidden/>
                  <w:sz w:val="24"/>
                  <w:szCs w:val="24"/>
                </w:rPr>
                <w:delText>138</w:delText>
              </w:r>
            </w:del>
          </w:ins>
          <w:del w:id="91" w:author="Zambrano, Edwin" w:date="2020-05-09T01:23:00Z">
            <w:r w:rsidR="00A76E5E" w:rsidRPr="00EA7E93" w:rsidDel="003E4793">
              <w:rPr>
                <w:noProof/>
                <w:webHidden/>
                <w:sz w:val="24"/>
                <w:szCs w:val="24"/>
              </w:rPr>
              <w:delText>127</w:delText>
            </w:r>
          </w:del>
          <w:r w:rsidR="00A76E5E" w:rsidRPr="00EA7E93">
            <w:rPr>
              <w:noProof/>
              <w:webHidden/>
              <w:sz w:val="24"/>
              <w:szCs w:val="24"/>
            </w:rPr>
            <w:fldChar w:fldCharType="end"/>
          </w:r>
          <w:r>
            <w:rPr>
              <w:noProof/>
              <w:sz w:val="24"/>
              <w:szCs w:val="24"/>
            </w:rPr>
            <w:fldChar w:fldCharType="end"/>
          </w:r>
        </w:p>
        <w:p w14:paraId="7BA842BF" w14:textId="258DFB97" w:rsidR="00A76E5E" w:rsidRPr="00EA7E93" w:rsidRDefault="00760477" w:rsidP="00EA7E93">
          <w:pPr>
            <w:pStyle w:val="TDC1"/>
            <w:tabs>
              <w:tab w:val="left" w:pos="660"/>
              <w:tab w:val="right" w:leader="dot" w:pos="10196"/>
            </w:tabs>
            <w:jc w:val="both"/>
            <w:rPr>
              <w:noProof/>
              <w:sz w:val="24"/>
              <w:szCs w:val="24"/>
              <w:lang w:val="es-EC" w:eastAsia="es-EC"/>
            </w:rPr>
          </w:pPr>
          <w:r w:rsidRPr="00EA7E93">
            <w:rPr>
              <w:sz w:val="24"/>
              <w:szCs w:val="24"/>
            </w:rPr>
            <w:fldChar w:fldCharType="begin"/>
          </w:r>
          <w:r w:rsidRPr="00EA7E93">
            <w:rPr>
              <w:sz w:val="24"/>
              <w:szCs w:val="24"/>
            </w:rPr>
            <w:instrText xml:space="preserve"> HYPERLINK \l "_Toc450235645" </w:instrText>
          </w:r>
          <w:r w:rsidRPr="00EA7E93">
            <w:rPr>
              <w:sz w:val="24"/>
              <w:szCs w:val="24"/>
            </w:rPr>
            <w:fldChar w:fldCharType="separate"/>
          </w:r>
          <w:r w:rsidR="00A76E5E" w:rsidRPr="00EA7E93">
            <w:rPr>
              <w:rStyle w:val="Hipervnculo"/>
              <w:noProof/>
              <w:sz w:val="24"/>
              <w:szCs w:val="24"/>
            </w:rPr>
            <w:t>7.2.</w:t>
          </w:r>
          <w:r w:rsidR="00A76E5E" w:rsidRPr="00EA7E93">
            <w:rPr>
              <w:noProof/>
              <w:sz w:val="24"/>
              <w:szCs w:val="24"/>
              <w:lang w:val="es-EC" w:eastAsia="es-EC"/>
            </w:rPr>
            <w:tab/>
          </w:r>
          <w:r w:rsidR="00A76E5E" w:rsidRPr="00EA7E93">
            <w:rPr>
              <w:rStyle w:val="Hipervnculo"/>
              <w:noProof/>
              <w:sz w:val="24"/>
              <w:szCs w:val="24"/>
            </w:rPr>
            <w:t>Anexo B</w:t>
          </w:r>
          <w:del w:id="92" w:author="Maria Leon" w:date="2017-01-06T15:43:00Z">
            <w:r w:rsidR="00A76E5E" w:rsidRPr="00EA7E93" w:rsidDel="00EA7E93">
              <w:rPr>
                <w:rStyle w:val="Hipervnculo"/>
                <w:noProof/>
                <w:sz w:val="24"/>
                <w:szCs w:val="24"/>
              </w:rPr>
              <w:delText xml:space="preserve">  </w:delText>
            </w:r>
          </w:del>
          <w:ins w:id="93" w:author="Maria Leon" w:date="2017-01-06T15:43:00Z">
            <w:r w:rsidR="00EA7E93">
              <w:rPr>
                <w:rStyle w:val="Hipervnculo"/>
                <w:noProof/>
                <w:sz w:val="24"/>
                <w:szCs w:val="24"/>
              </w:rPr>
              <w:t xml:space="preserve"> </w:t>
            </w:r>
          </w:ins>
          <w:r w:rsidR="00A76E5E" w:rsidRPr="00EA7E93">
            <w:rPr>
              <w:rStyle w:val="Hipervnculo"/>
              <w:noProof/>
              <w:sz w:val="24"/>
              <w:szCs w:val="24"/>
            </w:rPr>
            <w:t xml:space="preserve">- </w:t>
          </w:r>
          <w:r w:rsidR="00A76E5E" w:rsidRPr="00EA7E93">
            <w:rPr>
              <w:rStyle w:val="Hipervnculo"/>
              <w:rFonts w:cs="Calibri"/>
              <w:noProof/>
              <w:sz w:val="24"/>
              <w:szCs w:val="24"/>
              <w:lang w:val="es"/>
            </w:rPr>
            <w:t>Actualizar directorios de configuración</w:t>
          </w:r>
          <w:r w:rsidR="00A76E5E" w:rsidRPr="00EA7E93">
            <w:rPr>
              <w:noProof/>
              <w:webHidden/>
              <w:sz w:val="24"/>
              <w:szCs w:val="24"/>
            </w:rPr>
            <w:tab/>
          </w:r>
          <w:r w:rsidR="00A76E5E" w:rsidRPr="00EA7E93">
            <w:rPr>
              <w:noProof/>
              <w:webHidden/>
              <w:sz w:val="24"/>
              <w:szCs w:val="24"/>
            </w:rPr>
            <w:fldChar w:fldCharType="begin"/>
          </w:r>
          <w:r w:rsidR="00A76E5E" w:rsidRPr="00EA7E93">
            <w:rPr>
              <w:noProof/>
              <w:webHidden/>
              <w:sz w:val="24"/>
              <w:szCs w:val="24"/>
            </w:rPr>
            <w:instrText xml:space="preserve"> PAGEREF _Toc450235645 \h </w:instrText>
          </w:r>
          <w:r w:rsidR="00A76E5E" w:rsidRPr="00EA7E93">
            <w:rPr>
              <w:noProof/>
              <w:webHidden/>
              <w:sz w:val="24"/>
              <w:szCs w:val="24"/>
            </w:rPr>
          </w:r>
          <w:r w:rsidR="00A76E5E" w:rsidRPr="00EA7E93">
            <w:rPr>
              <w:noProof/>
              <w:webHidden/>
              <w:sz w:val="24"/>
              <w:szCs w:val="24"/>
            </w:rPr>
            <w:fldChar w:fldCharType="separate"/>
          </w:r>
          <w:ins w:id="94" w:author="Zambrano, Edwin" w:date="2020-05-09T01:23:00Z">
            <w:r w:rsidR="003E4793">
              <w:rPr>
                <w:noProof/>
                <w:webHidden/>
                <w:sz w:val="24"/>
                <w:szCs w:val="24"/>
              </w:rPr>
              <w:t>149</w:t>
            </w:r>
          </w:ins>
          <w:ins w:id="95" w:author="Ligia Freire" w:date="2017-01-10T15:52:00Z">
            <w:del w:id="96" w:author="Zambrano, Edwin" w:date="2020-05-09T01:23:00Z">
              <w:r w:rsidR="009F2C7F" w:rsidDel="003E4793">
                <w:rPr>
                  <w:noProof/>
                  <w:webHidden/>
                  <w:sz w:val="24"/>
                  <w:szCs w:val="24"/>
                </w:rPr>
                <w:delText>143</w:delText>
              </w:r>
            </w:del>
          </w:ins>
          <w:del w:id="97" w:author="Zambrano, Edwin" w:date="2020-05-09T01:23:00Z">
            <w:r w:rsidR="00A76E5E" w:rsidRPr="00EA7E93" w:rsidDel="003E4793">
              <w:rPr>
                <w:noProof/>
                <w:webHidden/>
                <w:sz w:val="24"/>
                <w:szCs w:val="24"/>
              </w:rPr>
              <w:delText>132</w:delText>
            </w:r>
          </w:del>
          <w:r w:rsidR="00A76E5E" w:rsidRPr="00EA7E93">
            <w:rPr>
              <w:noProof/>
              <w:webHidden/>
              <w:sz w:val="24"/>
              <w:szCs w:val="24"/>
            </w:rPr>
            <w:fldChar w:fldCharType="end"/>
          </w:r>
          <w:r w:rsidRPr="00EA7E93">
            <w:rPr>
              <w:noProof/>
              <w:sz w:val="24"/>
              <w:szCs w:val="24"/>
            </w:rPr>
            <w:fldChar w:fldCharType="end"/>
          </w:r>
        </w:p>
        <w:p w14:paraId="7BA842C0" w14:textId="4B5DCC76" w:rsidR="00A76E5E" w:rsidRPr="00EA7E93" w:rsidRDefault="003D172A" w:rsidP="00EA7E93">
          <w:pPr>
            <w:pStyle w:val="TDC1"/>
            <w:tabs>
              <w:tab w:val="left" w:pos="660"/>
              <w:tab w:val="right" w:leader="dot" w:pos="10196"/>
            </w:tabs>
            <w:jc w:val="both"/>
            <w:rPr>
              <w:noProof/>
              <w:sz w:val="24"/>
              <w:szCs w:val="24"/>
              <w:lang w:val="es-EC" w:eastAsia="es-EC"/>
            </w:rPr>
          </w:pPr>
          <w:r>
            <w:fldChar w:fldCharType="begin"/>
          </w:r>
          <w:r>
            <w:instrText xml:space="preserve"> HYPERLINK \l "_Toc450235646" </w:instrText>
          </w:r>
          <w:r>
            <w:fldChar w:fldCharType="separate"/>
          </w:r>
          <w:r w:rsidR="00A76E5E" w:rsidRPr="00EA7E93">
            <w:rPr>
              <w:rStyle w:val="Hipervnculo"/>
              <w:noProof/>
              <w:sz w:val="24"/>
              <w:szCs w:val="24"/>
            </w:rPr>
            <w:t>7.3.</w:t>
          </w:r>
          <w:r w:rsidR="00A76E5E" w:rsidRPr="00EA7E93">
            <w:rPr>
              <w:noProof/>
              <w:sz w:val="24"/>
              <w:szCs w:val="24"/>
              <w:lang w:val="es-EC" w:eastAsia="es-EC"/>
            </w:rPr>
            <w:tab/>
          </w:r>
          <w:r w:rsidR="00A76E5E" w:rsidRPr="00EA7E93">
            <w:rPr>
              <w:rStyle w:val="Hipervnculo"/>
              <w:noProof/>
              <w:sz w:val="24"/>
              <w:szCs w:val="24"/>
            </w:rPr>
            <w:t xml:space="preserve">Anexo C - </w:t>
          </w:r>
          <w:r w:rsidR="00A76E5E" w:rsidRPr="00EA7E93">
            <w:rPr>
              <w:rStyle w:val="Hipervnculo"/>
              <w:rFonts w:cs="Calibri"/>
              <w:noProof/>
              <w:sz w:val="24"/>
              <w:szCs w:val="24"/>
              <w:lang w:val="es"/>
            </w:rPr>
            <w:t>Activar módulo de Importaciones</w:t>
          </w:r>
          <w:r w:rsidR="00A76E5E" w:rsidRPr="00EA7E93">
            <w:rPr>
              <w:noProof/>
              <w:webHidden/>
              <w:sz w:val="24"/>
              <w:szCs w:val="24"/>
            </w:rPr>
            <w:tab/>
          </w:r>
          <w:r w:rsidR="00A76E5E" w:rsidRPr="00EA7E93">
            <w:rPr>
              <w:noProof/>
              <w:webHidden/>
              <w:sz w:val="24"/>
              <w:szCs w:val="24"/>
            </w:rPr>
            <w:fldChar w:fldCharType="begin"/>
          </w:r>
          <w:r w:rsidR="00A76E5E" w:rsidRPr="00EA7E93">
            <w:rPr>
              <w:noProof/>
              <w:webHidden/>
              <w:sz w:val="24"/>
              <w:szCs w:val="24"/>
            </w:rPr>
            <w:instrText xml:space="preserve"> PAGEREF _Toc450235646 \h </w:instrText>
          </w:r>
          <w:r w:rsidR="00A76E5E" w:rsidRPr="00EA7E93">
            <w:rPr>
              <w:noProof/>
              <w:webHidden/>
              <w:sz w:val="24"/>
              <w:szCs w:val="24"/>
            </w:rPr>
          </w:r>
          <w:r w:rsidR="00A76E5E" w:rsidRPr="00EA7E93">
            <w:rPr>
              <w:noProof/>
              <w:webHidden/>
              <w:sz w:val="24"/>
              <w:szCs w:val="24"/>
            </w:rPr>
            <w:fldChar w:fldCharType="separate"/>
          </w:r>
          <w:ins w:id="98" w:author="Zambrano, Edwin" w:date="2020-05-09T01:23:00Z">
            <w:r w:rsidR="003E4793">
              <w:rPr>
                <w:noProof/>
                <w:webHidden/>
                <w:sz w:val="24"/>
                <w:szCs w:val="24"/>
              </w:rPr>
              <w:t>150</w:t>
            </w:r>
          </w:ins>
          <w:ins w:id="99" w:author="Ligia Freire" w:date="2017-01-10T15:52:00Z">
            <w:del w:id="100" w:author="Zambrano, Edwin" w:date="2020-05-09T01:23:00Z">
              <w:r w:rsidR="009F2C7F" w:rsidDel="003E4793">
                <w:rPr>
                  <w:noProof/>
                  <w:webHidden/>
                  <w:sz w:val="24"/>
                  <w:szCs w:val="24"/>
                </w:rPr>
                <w:delText>144</w:delText>
              </w:r>
            </w:del>
          </w:ins>
          <w:del w:id="101" w:author="Zambrano, Edwin" w:date="2020-05-09T01:23:00Z">
            <w:r w:rsidR="00A76E5E" w:rsidRPr="00EA7E93" w:rsidDel="003E4793">
              <w:rPr>
                <w:noProof/>
                <w:webHidden/>
                <w:sz w:val="24"/>
                <w:szCs w:val="24"/>
              </w:rPr>
              <w:delText>133</w:delText>
            </w:r>
          </w:del>
          <w:r w:rsidR="00A76E5E" w:rsidRPr="00EA7E93">
            <w:rPr>
              <w:noProof/>
              <w:webHidden/>
              <w:sz w:val="24"/>
              <w:szCs w:val="24"/>
            </w:rPr>
            <w:fldChar w:fldCharType="end"/>
          </w:r>
          <w:r>
            <w:rPr>
              <w:noProof/>
              <w:sz w:val="24"/>
              <w:szCs w:val="24"/>
            </w:rPr>
            <w:fldChar w:fldCharType="end"/>
          </w:r>
        </w:p>
        <w:p w14:paraId="7BA842C1" w14:textId="1E8AFB99" w:rsidR="00A76E5E" w:rsidRPr="00EA7E93" w:rsidRDefault="003D172A" w:rsidP="00EA7E93">
          <w:pPr>
            <w:pStyle w:val="TDC1"/>
            <w:tabs>
              <w:tab w:val="left" w:pos="660"/>
              <w:tab w:val="right" w:leader="dot" w:pos="10196"/>
            </w:tabs>
            <w:jc w:val="both"/>
            <w:rPr>
              <w:noProof/>
              <w:sz w:val="24"/>
              <w:szCs w:val="24"/>
              <w:lang w:val="es-EC" w:eastAsia="es-EC"/>
            </w:rPr>
          </w:pPr>
          <w:r>
            <w:fldChar w:fldCharType="begin"/>
          </w:r>
          <w:r>
            <w:instrText xml:space="preserve"> HYPERLINK \l "_Toc450235647" </w:instrText>
          </w:r>
          <w:r>
            <w:fldChar w:fldCharType="separate"/>
          </w:r>
          <w:r w:rsidR="00A76E5E" w:rsidRPr="00EA7E93">
            <w:rPr>
              <w:rStyle w:val="Hipervnculo"/>
              <w:noProof/>
              <w:sz w:val="24"/>
              <w:szCs w:val="24"/>
              <w:lang w:val="en-US"/>
            </w:rPr>
            <w:t>7.4.</w:t>
          </w:r>
          <w:r w:rsidR="00A76E5E" w:rsidRPr="00EA7E93">
            <w:rPr>
              <w:noProof/>
              <w:sz w:val="24"/>
              <w:szCs w:val="24"/>
              <w:lang w:val="es-EC" w:eastAsia="es-EC"/>
            </w:rPr>
            <w:tab/>
          </w:r>
          <w:r w:rsidR="00A76E5E" w:rsidRPr="00EA7E93">
            <w:rPr>
              <w:rStyle w:val="Hipervnculo"/>
              <w:noProof/>
              <w:sz w:val="24"/>
              <w:szCs w:val="24"/>
              <w:lang w:val="en-US"/>
            </w:rPr>
            <w:t xml:space="preserve">Anexo </w:t>
          </w:r>
          <w:r w:rsidR="00A76E5E" w:rsidRPr="00EA7E93">
            <w:rPr>
              <w:rStyle w:val="Hipervnculo"/>
              <w:rFonts w:cs="Calibri"/>
              <w:noProof/>
              <w:sz w:val="24"/>
              <w:szCs w:val="24"/>
              <w:lang w:val="en-US"/>
            </w:rPr>
            <w:t>D – Corregir error [MR_FLT_IN] Margen de excepción en 'tdimp9121m000', info: Signal SIGFPE raised, code EXCEPTION_FLT_INVALID_OPERATION</w:t>
          </w:r>
          <w:r w:rsidR="00A76E5E" w:rsidRPr="00EA7E93">
            <w:rPr>
              <w:noProof/>
              <w:webHidden/>
              <w:sz w:val="24"/>
              <w:szCs w:val="24"/>
            </w:rPr>
            <w:tab/>
          </w:r>
          <w:r w:rsidR="00A76E5E" w:rsidRPr="00EA7E93">
            <w:rPr>
              <w:noProof/>
              <w:webHidden/>
              <w:sz w:val="24"/>
              <w:szCs w:val="24"/>
            </w:rPr>
            <w:fldChar w:fldCharType="begin"/>
          </w:r>
          <w:r w:rsidR="00A76E5E" w:rsidRPr="00EA7E93">
            <w:rPr>
              <w:noProof/>
              <w:webHidden/>
              <w:sz w:val="24"/>
              <w:szCs w:val="24"/>
            </w:rPr>
            <w:instrText xml:space="preserve"> PAGEREF _Toc450235647 \h </w:instrText>
          </w:r>
          <w:r w:rsidR="00A76E5E" w:rsidRPr="00EA7E93">
            <w:rPr>
              <w:noProof/>
              <w:webHidden/>
              <w:sz w:val="24"/>
              <w:szCs w:val="24"/>
            </w:rPr>
          </w:r>
          <w:r w:rsidR="00A76E5E" w:rsidRPr="00EA7E93">
            <w:rPr>
              <w:noProof/>
              <w:webHidden/>
              <w:sz w:val="24"/>
              <w:szCs w:val="24"/>
            </w:rPr>
            <w:fldChar w:fldCharType="separate"/>
          </w:r>
          <w:ins w:id="102" w:author="Zambrano, Edwin" w:date="2020-05-09T01:23:00Z">
            <w:r w:rsidR="003E4793">
              <w:rPr>
                <w:noProof/>
                <w:webHidden/>
                <w:sz w:val="24"/>
                <w:szCs w:val="24"/>
              </w:rPr>
              <w:t>152</w:t>
            </w:r>
          </w:ins>
          <w:ins w:id="103" w:author="Ligia Freire" w:date="2017-01-10T15:52:00Z">
            <w:del w:id="104" w:author="Zambrano, Edwin" w:date="2020-05-09T01:23:00Z">
              <w:r w:rsidR="009F2C7F" w:rsidDel="003E4793">
                <w:rPr>
                  <w:noProof/>
                  <w:webHidden/>
                  <w:sz w:val="24"/>
                  <w:szCs w:val="24"/>
                </w:rPr>
                <w:delText>146</w:delText>
              </w:r>
            </w:del>
          </w:ins>
          <w:del w:id="105" w:author="Zambrano, Edwin" w:date="2020-05-09T01:23:00Z">
            <w:r w:rsidR="00A76E5E" w:rsidRPr="00EA7E93" w:rsidDel="003E4793">
              <w:rPr>
                <w:noProof/>
                <w:webHidden/>
                <w:sz w:val="24"/>
                <w:szCs w:val="24"/>
              </w:rPr>
              <w:delText>135</w:delText>
            </w:r>
          </w:del>
          <w:r w:rsidR="00A76E5E" w:rsidRPr="00EA7E93">
            <w:rPr>
              <w:noProof/>
              <w:webHidden/>
              <w:sz w:val="24"/>
              <w:szCs w:val="24"/>
            </w:rPr>
            <w:fldChar w:fldCharType="end"/>
          </w:r>
          <w:r>
            <w:rPr>
              <w:noProof/>
              <w:sz w:val="24"/>
              <w:szCs w:val="24"/>
            </w:rPr>
            <w:fldChar w:fldCharType="end"/>
          </w:r>
        </w:p>
        <w:p w14:paraId="7BA842C2" w14:textId="2111AA8C" w:rsidR="00A76E5E" w:rsidRPr="00EA7E93" w:rsidRDefault="003D172A" w:rsidP="00EA7E93">
          <w:pPr>
            <w:pStyle w:val="TDC1"/>
            <w:tabs>
              <w:tab w:val="left" w:pos="660"/>
              <w:tab w:val="right" w:leader="dot" w:pos="10196"/>
            </w:tabs>
            <w:jc w:val="both"/>
            <w:rPr>
              <w:noProof/>
              <w:sz w:val="24"/>
              <w:szCs w:val="24"/>
              <w:lang w:val="es-EC" w:eastAsia="es-EC"/>
            </w:rPr>
          </w:pPr>
          <w:r>
            <w:fldChar w:fldCharType="begin"/>
          </w:r>
          <w:r>
            <w:instrText xml:space="preserve"> HYPERLINK \l "_Toc450235648" </w:instrText>
          </w:r>
          <w:r>
            <w:fldChar w:fldCharType="separate"/>
          </w:r>
          <w:r w:rsidR="00A76E5E" w:rsidRPr="00EA7E93">
            <w:rPr>
              <w:rStyle w:val="Hipervnculo"/>
              <w:noProof/>
              <w:sz w:val="24"/>
              <w:szCs w:val="24"/>
            </w:rPr>
            <w:t>7.5.</w:t>
          </w:r>
          <w:r w:rsidR="00A76E5E" w:rsidRPr="00EA7E93">
            <w:rPr>
              <w:noProof/>
              <w:sz w:val="24"/>
              <w:szCs w:val="24"/>
              <w:lang w:val="es-EC" w:eastAsia="es-EC"/>
            </w:rPr>
            <w:tab/>
          </w:r>
          <w:r w:rsidR="00A76E5E" w:rsidRPr="00EA7E93">
            <w:rPr>
              <w:rStyle w:val="Hipervnculo"/>
              <w:noProof/>
              <w:sz w:val="24"/>
              <w:szCs w:val="24"/>
            </w:rPr>
            <w:t xml:space="preserve">Anexo E - </w:t>
          </w:r>
          <w:r w:rsidR="00A76E5E" w:rsidRPr="00EA7E93">
            <w:rPr>
              <w:rStyle w:val="Hipervnculo"/>
              <w:rFonts w:cs="Calibri"/>
              <w:noProof/>
              <w:sz w:val="24"/>
              <w:szCs w:val="24"/>
              <w:lang w:val="es"/>
            </w:rPr>
            <w:t>Resetear contraseña de baan y grupo de bd</w:t>
          </w:r>
          <w:r w:rsidR="00A76E5E" w:rsidRPr="00EA7E93">
            <w:rPr>
              <w:noProof/>
              <w:webHidden/>
              <w:sz w:val="24"/>
              <w:szCs w:val="24"/>
            </w:rPr>
            <w:tab/>
          </w:r>
          <w:r w:rsidR="00A76E5E" w:rsidRPr="00EA7E93">
            <w:rPr>
              <w:noProof/>
              <w:webHidden/>
              <w:sz w:val="24"/>
              <w:szCs w:val="24"/>
            </w:rPr>
            <w:fldChar w:fldCharType="begin"/>
          </w:r>
          <w:r w:rsidR="00A76E5E" w:rsidRPr="00EA7E93">
            <w:rPr>
              <w:noProof/>
              <w:webHidden/>
              <w:sz w:val="24"/>
              <w:szCs w:val="24"/>
            </w:rPr>
            <w:instrText xml:space="preserve"> PAGEREF _Toc450235648 \h </w:instrText>
          </w:r>
          <w:r w:rsidR="00A76E5E" w:rsidRPr="00EA7E93">
            <w:rPr>
              <w:noProof/>
              <w:webHidden/>
              <w:sz w:val="24"/>
              <w:szCs w:val="24"/>
            </w:rPr>
          </w:r>
          <w:r w:rsidR="00A76E5E" w:rsidRPr="00EA7E93">
            <w:rPr>
              <w:noProof/>
              <w:webHidden/>
              <w:sz w:val="24"/>
              <w:szCs w:val="24"/>
            </w:rPr>
            <w:fldChar w:fldCharType="separate"/>
          </w:r>
          <w:ins w:id="106" w:author="Zambrano, Edwin" w:date="2020-05-09T01:23:00Z">
            <w:r w:rsidR="003E4793">
              <w:rPr>
                <w:noProof/>
                <w:webHidden/>
                <w:sz w:val="24"/>
                <w:szCs w:val="24"/>
              </w:rPr>
              <w:t>154</w:t>
            </w:r>
          </w:ins>
          <w:ins w:id="107" w:author="Ligia Freire" w:date="2017-01-10T15:52:00Z">
            <w:del w:id="108" w:author="Zambrano, Edwin" w:date="2020-05-09T01:23:00Z">
              <w:r w:rsidR="009F2C7F" w:rsidDel="003E4793">
                <w:rPr>
                  <w:noProof/>
                  <w:webHidden/>
                  <w:sz w:val="24"/>
                  <w:szCs w:val="24"/>
                </w:rPr>
                <w:delText>148</w:delText>
              </w:r>
            </w:del>
          </w:ins>
          <w:del w:id="109" w:author="Zambrano, Edwin" w:date="2020-05-09T01:23:00Z">
            <w:r w:rsidR="00A76E5E" w:rsidRPr="00EA7E93" w:rsidDel="003E4793">
              <w:rPr>
                <w:noProof/>
                <w:webHidden/>
                <w:sz w:val="24"/>
                <w:szCs w:val="24"/>
              </w:rPr>
              <w:delText>137</w:delText>
            </w:r>
          </w:del>
          <w:r w:rsidR="00A76E5E" w:rsidRPr="00EA7E93">
            <w:rPr>
              <w:noProof/>
              <w:webHidden/>
              <w:sz w:val="24"/>
              <w:szCs w:val="24"/>
            </w:rPr>
            <w:fldChar w:fldCharType="end"/>
          </w:r>
          <w:r>
            <w:rPr>
              <w:noProof/>
              <w:sz w:val="24"/>
              <w:szCs w:val="24"/>
            </w:rPr>
            <w:fldChar w:fldCharType="end"/>
          </w:r>
        </w:p>
        <w:p w14:paraId="7BA842C3" w14:textId="77777777" w:rsidR="00A21A7B" w:rsidRPr="00EA7E93" w:rsidRDefault="007D134F" w:rsidP="00EA7E93">
          <w:pPr>
            <w:pStyle w:val="TDC1"/>
            <w:tabs>
              <w:tab w:val="left" w:pos="660"/>
              <w:tab w:val="right" w:leader="dot" w:pos="10196"/>
            </w:tabs>
            <w:jc w:val="both"/>
            <w:rPr>
              <w:rFonts w:cstheme="minorHAnsi"/>
              <w:sz w:val="24"/>
              <w:szCs w:val="24"/>
            </w:rPr>
          </w:pPr>
          <w:r w:rsidRPr="00EA7E93">
            <w:rPr>
              <w:rFonts w:cstheme="minorHAnsi"/>
              <w:sz w:val="24"/>
              <w:szCs w:val="24"/>
            </w:rPr>
            <w:fldChar w:fldCharType="end"/>
          </w:r>
        </w:p>
      </w:sdtContent>
    </w:sdt>
    <w:p w14:paraId="7BA842C4" w14:textId="77777777" w:rsidR="003C4E20" w:rsidRPr="00EA7E93" w:rsidRDefault="003C4E20" w:rsidP="00EA7E93">
      <w:pPr>
        <w:jc w:val="both"/>
        <w:rPr>
          <w:rFonts w:eastAsia="Calibri" w:cstheme="minorHAnsi"/>
          <w:b/>
          <w:sz w:val="24"/>
          <w:szCs w:val="24"/>
          <w:lang w:val="es-EC" w:eastAsia="en-US"/>
        </w:rPr>
      </w:pPr>
      <w:bookmarkStart w:id="110" w:name="_Toc421533741"/>
      <w:bookmarkStart w:id="111" w:name="_Toc422497753"/>
      <w:r w:rsidRPr="00EA7E93">
        <w:rPr>
          <w:rFonts w:eastAsia="Calibri" w:cstheme="minorHAnsi"/>
          <w:bCs/>
          <w:sz w:val="24"/>
          <w:szCs w:val="24"/>
          <w:lang w:eastAsia="en-US"/>
        </w:rPr>
        <w:br w:type="page"/>
      </w:r>
    </w:p>
    <w:p w14:paraId="7BA842C5" w14:textId="77777777" w:rsidR="00F511BC" w:rsidRPr="00EA7E93" w:rsidRDefault="00643281" w:rsidP="00EA7E93">
      <w:pPr>
        <w:pStyle w:val="Ttulo1"/>
        <w:numPr>
          <w:ilvl w:val="0"/>
          <w:numId w:val="3"/>
        </w:numPr>
        <w:spacing w:before="0" w:after="0" w:line="276" w:lineRule="auto"/>
        <w:ind w:right="-993"/>
        <w:rPr>
          <w:rFonts w:asciiTheme="minorHAnsi" w:eastAsia="Calibri" w:hAnsiTheme="minorHAnsi" w:cstheme="minorHAnsi"/>
          <w:bCs w:val="0"/>
          <w:kern w:val="0"/>
          <w:sz w:val="24"/>
          <w:szCs w:val="24"/>
          <w:lang w:eastAsia="en-US"/>
        </w:rPr>
      </w:pPr>
      <w:bookmarkStart w:id="112" w:name="_Toc450235617"/>
      <w:bookmarkEnd w:id="110"/>
      <w:bookmarkEnd w:id="111"/>
      <w:r w:rsidRPr="00EA7E93">
        <w:rPr>
          <w:rFonts w:asciiTheme="minorHAnsi" w:eastAsia="Calibri" w:hAnsiTheme="minorHAnsi" w:cstheme="minorHAnsi"/>
          <w:bCs w:val="0"/>
          <w:kern w:val="0"/>
          <w:sz w:val="24"/>
          <w:szCs w:val="24"/>
          <w:lang w:eastAsia="en-US"/>
        </w:rPr>
        <w:lastRenderedPageBreak/>
        <w:t>OBJETIVO</w:t>
      </w:r>
      <w:bookmarkEnd w:id="112"/>
    </w:p>
    <w:p w14:paraId="68F86586" w14:textId="47557EB8" w:rsidR="008B55FF" w:rsidRPr="00516B28" w:rsidRDefault="00047DBE" w:rsidP="008B55FF">
      <w:pPr>
        <w:numPr>
          <w:ilvl w:val="0"/>
          <w:numId w:val="19"/>
        </w:numPr>
        <w:tabs>
          <w:tab w:val="clear" w:pos="360"/>
        </w:tabs>
        <w:spacing w:after="0" w:line="240" w:lineRule="auto"/>
        <w:ind w:left="709" w:hanging="283"/>
        <w:jc w:val="both"/>
        <w:rPr>
          <w:ins w:id="113" w:author="Alvarez, Veronica" w:date="2020-04-06T19:41:00Z"/>
          <w:rFonts w:ascii="Calibri" w:hAnsi="Calibri"/>
          <w:sz w:val="24"/>
          <w:szCs w:val="24"/>
        </w:rPr>
      </w:pPr>
      <w:r w:rsidRPr="00EA7E93">
        <w:rPr>
          <w:rFonts w:cstheme="minorHAnsi"/>
          <w:sz w:val="24"/>
          <w:szCs w:val="24"/>
          <w:lang w:val="es-EC"/>
        </w:rPr>
        <w:t>Explicar los pas</w:t>
      </w:r>
      <w:r w:rsidR="00A271F5" w:rsidRPr="00EA7E93">
        <w:rPr>
          <w:rFonts w:cstheme="minorHAnsi"/>
          <w:sz w:val="24"/>
          <w:szCs w:val="24"/>
          <w:lang w:val="es-EC"/>
        </w:rPr>
        <w:t>os y consideraciones para instalar</w:t>
      </w:r>
      <w:r w:rsidRPr="00EA7E93">
        <w:rPr>
          <w:rFonts w:cstheme="minorHAnsi"/>
          <w:sz w:val="24"/>
          <w:szCs w:val="24"/>
          <w:lang w:val="es-EC"/>
        </w:rPr>
        <w:t xml:space="preserve"> una instancia de </w:t>
      </w:r>
      <w:proofErr w:type="spellStart"/>
      <w:r w:rsidRPr="00EA7E93">
        <w:rPr>
          <w:rFonts w:cstheme="minorHAnsi"/>
          <w:sz w:val="24"/>
          <w:szCs w:val="24"/>
          <w:lang w:val="es-EC"/>
        </w:rPr>
        <w:t>Infor</w:t>
      </w:r>
      <w:proofErr w:type="spellEnd"/>
      <w:r w:rsidRPr="00EA7E93">
        <w:rPr>
          <w:rFonts w:cstheme="minorHAnsi"/>
          <w:sz w:val="24"/>
          <w:szCs w:val="24"/>
          <w:lang w:val="es-EC"/>
        </w:rPr>
        <w:t xml:space="preserve"> en un nuevo servidor.</w:t>
      </w:r>
      <w:ins w:id="114" w:author="Alvarez, Veronica" w:date="2020-04-06T19:40:00Z">
        <w:r w:rsidR="00EF0986">
          <w:rPr>
            <w:rFonts w:cstheme="minorHAnsi"/>
            <w:sz w:val="24"/>
            <w:szCs w:val="24"/>
            <w:lang w:val="es-EC"/>
          </w:rPr>
          <w:t xml:space="preserve">  </w:t>
        </w:r>
      </w:ins>
      <w:ins w:id="115" w:author="Alvarez, Veronica" w:date="2020-04-06T19:41:00Z">
        <w:r w:rsidR="008B55FF" w:rsidRPr="006F486F">
          <w:rPr>
            <w:rFonts w:ascii="Calibri" w:hAnsi="Calibri"/>
            <w:sz w:val="24"/>
            <w:szCs w:val="24"/>
          </w:rPr>
          <w:t xml:space="preserve">Este </w:t>
        </w:r>
        <w:r w:rsidR="008B55FF">
          <w:rPr>
            <w:rFonts w:ascii="Calibri" w:hAnsi="Calibri"/>
            <w:sz w:val="24"/>
            <w:szCs w:val="24"/>
          </w:rPr>
          <w:t>instructivo</w:t>
        </w:r>
        <w:r w:rsidR="008B55FF" w:rsidRPr="006F486F">
          <w:rPr>
            <w:rFonts w:ascii="Calibri" w:hAnsi="Calibri"/>
            <w:sz w:val="24"/>
            <w:szCs w:val="24"/>
          </w:rPr>
          <w:t xml:space="preserve"> al momento se lo tiene bajo un acuerdo de servicio con Grupo </w:t>
        </w:r>
        <w:proofErr w:type="spellStart"/>
        <w:r w:rsidR="008B55FF" w:rsidRPr="006F486F">
          <w:rPr>
            <w:rFonts w:ascii="Calibri" w:hAnsi="Calibri"/>
            <w:sz w:val="24"/>
            <w:szCs w:val="24"/>
          </w:rPr>
          <w:t>Berlin</w:t>
        </w:r>
        <w:proofErr w:type="spellEnd"/>
        <w:r w:rsidR="008B55FF" w:rsidRPr="006F486F">
          <w:rPr>
            <w:rFonts w:ascii="Calibri" w:hAnsi="Calibri"/>
            <w:sz w:val="24"/>
            <w:szCs w:val="24"/>
          </w:rPr>
          <w:t>.</w:t>
        </w:r>
      </w:ins>
    </w:p>
    <w:p w14:paraId="7BA842C6" w14:textId="3ED7D3C7" w:rsidR="00004E21" w:rsidRPr="00EA7E93" w:rsidRDefault="00004E21" w:rsidP="00EA7E93">
      <w:pPr>
        <w:tabs>
          <w:tab w:val="left" w:pos="8081"/>
          <w:tab w:val="left" w:pos="8789"/>
        </w:tabs>
        <w:spacing w:after="0"/>
        <w:ind w:left="360"/>
        <w:jc w:val="both"/>
        <w:rPr>
          <w:rFonts w:cstheme="minorHAnsi"/>
          <w:sz w:val="24"/>
          <w:szCs w:val="24"/>
        </w:rPr>
      </w:pPr>
    </w:p>
    <w:p w14:paraId="7BA842C7" w14:textId="77777777" w:rsidR="00F511BC" w:rsidRPr="00EA7E93" w:rsidRDefault="00F511BC" w:rsidP="00EA7E93">
      <w:pPr>
        <w:spacing w:after="0"/>
        <w:ind w:right="-993"/>
        <w:jc w:val="both"/>
        <w:rPr>
          <w:rFonts w:cstheme="minorHAnsi"/>
          <w:sz w:val="24"/>
          <w:szCs w:val="24"/>
        </w:rPr>
      </w:pPr>
    </w:p>
    <w:p w14:paraId="7BA842C8" w14:textId="77777777" w:rsidR="00B9515D" w:rsidRPr="00EA7E93" w:rsidRDefault="00B9515D" w:rsidP="00EA7E93">
      <w:pPr>
        <w:spacing w:after="0"/>
        <w:ind w:right="-993"/>
        <w:jc w:val="both"/>
        <w:rPr>
          <w:rFonts w:cstheme="minorHAnsi"/>
          <w:sz w:val="24"/>
          <w:szCs w:val="24"/>
        </w:rPr>
      </w:pPr>
    </w:p>
    <w:p w14:paraId="7BA842C9" w14:textId="77777777" w:rsidR="005A7D56" w:rsidRPr="00EA7E93" w:rsidRDefault="00643281" w:rsidP="00EA7E93">
      <w:pPr>
        <w:pStyle w:val="Ttulo1"/>
        <w:numPr>
          <w:ilvl w:val="0"/>
          <w:numId w:val="3"/>
        </w:numPr>
        <w:spacing w:before="0" w:after="0" w:line="276" w:lineRule="auto"/>
        <w:ind w:right="-993"/>
        <w:rPr>
          <w:rFonts w:asciiTheme="minorHAnsi" w:eastAsia="Calibri" w:hAnsiTheme="minorHAnsi" w:cstheme="minorHAnsi"/>
          <w:bCs w:val="0"/>
          <w:kern w:val="0"/>
          <w:sz w:val="24"/>
          <w:szCs w:val="24"/>
          <w:lang w:eastAsia="en-US"/>
        </w:rPr>
      </w:pPr>
      <w:bookmarkStart w:id="116" w:name="_Toc450235618"/>
      <w:r w:rsidRPr="00EA7E93">
        <w:rPr>
          <w:rFonts w:asciiTheme="minorHAnsi" w:eastAsia="Calibri" w:hAnsiTheme="minorHAnsi" w:cstheme="minorHAnsi"/>
          <w:bCs w:val="0"/>
          <w:kern w:val="0"/>
          <w:sz w:val="24"/>
          <w:szCs w:val="24"/>
          <w:lang w:eastAsia="en-US"/>
        </w:rPr>
        <w:t>DEFINICIONES</w:t>
      </w:r>
      <w:bookmarkEnd w:id="116"/>
    </w:p>
    <w:p w14:paraId="7BA842CA" w14:textId="77777777" w:rsidR="00004E21" w:rsidRPr="00EA7E93" w:rsidRDefault="00047DBE" w:rsidP="00EA7E93">
      <w:pPr>
        <w:pStyle w:val="Prrafodelista"/>
        <w:numPr>
          <w:ilvl w:val="0"/>
          <w:numId w:val="4"/>
        </w:numPr>
        <w:tabs>
          <w:tab w:val="left" w:pos="1276"/>
          <w:tab w:val="left" w:pos="8081"/>
        </w:tabs>
        <w:spacing w:after="0"/>
        <w:ind w:left="709"/>
        <w:jc w:val="both"/>
        <w:rPr>
          <w:rFonts w:cstheme="minorHAnsi"/>
          <w:sz w:val="24"/>
          <w:szCs w:val="24"/>
          <w:lang w:val="es-EC"/>
        </w:rPr>
      </w:pPr>
      <w:proofErr w:type="spellStart"/>
      <w:r w:rsidRPr="00EA7E93">
        <w:rPr>
          <w:rFonts w:cstheme="minorHAnsi"/>
          <w:sz w:val="24"/>
          <w:szCs w:val="24"/>
          <w:lang w:val="es-EC"/>
        </w:rPr>
        <w:t>Infor</w:t>
      </w:r>
      <w:proofErr w:type="spellEnd"/>
      <w:r w:rsidRPr="00EA7E93">
        <w:rPr>
          <w:rFonts w:cstheme="minorHAnsi"/>
          <w:sz w:val="24"/>
          <w:szCs w:val="24"/>
          <w:lang w:val="es-EC"/>
        </w:rPr>
        <w:t>: ERP usado para el manejo de información dentro de la compañía</w:t>
      </w:r>
    </w:p>
    <w:p w14:paraId="7BA842CB" w14:textId="77777777" w:rsidR="00047DBE" w:rsidRPr="00EA7E93" w:rsidRDefault="00047DBE" w:rsidP="00EA7E93">
      <w:pPr>
        <w:pStyle w:val="Prrafodelista"/>
        <w:numPr>
          <w:ilvl w:val="0"/>
          <w:numId w:val="4"/>
        </w:numPr>
        <w:tabs>
          <w:tab w:val="left" w:pos="1276"/>
          <w:tab w:val="left" w:pos="8081"/>
        </w:tabs>
        <w:spacing w:after="0"/>
        <w:ind w:left="709"/>
        <w:jc w:val="both"/>
        <w:rPr>
          <w:rFonts w:cstheme="minorHAnsi"/>
          <w:sz w:val="24"/>
          <w:szCs w:val="24"/>
          <w:lang w:val="es-EC"/>
        </w:rPr>
      </w:pPr>
      <w:proofErr w:type="spellStart"/>
      <w:r w:rsidRPr="00EA7E93">
        <w:rPr>
          <w:rFonts w:cstheme="minorHAnsi"/>
          <w:sz w:val="24"/>
          <w:szCs w:val="24"/>
          <w:lang w:val="es-EC"/>
        </w:rPr>
        <w:t>Feature</w:t>
      </w:r>
      <w:proofErr w:type="spellEnd"/>
      <w:r w:rsidRPr="00EA7E93">
        <w:rPr>
          <w:rFonts w:cstheme="minorHAnsi"/>
          <w:sz w:val="24"/>
          <w:szCs w:val="24"/>
          <w:lang w:val="es-EC"/>
        </w:rPr>
        <w:t>: característica de un sistema operativo</w:t>
      </w:r>
    </w:p>
    <w:p w14:paraId="7BA842CC" w14:textId="77777777" w:rsidR="00047DBE" w:rsidRPr="00EA7E93" w:rsidRDefault="00047DBE" w:rsidP="00EA7E93">
      <w:pPr>
        <w:pStyle w:val="Prrafodelista"/>
        <w:numPr>
          <w:ilvl w:val="0"/>
          <w:numId w:val="4"/>
        </w:numPr>
        <w:tabs>
          <w:tab w:val="left" w:pos="1276"/>
          <w:tab w:val="left" w:pos="8081"/>
        </w:tabs>
        <w:spacing w:after="0"/>
        <w:ind w:left="709"/>
        <w:jc w:val="both"/>
        <w:rPr>
          <w:rFonts w:cstheme="minorHAnsi"/>
          <w:sz w:val="24"/>
          <w:szCs w:val="24"/>
          <w:lang w:val="es-EC"/>
        </w:rPr>
      </w:pPr>
      <w:r w:rsidRPr="00EA7E93">
        <w:rPr>
          <w:rFonts w:cstheme="minorHAnsi"/>
          <w:sz w:val="24"/>
          <w:szCs w:val="24"/>
          <w:lang w:val="es-EC"/>
        </w:rPr>
        <w:t>Variables de entorno: Valores usados por el sistema operativo para ejecutar alguna acción</w:t>
      </w:r>
    </w:p>
    <w:p w14:paraId="7BA842CD" w14:textId="77777777" w:rsidR="006D05F9" w:rsidRPr="00EA7E93" w:rsidRDefault="008E5AB4" w:rsidP="00EA7E93">
      <w:pPr>
        <w:pStyle w:val="Prrafodelista"/>
        <w:numPr>
          <w:ilvl w:val="0"/>
          <w:numId w:val="4"/>
        </w:numPr>
        <w:tabs>
          <w:tab w:val="left" w:pos="1276"/>
          <w:tab w:val="left" w:pos="8081"/>
        </w:tabs>
        <w:spacing w:after="0"/>
        <w:ind w:left="709"/>
        <w:jc w:val="both"/>
        <w:rPr>
          <w:rFonts w:cstheme="minorHAnsi"/>
          <w:sz w:val="24"/>
          <w:szCs w:val="24"/>
          <w:lang w:val="es-EC"/>
        </w:rPr>
      </w:pPr>
      <w:r w:rsidRPr="00EA7E93">
        <w:rPr>
          <w:rFonts w:cstheme="minorHAnsi"/>
          <w:sz w:val="24"/>
          <w:szCs w:val="24"/>
          <w:lang w:val="es-EC"/>
        </w:rPr>
        <w:t>$</w:t>
      </w:r>
      <w:r w:rsidR="006D05F9" w:rsidRPr="00EA7E93">
        <w:rPr>
          <w:rFonts w:cstheme="minorHAnsi"/>
          <w:sz w:val="24"/>
          <w:szCs w:val="24"/>
          <w:lang w:val="es-EC"/>
        </w:rPr>
        <w:t xml:space="preserve">{INFOR}: Directorio donde se encuentra la instalación de </w:t>
      </w:r>
      <w:proofErr w:type="spellStart"/>
      <w:r w:rsidR="006D05F9" w:rsidRPr="00EA7E93">
        <w:rPr>
          <w:rFonts w:cstheme="minorHAnsi"/>
          <w:sz w:val="24"/>
          <w:szCs w:val="24"/>
          <w:lang w:val="es-EC"/>
        </w:rPr>
        <w:t>Infor</w:t>
      </w:r>
      <w:proofErr w:type="spellEnd"/>
    </w:p>
    <w:p w14:paraId="7BA842CE" w14:textId="77777777" w:rsidR="006D05F9" w:rsidRPr="00EA7E93" w:rsidRDefault="006D05F9" w:rsidP="00EA7E93">
      <w:pPr>
        <w:pStyle w:val="Prrafodelista"/>
        <w:numPr>
          <w:ilvl w:val="1"/>
          <w:numId w:val="4"/>
        </w:numPr>
        <w:tabs>
          <w:tab w:val="left" w:pos="1276"/>
          <w:tab w:val="left" w:pos="8081"/>
        </w:tabs>
        <w:spacing w:after="0"/>
        <w:jc w:val="both"/>
        <w:rPr>
          <w:rFonts w:cstheme="minorHAnsi"/>
          <w:sz w:val="24"/>
          <w:szCs w:val="24"/>
          <w:lang w:val="es-EC"/>
        </w:rPr>
      </w:pPr>
      <w:r w:rsidRPr="00EA7E93">
        <w:rPr>
          <w:rFonts w:cstheme="minorHAnsi"/>
          <w:sz w:val="24"/>
          <w:szCs w:val="24"/>
          <w:lang w:val="es-EC"/>
        </w:rPr>
        <w:t>Ecuador: e:\infor</w:t>
      </w:r>
    </w:p>
    <w:p w14:paraId="7BA842CF" w14:textId="77777777" w:rsidR="006D05F9" w:rsidRPr="00EA7E93" w:rsidRDefault="006D05F9" w:rsidP="00EA7E93">
      <w:pPr>
        <w:pStyle w:val="Prrafodelista"/>
        <w:numPr>
          <w:ilvl w:val="1"/>
          <w:numId w:val="4"/>
        </w:numPr>
        <w:tabs>
          <w:tab w:val="left" w:pos="1276"/>
          <w:tab w:val="left" w:pos="8081"/>
        </w:tabs>
        <w:spacing w:after="0"/>
        <w:jc w:val="both"/>
        <w:rPr>
          <w:rFonts w:cstheme="minorHAnsi"/>
          <w:sz w:val="24"/>
          <w:szCs w:val="24"/>
          <w:lang w:val="es-EC"/>
        </w:rPr>
      </w:pPr>
      <w:r w:rsidRPr="00EA7E93">
        <w:rPr>
          <w:rFonts w:cstheme="minorHAnsi"/>
          <w:sz w:val="24"/>
          <w:szCs w:val="24"/>
          <w:lang w:val="es-EC"/>
        </w:rPr>
        <w:t>Colombia: e:\baan</w:t>
      </w:r>
    </w:p>
    <w:p w14:paraId="7BA842D0" w14:textId="77777777" w:rsidR="0092571F" w:rsidRPr="00EA7E93" w:rsidRDefault="008E5AB4" w:rsidP="00EA7E93">
      <w:pPr>
        <w:pStyle w:val="Prrafodelista"/>
        <w:numPr>
          <w:ilvl w:val="0"/>
          <w:numId w:val="4"/>
        </w:numPr>
        <w:tabs>
          <w:tab w:val="left" w:pos="1276"/>
          <w:tab w:val="left" w:pos="8081"/>
        </w:tabs>
        <w:spacing w:after="0"/>
        <w:ind w:left="709"/>
        <w:jc w:val="both"/>
        <w:rPr>
          <w:rFonts w:cstheme="minorHAnsi"/>
          <w:sz w:val="24"/>
          <w:szCs w:val="24"/>
          <w:lang w:val="es-EC"/>
        </w:rPr>
      </w:pPr>
      <w:r w:rsidRPr="00EA7E93">
        <w:rPr>
          <w:rFonts w:cstheme="minorHAnsi"/>
          <w:sz w:val="24"/>
          <w:szCs w:val="24"/>
          <w:lang w:val="es-EC"/>
        </w:rPr>
        <w:t>$</w:t>
      </w:r>
      <w:r w:rsidR="0092571F" w:rsidRPr="00EA7E93">
        <w:rPr>
          <w:rFonts w:cstheme="minorHAnsi"/>
          <w:sz w:val="24"/>
          <w:szCs w:val="24"/>
          <w:lang w:val="es-EC"/>
        </w:rPr>
        <w:t xml:space="preserve">{BSE}: Directorio de la aplicación de </w:t>
      </w:r>
      <w:proofErr w:type="spellStart"/>
      <w:r w:rsidR="0092571F" w:rsidRPr="00EA7E93">
        <w:rPr>
          <w:rFonts w:cstheme="minorHAnsi"/>
          <w:sz w:val="24"/>
          <w:szCs w:val="24"/>
          <w:lang w:val="es-EC"/>
        </w:rPr>
        <w:t>Infor</w:t>
      </w:r>
      <w:proofErr w:type="spellEnd"/>
    </w:p>
    <w:p w14:paraId="7BA842D1" w14:textId="77777777" w:rsidR="000B7E2E" w:rsidRPr="00EA7E93" w:rsidRDefault="000B7E2E" w:rsidP="00EA7E93">
      <w:pPr>
        <w:pStyle w:val="Prrafodelista"/>
        <w:numPr>
          <w:ilvl w:val="1"/>
          <w:numId w:val="4"/>
        </w:numPr>
        <w:tabs>
          <w:tab w:val="left" w:pos="1276"/>
          <w:tab w:val="left" w:pos="8081"/>
        </w:tabs>
        <w:spacing w:after="0"/>
        <w:jc w:val="both"/>
        <w:rPr>
          <w:rFonts w:cstheme="minorHAnsi"/>
          <w:sz w:val="24"/>
          <w:szCs w:val="24"/>
          <w:lang w:val="es-EC"/>
        </w:rPr>
      </w:pPr>
      <w:r w:rsidRPr="00EA7E93">
        <w:rPr>
          <w:rFonts w:cstheme="minorHAnsi"/>
          <w:sz w:val="24"/>
          <w:szCs w:val="24"/>
          <w:lang w:val="es-EC"/>
        </w:rPr>
        <w:t xml:space="preserve">Ecuador: </w:t>
      </w:r>
      <w:r w:rsidR="006D05F9" w:rsidRPr="00EA7E93">
        <w:rPr>
          <w:rFonts w:cstheme="minorHAnsi"/>
          <w:sz w:val="24"/>
          <w:szCs w:val="24"/>
          <w:lang w:val="es-EC"/>
        </w:rPr>
        <w:t>e:\</w:t>
      </w:r>
      <w:r w:rsidRPr="00EA7E93">
        <w:rPr>
          <w:rFonts w:cstheme="minorHAnsi"/>
          <w:sz w:val="24"/>
          <w:szCs w:val="24"/>
          <w:lang w:val="es-EC"/>
        </w:rPr>
        <w:t>infor\erpln</w:t>
      </w:r>
    </w:p>
    <w:p w14:paraId="7BA842D2" w14:textId="77777777" w:rsidR="000B7E2E" w:rsidRPr="00EA7E93" w:rsidRDefault="000B7E2E" w:rsidP="00EA7E93">
      <w:pPr>
        <w:pStyle w:val="Prrafodelista"/>
        <w:numPr>
          <w:ilvl w:val="1"/>
          <w:numId w:val="4"/>
        </w:numPr>
        <w:tabs>
          <w:tab w:val="left" w:pos="1276"/>
          <w:tab w:val="left" w:pos="8081"/>
        </w:tabs>
        <w:spacing w:after="0"/>
        <w:jc w:val="both"/>
        <w:rPr>
          <w:rFonts w:cstheme="minorHAnsi"/>
          <w:sz w:val="24"/>
          <w:szCs w:val="24"/>
          <w:lang w:val="es-EC"/>
        </w:rPr>
      </w:pPr>
      <w:r w:rsidRPr="00EA7E93">
        <w:rPr>
          <w:rFonts w:cstheme="minorHAnsi"/>
          <w:sz w:val="24"/>
          <w:szCs w:val="24"/>
          <w:lang w:val="es-EC"/>
        </w:rPr>
        <w:t xml:space="preserve">Colombia: </w:t>
      </w:r>
      <w:r w:rsidR="006D05F9" w:rsidRPr="00EA7E93">
        <w:rPr>
          <w:rFonts w:cstheme="minorHAnsi"/>
          <w:sz w:val="24"/>
          <w:szCs w:val="24"/>
          <w:lang w:val="es-EC"/>
        </w:rPr>
        <w:t>e:</w:t>
      </w:r>
      <w:r w:rsidR="006D05F9" w:rsidRPr="00EA7E93">
        <w:rPr>
          <w:rFonts w:cs="Arial"/>
          <w:sz w:val="24"/>
          <w:szCs w:val="24"/>
          <w:lang w:val="es-EC" w:eastAsia="ja-JP"/>
        </w:rPr>
        <w:t>\</w:t>
      </w:r>
      <w:r w:rsidRPr="00EA7E93">
        <w:rPr>
          <w:rFonts w:cstheme="minorHAnsi"/>
          <w:sz w:val="24"/>
          <w:szCs w:val="24"/>
          <w:lang w:val="es-EC"/>
        </w:rPr>
        <w:t>baan\bse</w:t>
      </w:r>
    </w:p>
    <w:p w14:paraId="7BA842D3" w14:textId="77777777" w:rsidR="000B7E2E" w:rsidRPr="00EA7E93" w:rsidRDefault="008E5AB4" w:rsidP="00EA7E93">
      <w:pPr>
        <w:pStyle w:val="Prrafodelista"/>
        <w:numPr>
          <w:ilvl w:val="0"/>
          <w:numId w:val="4"/>
        </w:numPr>
        <w:tabs>
          <w:tab w:val="left" w:pos="1276"/>
          <w:tab w:val="left" w:pos="8081"/>
        </w:tabs>
        <w:spacing w:after="0"/>
        <w:ind w:left="709"/>
        <w:jc w:val="both"/>
        <w:rPr>
          <w:rFonts w:cstheme="minorHAnsi"/>
          <w:sz w:val="24"/>
          <w:szCs w:val="24"/>
          <w:lang w:val="es-EC"/>
        </w:rPr>
      </w:pPr>
      <w:r w:rsidRPr="00EA7E93">
        <w:rPr>
          <w:rFonts w:cstheme="minorHAnsi"/>
          <w:sz w:val="24"/>
          <w:szCs w:val="24"/>
          <w:lang w:val="es-EC"/>
        </w:rPr>
        <w:t>$</w:t>
      </w:r>
      <w:r w:rsidR="000B7E2E" w:rsidRPr="00EA7E93">
        <w:rPr>
          <w:rFonts w:cstheme="minorHAnsi"/>
          <w:sz w:val="24"/>
          <w:szCs w:val="24"/>
          <w:lang w:val="es-EC"/>
        </w:rPr>
        <w:t xml:space="preserve">{ESE}: Directorio de la aplicación de </w:t>
      </w:r>
      <w:proofErr w:type="spellStart"/>
      <w:r w:rsidR="000B7E2E" w:rsidRPr="00EA7E93">
        <w:rPr>
          <w:rFonts w:cstheme="minorHAnsi"/>
          <w:sz w:val="24"/>
          <w:szCs w:val="24"/>
          <w:lang w:val="es-EC"/>
        </w:rPr>
        <w:t>Webtop</w:t>
      </w:r>
      <w:proofErr w:type="spellEnd"/>
    </w:p>
    <w:p w14:paraId="7BA842D4" w14:textId="77777777" w:rsidR="0092571F" w:rsidRPr="00EA7E93" w:rsidRDefault="000B7E2E" w:rsidP="00EA7E93">
      <w:pPr>
        <w:pStyle w:val="Prrafodelista"/>
        <w:numPr>
          <w:ilvl w:val="1"/>
          <w:numId w:val="4"/>
        </w:numPr>
        <w:tabs>
          <w:tab w:val="left" w:pos="1276"/>
          <w:tab w:val="left" w:pos="8081"/>
        </w:tabs>
        <w:spacing w:after="0"/>
        <w:jc w:val="both"/>
        <w:rPr>
          <w:rFonts w:cstheme="minorHAnsi"/>
          <w:sz w:val="24"/>
          <w:szCs w:val="24"/>
          <w:lang w:val="es-EC"/>
        </w:rPr>
      </w:pPr>
      <w:r w:rsidRPr="00EA7E93">
        <w:rPr>
          <w:rFonts w:cstheme="minorHAnsi"/>
          <w:sz w:val="24"/>
          <w:szCs w:val="24"/>
          <w:lang w:val="es-EC"/>
        </w:rPr>
        <w:t xml:space="preserve">Ecuador: </w:t>
      </w:r>
      <w:r w:rsidR="006D05F9" w:rsidRPr="00EA7E93">
        <w:rPr>
          <w:rFonts w:cstheme="minorHAnsi"/>
          <w:sz w:val="24"/>
          <w:szCs w:val="24"/>
          <w:lang w:val="es-EC"/>
        </w:rPr>
        <w:t>e:\</w:t>
      </w:r>
      <w:r w:rsidRPr="00EA7E93">
        <w:rPr>
          <w:rFonts w:cstheme="minorHAnsi"/>
          <w:sz w:val="24"/>
          <w:szCs w:val="24"/>
          <w:lang w:val="es-EC"/>
        </w:rPr>
        <w:t>infor</w:t>
      </w:r>
      <w:r w:rsidR="0092571F" w:rsidRPr="00EA7E93">
        <w:rPr>
          <w:rFonts w:cstheme="minorHAnsi"/>
          <w:sz w:val="24"/>
          <w:szCs w:val="24"/>
          <w:lang w:val="es-EC"/>
        </w:rPr>
        <w:t>\e</w:t>
      </w:r>
      <w:r w:rsidRPr="00EA7E93">
        <w:rPr>
          <w:rFonts w:cstheme="minorHAnsi"/>
          <w:sz w:val="24"/>
          <w:szCs w:val="24"/>
          <w:lang w:val="es-EC"/>
        </w:rPr>
        <w:t>se</w:t>
      </w:r>
    </w:p>
    <w:p w14:paraId="7BA842D5" w14:textId="77777777" w:rsidR="0092571F" w:rsidRPr="00EA7E93" w:rsidRDefault="0092571F" w:rsidP="00EA7E93">
      <w:pPr>
        <w:pStyle w:val="Prrafodelista"/>
        <w:numPr>
          <w:ilvl w:val="1"/>
          <w:numId w:val="4"/>
        </w:numPr>
        <w:tabs>
          <w:tab w:val="left" w:pos="1276"/>
          <w:tab w:val="left" w:pos="8081"/>
        </w:tabs>
        <w:spacing w:after="0"/>
        <w:jc w:val="both"/>
        <w:rPr>
          <w:rFonts w:cstheme="minorHAnsi"/>
          <w:sz w:val="24"/>
          <w:szCs w:val="24"/>
          <w:lang w:val="es-EC"/>
        </w:rPr>
      </w:pPr>
      <w:r w:rsidRPr="00EA7E93">
        <w:rPr>
          <w:rFonts w:cstheme="minorHAnsi"/>
          <w:sz w:val="24"/>
          <w:szCs w:val="24"/>
          <w:lang w:val="es-EC"/>
        </w:rPr>
        <w:t xml:space="preserve">Colombia: </w:t>
      </w:r>
      <w:r w:rsidR="006D05F9" w:rsidRPr="00EA7E93">
        <w:rPr>
          <w:rFonts w:cstheme="minorHAnsi"/>
          <w:sz w:val="24"/>
          <w:szCs w:val="24"/>
          <w:lang w:val="es-EC"/>
        </w:rPr>
        <w:t>e:\</w:t>
      </w:r>
      <w:r w:rsidR="000B7E2E" w:rsidRPr="00EA7E93">
        <w:rPr>
          <w:rFonts w:cstheme="minorHAnsi"/>
          <w:sz w:val="24"/>
          <w:szCs w:val="24"/>
          <w:lang w:val="es-EC"/>
        </w:rPr>
        <w:t>baan\e</w:t>
      </w:r>
      <w:r w:rsidRPr="00EA7E93">
        <w:rPr>
          <w:rFonts w:cstheme="minorHAnsi"/>
          <w:sz w:val="24"/>
          <w:szCs w:val="24"/>
          <w:lang w:val="es-EC"/>
        </w:rPr>
        <w:t>se</w:t>
      </w:r>
    </w:p>
    <w:p w14:paraId="7BA842D6" w14:textId="77777777" w:rsidR="006D05F9" w:rsidRPr="00EA7E93" w:rsidRDefault="008E5AB4" w:rsidP="00EA7E93">
      <w:pPr>
        <w:pStyle w:val="Prrafodelista"/>
        <w:numPr>
          <w:ilvl w:val="0"/>
          <w:numId w:val="4"/>
        </w:numPr>
        <w:tabs>
          <w:tab w:val="left" w:pos="1276"/>
          <w:tab w:val="left" w:pos="8081"/>
        </w:tabs>
        <w:spacing w:after="0"/>
        <w:ind w:left="709"/>
        <w:jc w:val="both"/>
        <w:rPr>
          <w:rFonts w:cstheme="minorHAnsi"/>
          <w:sz w:val="24"/>
          <w:szCs w:val="24"/>
          <w:lang w:val="es-EC"/>
        </w:rPr>
      </w:pPr>
      <w:r w:rsidRPr="00EA7E93">
        <w:rPr>
          <w:rFonts w:cstheme="minorHAnsi"/>
          <w:sz w:val="24"/>
          <w:szCs w:val="24"/>
          <w:lang w:val="es-EC"/>
        </w:rPr>
        <w:t>$</w:t>
      </w:r>
      <w:r w:rsidR="006D05F9" w:rsidRPr="00EA7E93">
        <w:rPr>
          <w:rFonts w:cstheme="minorHAnsi"/>
          <w:sz w:val="24"/>
          <w:szCs w:val="24"/>
          <w:lang w:val="es-EC"/>
        </w:rPr>
        <w:t>{STA}: Directorio de instaladores instanciados</w:t>
      </w:r>
    </w:p>
    <w:p w14:paraId="7BA842D7" w14:textId="77777777" w:rsidR="006D05F9" w:rsidRPr="00EA7E93" w:rsidRDefault="006D05F9" w:rsidP="00EA7E93">
      <w:pPr>
        <w:pStyle w:val="Prrafodelista"/>
        <w:numPr>
          <w:ilvl w:val="1"/>
          <w:numId w:val="4"/>
        </w:numPr>
        <w:tabs>
          <w:tab w:val="left" w:pos="1276"/>
          <w:tab w:val="left" w:pos="8081"/>
        </w:tabs>
        <w:spacing w:after="0"/>
        <w:jc w:val="both"/>
        <w:rPr>
          <w:rFonts w:cstheme="minorHAnsi"/>
          <w:sz w:val="24"/>
          <w:szCs w:val="24"/>
          <w:lang w:val="es-EC"/>
        </w:rPr>
      </w:pPr>
      <w:r w:rsidRPr="00EA7E93">
        <w:rPr>
          <w:rFonts w:cstheme="minorHAnsi"/>
          <w:sz w:val="24"/>
          <w:szCs w:val="24"/>
          <w:lang w:val="es-EC"/>
        </w:rPr>
        <w:t>Ecuador: e:\infor\StaggingArea</w:t>
      </w:r>
    </w:p>
    <w:p w14:paraId="7BA842D8" w14:textId="77777777" w:rsidR="006D05F9" w:rsidRPr="00EA7E93" w:rsidRDefault="006D05F9" w:rsidP="00EA7E93">
      <w:pPr>
        <w:pStyle w:val="Prrafodelista"/>
        <w:numPr>
          <w:ilvl w:val="1"/>
          <w:numId w:val="4"/>
        </w:numPr>
        <w:tabs>
          <w:tab w:val="left" w:pos="1276"/>
          <w:tab w:val="left" w:pos="8081"/>
        </w:tabs>
        <w:spacing w:after="0"/>
        <w:jc w:val="both"/>
        <w:rPr>
          <w:rFonts w:cstheme="minorHAnsi"/>
          <w:sz w:val="24"/>
          <w:szCs w:val="24"/>
          <w:lang w:val="es-EC"/>
        </w:rPr>
      </w:pPr>
      <w:r w:rsidRPr="00EA7E93">
        <w:rPr>
          <w:rFonts w:cstheme="minorHAnsi"/>
          <w:sz w:val="24"/>
          <w:szCs w:val="24"/>
          <w:lang w:val="es-EC"/>
        </w:rPr>
        <w:t xml:space="preserve">Colombia: e:\baan\ </w:t>
      </w:r>
      <w:proofErr w:type="spellStart"/>
      <w:r w:rsidRPr="00EA7E93">
        <w:rPr>
          <w:rFonts w:cstheme="minorHAnsi"/>
          <w:sz w:val="24"/>
          <w:szCs w:val="24"/>
          <w:lang w:val="es-EC"/>
        </w:rPr>
        <w:t>StaggingArea</w:t>
      </w:r>
      <w:proofErr w:type="spellEnd"/>
    </w:p>
    <w:p w14:paraId="7BA842D9" w14:textId="77777777" w:rsidR="00E27920" w:rsidRPr="00EA7E93" w:rsidRDefault="00E27920" w:rsidP="00EA7E93">
      <w:pPr>
        <w:tabs>
          <w:tab w:val="left" w:pos="8081"/>
        </w:tabs>
        <w:spacing w:after="0"/>
        <w:jc w:val="both"/>
        <w:rPr>
          <w:rFonts w:cstheme="minorHAnsi"/>
          <w:sz w:val="24"/>
          <w:szCs w:val="24"/>
          <w:lang w:val="es-EC"/>
        </w:rPr>
      </w:pPr>
    </w:p>
    <w:p w14:paraId="7BA842DA" w14:textId="77777777" w:rsidR="001E50D6" w:rsidRPr="00EA7E93" w:rsidRDefault="001E50D6" w:rsidP="00EA7E93">
      <w:pPr>
        <w:tabs>
          <w:tab w:val="left" w:pos="0"/>
        </w:tabs>
        <w:jc w:val="both"/>
        <w:rPr>
          <w:sz w:val="24"/>
          <w:szCs w:val="24"/>
        </w:rPr>
      </w:pPr>
    </w:p>
    <w:p w14:paraId="7BA842DB" w14:textId="315B81BE" w:rsidR="001E50D6" w:rsidRPr="00EA7E93" w:rsidRDefault="001E50D6" w:rsidP="00EA7E93">
      <w:pPr>
        <w:jc w:val="both"/>
        <w:rPr>
          <w:rFonts w:eastAsia="Calibri" w:cstheme="minorHAnsi"/>
          <w:b/>
          <w:sz w:val="24"/>
          <w:szCs w:val="24"/>
          <w:lang w:val="es-EC" w:eastAsia="en-US"/>
        </w:rPr>
      </w:pPr>
      <w:r w:rsidRPr="00EA7E93">
        <w:rPr>
          <w:rFonts w:eastAsia="Calibri" w:cstheme="minorHAnsi"/>
          <w:bCs/>
          <w:sz w:val="24"/>
          <w:szCs w:val="24"/>
          <w:lang w:eastAsia="en-US"/>
        </w:rPr>
        <w:br w:type="page"/>
      </w:r>
    </w:p>
    <w:p w14:paraId="7BA842DC" w14:textId="77777777" w:rsidR="001E50D6" w:rsidRPr="00EA7E93" w:rsidRDefault="001E50D6" w:rsidP="00EA7E93">
      <w:pPr>
        <w:pStyle w:val="Ttulo1"/>
        <w:numPr>
          <w:ilvl w:val="0"/>
          <w:numId w:val="3"/>
        </w:numPr>
        <w:spacing w:before="0" w:after="0" w:line="276" w:lineRule="auto"/>
        <w:ind w:right="-993"/>
        <w:rPr>
          <w:rFonts w:asciiTheme="minorHAnsi" w:eastAsia="Calibri" w:hAnsiTheme="minorHAnsi" w:cstheme="minorHAnsi"/>
          <w:bCs w:val="0"/>
          <w:kern w:val="0"/>
          <w:sz w:val="24"/>
          <w:szCs w:val="24"/>
          <w:lang w:eastAsia="en-US"/>
        </w:rPr>
      </w:pPr>
      <w:bookmarkStart w:id="117" w:name="_Toc450235619"/>
      <w:r w:rsidRPr="00EA7E93">
        <w:rPr>
          <w:rFonts w:asciiTheme="minorHAnsi" w:eastAsia="Calibri" w:hAnsiTheme="minorHAnsi" w:cstheme="minorHAnsi"/>
          <w:bCs w:val="0"/>
          <w:kern w:val="0"/>
          <w:sz w:val="24"/>
          <w:szCs w:val="24"/>
          <w:lang w:eastAsia="en-US"/>
        </w:rPr>
        <w:lastRenderedPageBreak/>
        <w:t>INSTALACIÓN SERVIDOR</w:t>
      </w:r>
      <w:bookmarkEnd w:id="117"/>
    </w:p>
    <w:p w14:paraId="7BA842DD" w14:textId="77777777" w:rsidR="001E50D6" w:rsidRPr="00EA7E93" w:rsidRDefault="001E50D6" w:rsidP="00EA7E93">
      <w:pPr>
        <w:pStyle w:val="Prrafodelista"/>
        <w:numPr>
          <w:ilvl w:val="0"/>
          <w:numId w:val="15"/>
        </w:numPr>
        <w:tabs>
          <w:tab w:val="left" w:pos="851"/>
        </w:tabs>
        <w:spacing w:after="0"/>
        <w:ind w:left="851" w:hanging="567"/>
        <w:jc w:val="both"/>
        <w:rPr>
          <w:sz w:val="24"/>
          <w:szCs w:val="24"/>
        </w:rPr>
      </w:pPr>
      <w:r w:rsidRPr="00EA7E93">
        <w:rPr>
          <w:sz w:val="24"/>
          <w:szCs w:val="24"/>
        </w:rPr>
        <w:t xml:space="preserve">Insertar el CD Smart </w:t>
      </w:r>
      <w:proofErr w:type="spellStart"/>
      <w:r w:rsidRPr="00EA7E93">
        <w:rPr>
          <w:sz w:val="24"/>
          <w:szCs w:val="24"/>
        </w:rPr>
        <w:t>Start</w:t>
      </w:r>
      <w:proofErr w:type="spellEnd"/>
    </w:p>
    <w:p w14:paraId="7BA842DE" w14:textId="77777777" w:rsidR="001E50D6" w:rsidRPr="00EA7E93" w:rsidRDefault="001E50D6" w:rsidP="00EA7E93">
      <w:pPr>
        <w:pStyle w:val="Prrafodelista"/>
        <w:numPr>
          <w:ilvl w:val="0"/>
          <w:numId w:val="15"/>
        </w:numPr>
        <w:tabs>
          <w:tab w:val="left" w:pos="851"/>
        </w:tabs>
        <w:spacing w:after="0"/>
        <w:ind w:left="851" w:hanging="567"/>
        <w:jc w:val="both"/>
        <w:rPr>
          <w:sz w:val="24"/>
          <w:szCs w:val="24"/>
        </w:rPr>
      </w:pPr>
      <w:r w:rsidRPr="00EA7E93">
        <w:rPr>
          <w:sz w:val="24"/>
          <w:szCs w:val="24"/>
        </w:rPr>
        <w:t xml:space="preserve">Seleccionar la versión del </w:t>
      </w:r>
      <w:proofErr w:type="spellStart"/>
      <w:r w:rsidRPr="00EA7E93">
        <w:rPr>
          <w:sz w:val="24"/>
          <w:szCs w:val="24"/>
        </w:rPr>
        <w:t>SmartStart</w:t>
      </w:r>
      <w:proofErr w:type="spellEnd"/>
      <w:r w:rsidRPr="00EA7E93">
        <w:rPr>
          <w:sz w:val="24"/>
          <w:szCs w:val="24"/>
        </w:rPr>
        <w:t xml:space="preserve"> X.XX</w:t>
      </w:r>
    </w:p>
    <w:p w14:paraId="7BA842DF" w14:textId="77777777" w:rsidR="001E50D6" w:rsidRPr="00EA7E93" w:rsidRDefault="001E50D6" w:rsidP="00EA7E93">
      <w:pPr>
        <w:pStyle w:val="Prrafodelista"/>
        <w:numPr>
          <w:ilvl w:val="0"/>
          <w:numId w:val="15"/>
        </w:numPr>
        <w:tabs>
          <w:tab w:val="left" w:pos="851"/>
        </w:tabs>
        <w:spacing w:after="0"/>
        <w:ind w:left="851" w:hanging="567"/>
        <w:jc w:val="both"/>
        <w:rPr>
          <w:sz w:val="24"/>
          <w:szCs w:val="24"/>
        </w:rPr>
      </w:pPr>
      <w:r w:rsidRPr="00EA7E93">
        <w:rPr>
          <w:sz w:val="24"/>
          <w:szCs w:val="24"/>
        </w:rPr>
        <w:t xml:space="preserve">Seleccionar </w:t>
      </w:r>
      <w:proofErr w:type="gramStart"/>
      <w:r w:rsidRPr="00EA7E93">
        <w:rPr>
          <w:sz w:val="24"/>
          <w:szCs w:val="24"/>
        </w:rPr>
        <w:t>Español</w:t>
      </w:r>
      <w:proofErr w:type="gramEnd"/>
      <w:r w:rsidRPr="00EA7E93">
        <w:rPr>
          <w:sz w:val="24"/>
          <w:szCs w:val="24"/>
        </w:rPr>
        <w:t xml:space="preserve"> como idioma de instalación e idioma del teclado</w:t>
      </w:r>
    </w:p>
    <w:p w14:paraId="7BA842E0" w14:textId="77777777" w:rsidR="001E50D6" w:rsidRPr="00EA7E93" w:rsidRDefault="001E50D6" w:rsidP="00EA7E93">
      <w:pPr>
        <w:pStyle w:val="Prrafodelista"/>
        <w:numPr>
          <w:ilvl w:val="0"/>
          <w:numId w:val="15"/>
        </w:numPr>
        <w:tabs>
          <w:tab w:val="left" w:pos="851"/>
        </w:tabs>
        <w:spacing w:after="0"/>
        <w:ind w:left="851" w:hanging="567"/>
        <w:jc w:val="both"/>
        <w:rPr>
          <w:sz w:val="24"/>
          <w:szCs w:val="24"/>
        </w:rPr>
      </w:pPr>
      <w:r w:rsidRPr="00EA7E93">
        <w:rPr>
          <w:sz w:val="24"/>
          <w:szCs w:val="24"/>
        </w:rPr>
        <w:t>Seleccionar la opción de instalar</w:t>
      </w:r>
    </w:p>
    <w:p w14:paraId="7BA842E1" w14:textId="77777777" w:rsidR="001E50D6" w:rsidRPr="00EA7E93" w:rsidRDefault="001E50D6" w:rsidP="00EA7E93">
      <w:pPr>
        <w:pStyle w:val="Prrafodelista"/>
        <w:numPr>
          <w:ilvl w:val="0"/>
          <w:numId w:val="15"/>
        </w:numPr>
        <w:tabs>
          <w:tab w:val="left" w:pos="851"/>
        </w:tabs>
        <w:spacing w:after="0"/>
        <w:ind w:left="851" w:hanging="567"/>
        <w:jc w:val="both"/>
        <w:rPr>
          <w:sz w:val="24"/>
          <w:szCs w:val="24"/>
        </w:rPr>
      </w:pPr>
      <w:r w:rsidRPr="00EA7E93">
        <w:rPr>
          <w:sz w:val="24"/>
          <w:szCs w:val="24"/>
        </w:rPr>
        <w:t>Seleccionar el arreglo de disco en donde se vaya a instalar</w:t>
      </w:r>
    </w:p>
    <w:p w14:paraId="7BA842E2" w14:textId="77777777" w:rsidR="001E50D6" w:rsidRPr="00EA7E93" w:rsidRDefault="001E50D6" w:rsidP="00EA7E93">
      <w:pPr>
        <w:pStyle w:val="Prrafodelista"/>
        <w:numPr>
          <w:ilvl w:val="0"/>
          <w:numId w:val="15"/>
        </w:numPr>
        <w:tabs>
          <w:tab w:val="left" w:pos="851"/>
        </w:tabs>
        <w:spacing w:after="0"/>
        <w:ind w:left="851" w:hanging="567"/>
        <w:jc w:val="both"/>
        <w:rPr>
          <w:sz w:val="24"/>
          <w:szCs w:val="24"/>
        </w:rPr>
      </w:pPr>
      <w:r w:rsidRPr="00EA7E93">
        <w:rPr>
          <w:sz w:val="24"/>
          <w:szCs w:val="24"/>
        </w:rPr>
        <w:t>Seleccionar Windows Server 2012 R2 Standard</w:t>
      </w:r>
    </w:p>
    <w:p w14:paraId="7BA842E3" w14:textId="77777777" w:rsidR="001E50D6" w:rsidRPr="00EA7E93" w:rsidRDefault="001E50D6" w:rsidP="00EA7E93">
      <w:pPr>
        <w:pStyle w:val="Prrafodelista"/>
        <w:numPr>
          <w:ilvl w:val="0"/>
          <w:numId w:val="15"/>
        </w:numPr>
        <w:tabs>
          <w:tab w:val="left" w:pos="851"/>
        </w:tabs>
        <w:spacing w:after="0"/>
        <w:ind w:left="851" w:hanging="567"/>
        <w:jc w:val="both"/>
        <w:rPr>
          <w:sz w:val="24"/>
          <w:szCs w:val="24"/>
        </w:rPr>
      </w:pPr>
      <w:r w:rsidRPr="00EA7E93">
        <w:rPr>
          <w:sz w:val="24"/>
          <w:szCs w:val="24"/>
        </w:rPr>
        <w:t>Ingresar el nombre del pc, la clave del administrador, descripción del equipo, el serial de la versión del sistema operativo y la zona horaria a seleccionar GMT -5 Bogotá, Lima, Quito</w:t>
      </w:r>
    </w:p>
    <w:p w14:paraId="7BA842E4" w14:textId="77777777" w:rsidR="001E50D6" w:rsidRPr="00EA7E93" w:rsidRDefault="001E50D6" w:rsidP="00EA7E93">
      <w:pPr>
        <w:pStyle w:val="Prrafodelista"/>
        <w:numPr>
          <w:ilvl w:val="0"/>
          <w:numId w:val="15"/>
        </w:numPr>
        <w:tabs>
          <w:tab w:val="left" w:pos="851"/>
        </w:tabs>
        <w:spacing w:after="0"/>
        <w:ind w:left="851" w:hanging="567"/>
        <w:jc w:val="both"/>
        <w:rPr>
          <w:sz w:val="24"/>
          <w:szCs w:val="24"/>
        </w:rPr>
      </w:pPr>
      <w:r w:rsidRPr="00EA7E93">
        <w:rPr>
          <w:sz w:val="24"/>
          <w:szCs w:val="24"/>
        </w:rPr>
        <w:t>Presionar siguiente</w:t>
      </w:r>
    </w:p>
    <w:p w14:paraId="7BA842E5" w14:textId="77777777" w:rsidR="001E50D6" w:rsidRPr="00EA7E93" w:rsidRDefault="001E50D6" w:rsidP="00EA7E93">
      <w:pPr>
        <w:pStyle w:val="Prrafodelista"/>
        <w:numPr>
          <w:ilvl w:val="0"/>
          <w:numId w:val="15"/>
        </w:numPr>
        <w:tabs>
          <w:tab w:val="left" w:pos="851"/>
        </w:tabs>
        <w:spacing w:after="0"/>
        <w:ind w:left="851" w:hanging="567"/>
        <w:jc w:val="both"/>
        <w:rPr>
          <w:sz w:val="24"/>
          <w:szCs w:val="24"/>
        </w:rPr>
      </w:pPr>
      <w:r w:rsidRPr="00EA7E93">
        <w:rPr>
          <w:sz w:val="24"/>
          <w:szCs w:val="24"/>
        </w:rPr>
        <w:t>Verificar que todo esté correcto, dentro de la ventana mostrada con el detalle de las opciones previamente seleccionadas</w:t>
      </w:r>
    </w:p>
    <w:p w14:paraId="7BA842E6" w14:textId="77777777" w:rsidR="001E50D6" w:rsidRPr="00EA7E93" w:rsidRDefault="001E50D6" w:rsidP="00EA7E93">
      <w:pPr>
        <w:pStyle w:val="Prrafodelista"/>
        <w:numPr>
          <w:ilvl w:val="0"/>
          <w:numId w:val="15"/>
        </w:numPr>
        <w:tabs>
          <w:tab w:val="left" w:pos="851"/>
        </w:tabs>
        <w:spacing w:after="0"/>
        <w:ind w:left="851" w:hanging="567"/>
        <w:jc w:val="both"/>
        <w:rPr>
          <w:sz w:val="24"/>
          <w:szCs w:val="24"/>
        </w:rPr>
      </w:pPr>
      <w:r w:rsidRPr="00EA7E93">
        <w:rPr>
          <w:sz w:val="24"/>
          <w:szCs w:val="24"/>
        </w:rPr>
        <w:t>Se reiniciará el servidor y luego solicitará el cd del sistema operativo</w:t>
      </w:r>
    </w:p>
    <w:p w14:paraId="7BA842E7" w14:textId="77777777" w:rsidR="001E50D6" w:rsidRPr="00EA7E93" w:rsidRDefault="001E50D6" w:rsidP="00EA7E93">
      <w:pPr>
        <w:pStyle w:val="Prrafodelista"/>
        <w:numPr>
          <w:ilvl w:val="0"/>
          <w:numId w:val="15"/>
        </w:numPr>
        <w:tabs>
          <w:tab w:val="left" w:pos="851"/>
        </w:tabs>
        <w:spacing w:after="0"/>
        <w:ind w:left="851" w:hanging="567"/>
        <w:jc w:val="both"/>
        <w:rPr>
          <w:sz w:val="24"/>
          <w:szCs w:val="24"/>
        </w:rPr>
      </w:pPr>
      <w:r w:rsidRPr="00EA7E93">
        <w:rPr>
          <w:sz w:val="24"/>
          <w:szCs w:val="24"/>
        </w:rPr>
        <w:t xml:space="preserve">Windows </w:t>
      </w:r>
      <w:proofErr w:type="spellStart"/>
      <w:r w:rsidRPr="00EA7E93">
        <w:rPr>
          <w:sz w:val="24"/>
          <w:szCs w:val="24"/>
        </w:rPr>
        <w:t>Setup</w:t>
      </w:r>
      <w:proofErr w:type="spellEnd"/>
      <w:r w:rsidRPr="00EA7E93">
        <w:rPr>
          <w:sz w:val="24"/>
          <w:szCs w:val="24"/>
        </w:rPr>
        <w:t xml:space="preserve"> – Configuración de red</w:t>
      </w:r>
    </w:p>
    <w:p w14:paraId="7BA842E8" w14:textId="77777777" w:rsidR="001E50D6" w:rsidRPr="00EA7E93" w:rsidRDefault="001E50D6" w:rsidP="00EA7E93">
      <w:pPr>
        <w:pStyle w:val="Prrafodelista"/>
        <w:numPr>
          <w:ilvl w:val="0"/>
          <w:numId w:val="15"/>
        </w:numPr>
        <w:tabs>
          <w:tab w:val="left" w:pos="851"/>
        </w:tabs>
        <w:spacing w:after="0"/>
        <w:ind w:left="851" w:hanging="567"/>
        <w:jc w:val="both"/>
        <w:rPr>
          <w:sz w:val="24"/>
          <w:szCs w:val="24"/>
        </w:rPr>
      </w:pPr>
      <w:r w:rsidRPr="00EA7E93">
        <w:rPr>
          <w:sz w:val="24"/>
          <w:szCs w:val="24"/>
        </w:rPr>
        <w:t xml:space="preserve">Windows </w:t>
      </w:r>
      <w:proofErr w:type="spellStart"/>
      <w:r w:rsidRPr="00EA7E93">
        <w:rPr>
          <w:sz w:val="24"/>
          <w:szCs w:val="24"/>
        </w:rPr>
        <w:t>Setup</w:t>
      </w:r>
      <w:proofErr w:type="spellEnd"/>
      <w:r w:rsidRPr="00EA7E93">
        <w:rPr>
          <w:sz w:val="24"/>
          <w:szCs w:val="24"/>
        </w:rPr>
        <w:t xml:space="preserve"> – Configuración típica</w:t>
      </w:r>
    </w:p>
    <w:p w14:paraId="7BA842E9" w14:textId="77777777" w:rsidR="001E50D6" w:rsidRPr="00EA7E93" w:rsidRDefault="001E50D6" w:rsidP="00EA7E93">
      <w:pPr>
        <w:pStyle w:val="Prrafodelista"/>
        <w:numPr>
          <w:ilvl w:val="0"/>
          <w:numId w:val="15"/>
        </w:numPr>
        <w:tabs>
          <w:tab w:val="left" w:pos="851"/>
        </w:tabs>
        <w:spacing w:after="0"/>
        <w:ind w:left="851" w:hanging="567"/>
        <w:jc w:val="both"/>
        <w:rPr>
          <w:sz w:val="24"/>
          <w:szCs w:val="24"/>
        </w:rPr>
      </w:pPr>
      <w:r w:rsidRPr="00EA7E93">
        <w:rPr>
          <w:sz w:val="24"/>
          <w:szCs w:val="24"/>
        </w:rPr>
        <w:t xml:space="preserve">Windows </w:t>
      </w:r>
      <w:proofErr w:type="spellStart"/>
      <w:r w:rsidRPr="00EA7E93">
        <w:rPr>
          <w:sz w:val="24"/>
          <w:szCs w:val="24"/>
        </w:rPr>
        <w:t>Setup</w:t>
      </w:r>
      <w:proofErr w:type="spellEnd"/>
      <w:r w:rsidRPr="00EA7E93">
        <w:rPr>
          <w:sz w:val="24"/>
          <w:szCs w:val="24"/>
        </w:rPr>
        <w:t xml:space="preserve"> – Escoger grupo de trabajo, luego se agregará el servidor al dominio</w:t>
      </w:r>
    </w:p>
    <w:p w14:paraId="7BA842EA" w14:textId="77777777" w:rsidR="001E50D6" w:rsidRPr="00EA7E93" w:rsidRDefault="001E50D6" w:rsidP="00EA7E93">
      <w:pPr>
        <w:pStyle w:val="Prrafodelista"/>
        <w:numPr>
          <w:ilvl w:val="0"/>
          <w:numId w:val="15"/>
        </w:numPr>
        <w:tabs>
          <w:tab w:val="left" w:pos="851"/>
        </w:tabs>
        <w:spacing w:after="0"/>
        <w:ind w:left="851" w:hanging="567"/>
        <w:jc w:val="both"/>
        <w:rPr>
          <w:sz w:val="24"/>
          <w:szCs w:val="24"/>
        </w:rPr>
      </w:pPr>
      <w:r w:rsidRPr="00EA7E93">
        <w:rPr>
          <w:sz w:val="24"/>
          <w:szCs w:val="24"/>
        </w:rPr>
        <w:t xml:space="preserve">Agregar la dirección </w:t>
      </w:r>
      <w:proofErr w:type="spellStart"/>
      <w:r w:rsidRPr="00EA7E93">
        <w:rPr>
          <w:sz w:val="24"/>
          <w:szCs w:val="24"/>
        </w:rPr>
        <w:t>ip</w:t>
      </w:r>
      <w:proofErr w:type="spellEnd"/>
      <w:r w:rsidRPr="00EA7E93">
        <w:rPr>
          <w:sz w:val="24"/>
          <w:szCs w:val="24"/>
        </w:rPr>
        <w:t xml:space="preserve"> del servidor 192.168.1.131</w:t>
      </w:r>
    </w:p>
    <w:p w14:paraId="7BA842EB" w14:textId="77777777" w:rsidR="001E50D6" w:rsidRPr="00EA7E93" w:rsidRDefault="001E50D6" w:rsidP="00EA7E93">
      <w:pPr>
        <w:pStyle w:val="Prrafodelista"/>
        <w:numPr>
          <w:ilvl w:val="0"/>
          <w:numId w:val="15"/>
        </w:numPr>
        <w:tabs>
          <w:tab w:val="left" w:pos="851"/>
        </w:tabs>
        <w:spacing w:after="0"/>
        <w:ind w:left="851" w:hanging="567"/>
        <w:jc w:val="both"/>
        <w:rPr>
          <w:sz w:val="24"/>
          <w:szCs w:val="24"/>
        </w:rPr>
      </w:pPr>
      <w:r w:rsidRPr="00EA7E93">
        <w:rPr>
          <w:sz w:val="24"/>
          <w:szCs w:val="24"/>
        </w:rPr>
        <w:t>En caso de que el equipo no esté agregado al dominio, se lo debe ingresar</w:t>
      </w:r>
    </w:p>
    <w:p w14:paraId="7BA842EC" w14:textId="77777777" w:rsidR="001E50D6" w:rsidRPr="00EA7E93" w:rsidRDefault="001E50D6" w:rsidP="00EA7E93">
      <w:pPr>
        <w:pStyle w:val="Prrafodelista"/>
        <w:tabs>
          <w:tab w:val="left" w:pos="142"/>
        </w:tabs>
        <w:ind w:left="1418"/>
        <w:jc w:val="both"/>
        <w:rPr>
          <w:sz w:val="24"/>
          <w:szCs w:val="24"/>
        </w:rPr>
      </w:pPr>
    </w:p>
    <w:p w14:paraId="7BA842ED" w14:textId="77777777" w:rsidR="001E50D6" w:rsidRPr="00EA7E93" w:rsidRDefault="001E50D6" w:rsidP="00EA7E93">
      <w:pPr>
        <w:jc w:val="both"/>
        <w:rPr>
          <w:rFonts w:eastAsia="Calibri" w:cstheme="minorHAnsi"/>
          <w:b/>
          <w:sz w:val="24"/>
          <w:szCs w:val="24"/>
          <w:lang w:val="es-EC" w:eastAsia="en-US"/>
        </w:rPr>
      </w:pPr>
      <w:r w:rsidRPr="00EA7E93">
        <w:rPr>
          <w:rFonts w:eastAsia="Calibri" w:cstheme="minorHAnsi"/>
          <w:bCs/>
          <w:sz w:val="24"/>
          <w:szCs w:val="24"/>
          <w:lang w:eastAsia="en-US"/>
        </w:rPr>
        <w:br w:type="page"/>
      </w:r>
    </w:p>
    <w:p w14:paraId="7BA842EE" w14:textId="77777777" w:rsidR="001E50D6" w:rsidRPr="00EA7E93" w:rsidRDefault="001E50D6" w:rsidP="00EA7E93">
      <w:pPr>
        <w:pStyle w:val="Ttulo1"/>
        <w:numPr>
          <w:ilvl w:val="0"/>
          <w:numId w:val="3"/>
        </w:numPr>
        <w:spacing w:before="0" w:after="0" w:line="276" w:lineRule="auto"/>
        <w:ind w:right="-993"/>
        <w:rPr>
          <w:rFonts w:asciiTheme="minorHAnsi" w:eastAsia="Calibri" w:hAnsiTheme="minorHAnsi" w:cstheme="minorHAnsi"/>
          <w:bCs w:val="0"/>
          <w:kern w:val="0"/>
          <w:sz w:val="24"/>
          <w:szCs w:val="24"/>
          <w:lang w:eastAsia="en-US"/>
        </w:rPr>
      </w:pPr>
      <w:bookmarkStart w:id="118" w:name="_Toc450235620"/>
      <w:r w:rsidRPr="00EA7E93">
        <w:rPr>
          <w:rFonts w:asciiTheme="minorHAnsi" w:eastAsia="Calibri" w:hAnsiTheme="minorHAnsi" w:cstheme="minorHAnsi"/>
          <w:bCs w:val="0"/>
          <w:kern w:val="0"/>
          <w:sz w:val="24"/>
          <w:szCs w:val="24"/>
          <w:lang w:eastAsia="en-US"/>
        </w:rPr>
        <w:lastRenderedPageBreak/>
        <w:t>INSTALACIÓN SERVIDOR VIRTUALIZADO</w:t>
      </w:r>
      <w:bookmarkEnd w:id="118"/>
    </w:p>
    <w:p w14:paraId="7BA842EF" w14:textId="77777777" w:rsidR="001E50D6" w:rsidRPr="00EA7E93" w:rsidRDefault="001E50D6" w:rsidP="00EA7E93">
      <w:pPr>
        <w:pStyle w:val="Prrafodelista"/>
        <w:numPr>
          <w:ilvl w:val="0"/>
          <w:numId w:val="13"/>
        </w:numPr>
        <w:tabs>
          <w:tab w:val="left" w:pos="851"/>
        </w:tabs>
        <w:spacing w:after="0"/>
        <w:ind w:left="851" w:hanging="567"/>
        <w:jc w:val="both"/>
        <w:rPr>
          <w:sz w:val="24"/>
          <w:szCs w:val="24"/>
        </w:rPr>
      </w:pPr>
      <w:r w:rsidRPr="00EA7E93">
        <w:rPr>
          <w:sz w:val="24"/>
          <w:szCs w:val="24"/>
        </w:rPr>
        <w:t xml:space="preserve">Instalar </w:t>
      </w:r>
      <w:proofErr w:type="spellStart"/>
      <w:r w:rsidRPr="00EA7E93">
        <w:rPr>
          <w:sz w:val="24"/>
          <w:szCs w:val="24"/>
        </w:rPr>
        <w:t>VMWare</w:t>
      </w:r>
      <w:proofErr w:type="spellEnd"/>
      <w:r w:rsidRPr="00EA7E93">
        <w:rPr>
          <w:sz w:val="24"/>
          <w:szCs w:val="24"/>
        </w:rPr>
        <w:t xml:space="preserve"> </w:t>
      </w:r>
      <w:proofErr w:type="spellStart"/>
      <w:r w:rsidRPr="00EA7E93">
        <w:rPr>
          <w:sz w:val="24"/>
          <w:szCs w:val="24"/>
        </w:rPr>
        <w:t>player</w:t>
      </w:r>
      <w:proofErr w:type="spellEnd"/>
      <w:r w:rsidRPr="00EA7E93">
        <w:rPr>
          <w:sz w:val="24"/>
          <w:szCs w:val="24"/>
        </w:rPr>
        <w:t xml:space="preserve"> sobre </w:t>
      </w:r>
      <w:proofErr w:type="gramStart"/>
      <w:r w:rsidRPr="00EA7E93">
        <w:rPr>
          <w:sz w:val="24"/>
          <w:szCs w:val="24"/>
        </w:rPr>
        <w:t>una pc</w:t>
      </w:r>
      <w:proofErr w:type="gramEnd"/>
      <w:r w:rsidRPr="00EA7E93">
        <w:rPr>
          <w:sz w:val="24"/>
          <w:szCs w:val="24"/>
        </w:rPr>
        <w:t xml:space="preserve"> </w:t>
      </w:r>
    </w:p>
    <w:p w14:paraId="7BA842F0" w14:textId="77777777" w:rsidR="001E50D6" w:rsidRPr="00EA7E93" w:rsidRDefault="001E50D6" w:rsidP="00EA7E93">
      <w:pPr>
        <w:pStyle w:val="Prrafodelista"/>
        <w:numPr>
          <w:ilvl w:val="0"/>
          <w:numId w:val="13"/>
        </w:numPr>
        <w:tabs>
          <w:tab w:val="left" w:pos="851"/>
        </w:tabs>
        <w:spacing w:after="0"/>
        <w:ind w:left="851" w:hanging="567"/>
        <w:jc w:val="both"/>
        <w:rPr>
          <w:sz w:val="24"/>
          <w:szCs w:val="24"/>
        </w:rPr>
      </w:pPr>
      <w:r w:rsidRPr="00EA7E93">
        <w:rPr>
          <w:sz w:val="24"/>
          <w:szCs w:val="24"/>
        </w:rPr>
        <w:t xml:space="preserve">Crear la máquina virtual para </w:t>
      </w:r>
      <w:proofErr w:type="spellStart"/>
      <w:r w:rsidRPr="00EA7E93">
        <w:rPr>
          <w:sz w:val="24"/>
          <w:szCs w:val="24"/>
        </w:rPr>
        <w:t>Evolution</w:t>
      </w:r>
      <w:proofErr w:type="spellEnd"/>
      <w:r w:rsidRPr="00EA7E93">
        <w:rPr>
          <w:sz w:val="24"/>
          <w:szCs w:val="24"/>
        </w:rPr>
        <w:t>, considerando la configuración siguiente:</w:t>
      </w:r>
    </w:p>
    <w:p w14:paraId="7BA842F1" w14:textId="77777777" w:rsidR="001E50D6" w:rsidRPr="00EA7E93" w:rsidRDefault="001E50D6" w:rsidP="00EA7E93">
      <w:pPr>
        <w:pStyle w:val="Prrafodelista"/>
        <w:numPr>
          <w:ilvl w:val="0"/>
          <w:numId w:val="13"/>
        </w:numPr>
        <w:tabs>
          <w:tab w:val="left" w:pos="851"/>
        </w:tabs>
        <w:spacing w:after="0"/>
        <w:ind w:left="851" w:hanging="567"/>
        <w:jc w:val="both"/>
        <w:rPr>
          <w:sz w:val="24"/>
          <w:szCs w:val="24"/>
        </w:rPr>
      </w:pPr>
      <w:r w:rsidRPr="00EA7E93">
        <w:rPr>
          <w:sz w:val="24"/>
          <w:szCs w:val="24"/>
        </w:rPr>
        <w:t>Memoria: 1.7 GB</w:t>
      </w:r>
    </w:p>
    <w:p w14:paraId="7BA842F2" w14:textId="77777777" w:rsidR="001E50D6" w:rsidRPr="00EA7E93" w:rsidRDefault="001E50D6" w:rsidP="00EA7E93">
      <w:pPr>
        <w:pStyle w:val="Prrafodelista"/>
        <w:numPr>
          <w:ilvl w:val="0"/>
          <w:numId w:val="13"/>
        </w:numPr>
        <w:tabs>
          <w:tab w:val="left" w:pos="851"/>
        </w:tabs>
        <w:spacing w:after="0"/>
        <w:ind w:left="851" w:hanging="567"/>
        <w:jc w:val="both"/>
        <w:rPr>
          <w:sz w:val="24"/>
          <w:szCs w:val="24"/>
        </w:rPr>
      </w:pPr>
      <w:r w:rsidRPr="00EA7E93">
        <w:rPr>
          <w:sz w:val="24"/>
          <w:szCs w:val="24"/>
        </w:rPr>
        <w:t>Partición para el sistema operativo: 40 GB</w:t>
      </w:r>
    </w:p>
    <w:p w14:paraId="7BA842F3" w14:textId="77777777" w:rsidR="001E50D6" w:rsidRPr="00EA7E93" w:rsidRDefault="001E50D6" w:rsidP="00EA7E93">
      <w:pPr>
        <w:pStyle w:val="Prrafodelista"/>
        <w:numPr>
          <w:ilvl w:val="0"/>
          <w:numId w:val="13"/>
        </w:numPr>
        <w:tabs>
          <w:tab w:val="left" w:pos="851"/>
        </w:tabs>
        <w:spacing w:after="0"/>
        <w:ind w:left="851" w:hanging="567"/>
        <w:jc w:val="both"/>
        <w:rPr>
          <w:sz w:val="24"/>
          <w:szCs w:val="24"/>
        </w:rPr>
      </w:pPr>
      <w:r w:rsidRPr="00EA7E93">
        <w:rPr>
          <w:sz w:val="24"/>
          <w:szCs w:val="24"/>
        </w:rPr>
        <w:t>Partición para datos: 50 GB cada una</w:t>
      </w:r>
    </w:p>
    <w:p w14:paraId="7BA842F4" w14:textId="77777777" w:rsidR="001E50D6" w:rsidRPr="00EA7E93" w:rsidRDefault="001E50D6" w:rsidP="00EA7E93">
      <w:pPr>
        <w:pStyle w:val="Prrafodelista"/>
        <w:numPr>
          <w:ilvl w:val="0"/>
          <w:numId w:val="13"/>
        </w:numPr>
        <w:tabs>
          <w:tab w:val="left" w:pos="851"/>
        </w:tabs>
        <w:spacing w:after="0"/>
        <w:ind w:left="851" w:hanging="567"/>
        <w:jc w:val="both"/>
        <w:rPr>
          <w:sz w:val="24"/>
          <w:szCs w:val="24"/>
        </w:rPr>
      </w:pPr>
      <w:r w:rsidRPr="00EA7E93">
        <w:rPr>
          <w:sz w:val="24"/>
          <w:szCs w:val="24"/>
        </w:rPr>
        <w:t xml:space="preserve">Habilitar el acceso a la unidad de </w:t>
      </w:r>
      <w:proofErr w:type="spellStart"/>
      <w:r w:rsidRPr="00EA7E93">
        <w:rPr>
          <w:sz w:val="24"/>
          <w:szCs w:val="24"/>
        </w:rPr>
        <w:t>cd-rom</w:t>
      </w:r>
      <w:proofErr w:type="spellEnd"/>
      <w:r w:rsidRPr="00EA7E93">
        <w:rPr>
          <w:sz w:val="24"/>
          <w:szCs w:val="24"/>
        </w:rPr>
        <w:t xml:space="preserve"> del pc</w:t>
      </w:r>
    </w:p>
    <w:p w14:paraId="7BA842F5" w14:textId="77777777" w:rsidR="001E50D6" w:rsidRPr="00EA7E93" w:rsidRDefault="001E50D6" w:rsidP="00EA7E93">
      <w:pPr>
        <w:pStyle w:val="Prrafodelista"/>
        <w:numPr>
          <w:ilvl w:val="0"/>
          <w:numId w:val="13"/>
        </w:numPr>
        <w:tabs>
          <w:tab w:val="left" w:pos="851"/>
        </w:tabs>
        <w:spacing w:after="0"/>
        <w:ind w:left="851" w:hanging="567"/>
        <w:jc w:val="both"/>
        <w:rPr>
          <w:sz w:val="24"/>
          <w:szCs w:val="24"/>
        </w:rPr>
      </w:pPr>
      <w:r w:rsidRPr="00EA7E93">
        <w:rPr>
          <w:sz w:val="24"/>
          <w:szCs w:val="24"/>
        </w:rPr>
        <w:t>Iniciar la máquina virtual desde el CD</w:t>
      </w:r>
    </w:p>
    <w:p w14:paraId="7BA842F6" w14:textId="77777777" w:rsidR="001E50D6" w:rsidRPr="00EA7E93" w:rsidRDefault="001E50D6" w:rsidP="00EA7E93">
      <w:pPr>
        <w:pStyle w:val="Prrafodelista"/>
        <w:numPr>
          <w:ilvl w:val="0"/>
          <w:numId w:val="13"/>
        </w:numPr>
        <w:tabs>
          <w:tab w:val="left" w:pos="851"/>
        </w:tabs>
        <w:spacing w:after="0"/>
        <w:ind w:left="851" w:hanging="567"/>
        <w:jc w:val="both"/>
        <w:rPr>
          <w:sz w:val="24"/>
          <w:szCs w:val="24"/>
        </w:rPr>
      </w:pPr>
      <w:r w:rsidRPr="00EA7E93">
        <w:rPr>
          <w:sz w:val="24"/>
          <w:szCs w:val="24"/>
        </w:rPr>
        <w:t>Crear la partición para el sistema operativo</w:t>
      </w:r>
    </w:p>
    <w:p w14:paraId="7BA842F7" w14:textId="77777777" w:rsidR="001E50D6" w:rsidRPr="00EA7E93" w:rsidRDefault="001E50D6" w:rsidP="00EA7E93">
      <w:pPr>
        <w:pStyle w:val="Prrafodelista"/>
        <w:numPr>
          <w:ilvl w:val="0"/>
          <w:numId w:val="13"/>
        </w:numPr>
        <w:tabs>
          <w:tab w:val="left" w:pos="851"/>
        </w:tabs>
        <w:spacing w:after="0"/>
        <w:ind w:left="851" w:hanging="567"/>
        <w:jc w:val="both"/>
        <w:rPr>
          <w:sz w:val="24"/>
          <w:szCs w:val="24"/>
        </w:rPr>
      </w:pPr>
      <w:r w:rsidRPr="00EA7E93">
        <w:rPr>
          <w:sz w:val="24"/>
          <w:szCs w:val="24"/>
        </w:rPr>
        <w:t>Formatear la partición con el sistema de archivo NTFS</w:t>
      </w:r>
    </w:p>
    <w:p w14:paraId="7BA842F8" w14:textId="77777777" w:rsidR="001E50D6" w:rsidRPr="00EA7E93" w:rsidRDefault="001E50D6" w:rsidP="00EA7E93">
      <w:pPr>
        <w:pStyle w:val="Prrafodelista"/>
        <w:numPr>
          <w:ilvl w:val="0"/>
          <w:numId w:val="13"/>
        </w:numPr>
        <w:tabs>
          <w:tab w:val="left" w:pos="851"/>
        </w:tabs>
        <w:spacing w:after="0"/>
        <w:ind w:left="851" w:hanging="567"/>
        <w:jc w:val="both"/>
        <w:rPr>
          <w:sz w:val="24"/>
          <w:szCs w:val="24"/>
        </w:rPr>
      </w:pPr>
      <w:r w:rsidRPr="00EA7E93">
        <w:rPr>
          <w:sz w:val="24"/>
          <w:szCs w:val="24"/>
        </w:rPr>
        <w:t>Se reinicia solo</w:t>
      </w:r>
    </w:p>
    <w:p w14:paraId="7BA842F9" w14:textId="77777777" w:rsidR="001E50D6" w:rsidRPr="00EA7E93" w:rsidRDefault="001E50D6" w:rsidP="00EA7E93">
      <w:pPr>
        <w:pStyle w:val="Prrafodelista"/>
        <w:numPr>
          <w:ilvl w:val="0"/>
          <w:numId w:val="13"/>
        </w:numPr>
        <w:tabs>
          <w:tab w:val="left" w:pos="851"/>
        </w:tabs>
        <w:spacing w:after="0"/>
        <w:ind w:left="851" w:hanging="567"/>
        <w:jc w:val="both"/>
        <w:rPr>
          <w:sz w:val="24"/>
          <w:szCs w:val="24"/>
        </w:rPr>
      </w:pPr>
      <w:r w:rsidRPr="00EA7E93">
        <w:rPr>
          <w:sz w:val="24"/>
          <w:szCs w:val="24"/>
        </w:rPr>
        <w:t>Personalizar el idioma y la configuración regional</w:t>
      </w:r>
    </w:p>
    <w:p w14:paraId="7BA842FA" w14:textId="77777777" w:rsidR="001E50D6" w:rsidRPr="00EA7E93" w:rsidRDefault="001E50D6" w:rsidP="00EA7E93">
      <w:pPr>
        <w:pStyle w:val="Prrafodelista"/>
        <w:numPr>
          <w:ilvl w:val="0"/>
          <w:numId w:val="13"/>
        </w:numPr>
        <w:tabs>
          <w:tab w:val="left" w:pos="851"/>
        </w:tabs>
        <w:spacing w:after="0"/>
        <w:ind w:left="851" w:hanging="567"/>
        <w:jc w:val="both"/>
        <w:rPr>
          <w:sz w:val="24"/>
          <w:szCs w:val="24"/>
        </w:rPr>
      </w:pPr>
      <w:r w:rsidRPr="00EA7E93">
        <w:rPr>
          <w:sz w:val="24"/>
          <w:szCs w:val="24"/>
        </w:rPr>
        <w:t>Ingrese el nombre y organización</w:t>
      </w:r>
    </w:p>
    <w:p w14:paraId="7BA842FB" w14:textId="77777777" w:rsidR="001E50D6" w:rsidRPr="00EA7E93" w:rsidRDefault="001E50D6" w:rsidP="00EA7E93">
      <w:pPr>
        <w:pStyle w:val="Prrafodelista"/>
        <w:numPr>
          <w:ilvl w:val="0"/>
          <w:numId w:val="13"/>
        </w:numPr>
        <w:tabs>
          <w:tab w:val="left" w:pos="851"/>
        </w:tabs>
        <w:spacing w:after="0"/>
        <w:ind w:left="851" w:hanging="567"/>
        <w:jc w:val="both"/>
        <w:rPr>
          <w:sz w:val="24"/>
          <w:szCs w:val="24"/>
        </w:rPr>
      </w:pPr>
      <w:r w:rsidRPr="00EA7E93">
        <w:rPr>
          <w:sz w:val="24"/>
          <w:szCs w:val="24"/>
        </w:rPr>
        <w:t>Ingrese el serial del sistema operativo</w:t>
      </w:r>
    </w:p>
    <w:p w14:paraId="7BA842FC" w14:textId="77777777" w:rsidR="001E50D6" w:rsidRPr="00EA7E93" w:rsidRDefault="001E50D6" w:rsidP="00EA7E93">
      <w:pPr>
        <w:pStyle w:val="Prrafodelista"/>
        <w:numPr>
          <w:ilvl w:val="0"/>
          <w:numId w:val="13"/>
        </w:numPr>
        <w:tabs>
          <w:tab w:val="left" w:pos="851"/>
        </w:tabs>
        <w:spacing w:after="0"/>
        <w:ind w:left="851" w:hanging="567"/>
        <w:jc w:val="both"/>
        <w:rPr>
          <w:sz w:val="24"/>
          <w:szCs w:val="24"/>
        </w:rPr>
      </w:pPr>
      <w:r w:rsidRPr="00EA7E93">
        <w:rPr>
          <w:sz w:val="24"/>
          <w:szCs w:val="24"/>
        </w:rPr>
        <w:t>Ingrese la clave del administrador local para el sistema operativo.</w:t>
      </w:r>
    </w:p>
    <w:p w14:paraId="7BA842FD" w14:textId="77777777" w:rsidR="001E50D6" w:rsidRPr="00EA7E93" w:rsidRDefault="001E50D6" w:rsidP="00EA7E93">
      <w:pPr>
        <w:pStyle w:val="Prrafodelista"/>
        <w:numPr>
          <w:ilvl w:val="0"/>
          <w:numId w:val="13"/>
        </w:numPr>
        <w:tabs>
          <w:tab w:val="left" w:pos="851"/>
        </w:tabs>
        <w:spacing w:after="0"/>
        <w:ind w:left="851" w:hanging="567"/>
        <w:jc w:val="both"/>
        <w:rPr>
          <w:sz w:val="24"/>
          <w:szCs w:val="24"/>
        </w:rPr>
      </w:pPr>
      <w:r w:rsidRPr="00EA7E93">
        <w:rPr>
          <w:sz w:val="24"/>
          <w:szCs w:val="24"/>
        </w:rPr>
        <w:t xml:space="preserve">Al momento de configurar la conexión de red escoja </w:t>
      </w:r>
      <w:proofErr w:type="spellStart"/>
      <w:r w:rsidRPr="00EA7E93">
        <w:rPr>
          <w:sz w:val="24"/>
          <w:szCs w:val="24"/>
        </w:rPr>
        <w:t>custom</w:t>
      </w:r>
      <w:proofErr w:type="spellEnd"/>
      <w:r w:rsidRPr="00EA7E93">
        <w:rPr>
          <w:sz w:val="24"/>
          <w:szCs w:val="24"/>
        </w:rPr>
        <w:t xml:space="preserve"> </w:t>
      </w:r>
      <w:proofErr w:type="spellStart"/>
      <w:r w:rsidRPr="00EA7E93">
        <w:rPr>
          <w:sz w:val="24"/>
          <w:szCs w:val="24"/>
        </w:rPr>
        <w:t>settings</w:t>
      </w:r>
      <w:proofErr w:type="spellEnd"/>
    </w:p>
    <w:p w14:paraId="7BA842FE" w14:textId="77777777" w:rsidR="001E50D6" w:rsidRPr="00EA7E93" w:rsidRDefault="001E50D6" w:rsidP="00EA7E93">
      <w:pPr>
        <w:pStyle w:val="Prrafodelista"/>
        <w:numPr>
          <w:ilvl w:val="0"/>
          <w:numId w:val="13"/>
        </w:numPr>
        <w:tabs>
          <w:tab w:val="left" w:pos="851"/>
        </w:tabs>
        <w:spacing w:after="0"/>
        <w:ind w:left="851" w:hanging="567"/>
        <w:jc w:val="both"/>
        <w:rPr>
          <w:sz w:val="24"/>
          <w:szCs w:val="24"/>
        </w:rPr>
      </w:pPr>
      <w:r w:rsidRPr="00EA7E93">
        <w:rPr>
          <w:sz w:val="24"/>
          <w:szCs w:val="24"/>
        </w:rPr>
        <w:t xml:space="preserve">Seleccione TCP/IP y agregue la </w:t>
      </w:r>
      <w:proofErr w:type="spellStart"/>
      <w:r w:rsidRPr="00EA7E93">
        <w:rPr>
          <w:sz w:val="24"/>
          <w:szCs w:val="24"/>
        </w:rPr>
        <w:t>ip</w:t>
      </w:r>
      <w:proofErr w:type="spellEnd"/>
      <w:r w:rsidRPr="00EA7E93">
        <w:rPr>
          <w:sz w:val="24"/>
          <w:szCs w:val="24"/>
        </w:rPr>
        <w:t>, subred, puerta de enlace y los DNS</w:t>
      </w:r>
    </w:p>
    <w:p w14:paraId="7BA842FF" w14:textId="77777777" w:rsidR="001E50D6" w:rsidRPr="00EA7E93" w:rsidRDefault="001E50D6" w:rsidP="00EA7E93">
      <w:pPr>
        <w:pStyle w:val="Prrafodelista"/>
        <w:numPr>
          <w:ilvl w:val="0"/>
          <w:numId w:val="13"/>
        </w:numPr>
        <w:tabs>
          <w:tab w:val="left" w:pos="851"/>
        </w:tabs>
        <w:spacing w:after="0"/>
        <w:ind w:left="851" w:hanging="567"/>
        <w:jc w:val="both"/>
        <w:rPr>
          <w:sz w:val="24"/>
          <w:szCs w:val="24"/>
        </w:rPr>
      </w:pPr>
      <w:r w:rsidRPr="00EA7E93">
        <w:rPr>
          <w:sz w:val="24"/>
          <w:szCs w:val="24"/>
        </w:rPr>
        <w:t>puede agregar al equipo directamente al dominio o dejarlo en el Workgroups y luego que termine la instalación realizar el proceso.</w:t>
      </w:r>
    </w:p>
    <w:p w14:paraId="7BA84300" w14:textId="77777777" w:rsidR="001E50D6" w:rsidRPr="00EA7E93" w:rsidRDefault="001E50D6" w:rsidP="00EA7E93">
      <w:pPr>
        <w:pStyle w:val="Prrafodelista"/>
        <w:numPr>
          <w:ilvl w:val="0"/>
          <w:numId w:val="13"/>
        </w:numPr>
        <w:tabs>
          <w:tab w:val="left" w:pos="851"/>
        </w:tabs>
        <w:spacing w:after="0"/>
        <w:ind w:left="851" w:hanging="567"/>
        <w:jc w:val="both"/>
        <w:rPr>
          <w:sz w:val="24"/>
          <w:szCs w:val="24"/>
        </w:rPr>
      </w:pPr>
      <w:r w:rsidRPr="00EA7E93">
        <w:rPr>
          <w:sz w:val="24"/>
          <w:szCs w:val="24"/>
        </w:rPr>
        <w:t>Luego de terminada la instalación ingresar con el usuario del dominio en</w:t>
      </w:r>
      <w:del w:id="119" w:author="Maria Leon" w:date="2017-01-06T15:43:00Z">
        <w:r w:rsidRPr="00EA7E93" w:rsidDel="00EA7E93">
          <w:rPr>
            <w:sz w:val="24"/>
            <w:szCs w:val="24"/>
          </w:rPr>
          <w:delText xml:space="preserve">  </w:delText>
        </w:r>
      </w:del>
      <w:ins w:id="120" w:author="Maria Leon" w:date="2017-01-06T15:43:00Z">
        <w:r w:rsidR="00EA7E93">
          <w:rPr>
            <w:sz w:val="24"/>
            <w:szCs w:val="24"/>
          </w:rPr>
          <w:t xml:space="preserve"> </w:t>
        </w:r>
      </w:ins>
      <w:r w:rsidRPr="00EA7E93">
        <w:rPr>
          <w:sz w:val="24"/>
          <w:szCs w:val="24"/>
        </w:rPr>
        <w:t xml:space="preserve">caso de haberlo agregado con anterioridad o ingresar con el usuario </w:t>
      </w:r>
      <w:proofErr w:type="spellStart"/>
      <w:r w:rsidRPr="00EA7E93">
        <w:rPr>
          <w:sz w:val="24"/>
          <w:szCs w:val="24"/>
        </w:rPr>
        <w:t>administrator</w:t>
      </w:r>
      <w:proofErr w:type="spellEnd"/>
      <w:r w:rsidRPr="00EA7E93">
        <w:rPr>
          <w:sz w:val="24"/>
          <w:szCs w:val="24"/>
        </w:rPr>
        <w:t xml:space="preserve"> y la clave</w:t>
      </w:r>
      <w:del w:id="121" w:author="Maria Leon" w:date="2017-01-06T15:43:00Z">
        <w:r w:rsidRPr="00EA7E93" w:rsidDel="00EA7E93">
          <w:rPr>
            <w:sz w:val="24"/>
            <w:szCs w:val="24"/>
          </w:rPr>
          <w:delText xml:space="preserve">  </w:delText>
        </w:r>
      </w:del>
      <w:ins w:id="122" w:author="Maria Leon" w:date="2017-01-06T15:43:00Z">
        <w:r w:rsidR="00EA7E93">
          <w:rPr>
            <w:sz w:val="24"/>
            <w:szCs w:val="24"/>
          </w:rPr>
          <w:t xml:space="preserve"> </w:t>
        </w:r>
      </w:ins>
      <w:r w:rsidRPr="00EA7E93">
        <w:rPr>
          <w:sz w:val="24"/>
          <w:szCs w:val="24"/>
        </w:rPr>
        <w:t>del mismo.</w:t>
      </w:r>
    </w:p>
    <w:p w14:paraId="7BA84301" w14:textId="77777777" w:rsidR="001E50D6" w:rsidRPr="00EA7E93" w:rsidRDefault="001E50D6" w:rsidP="00EA7E93">
      <w:pPr>
        <w:tabs>
          <w:tab w:val="left" w:pos="0"/>
        </w:tabs>
        <w:jc w:val="both"/>
        <w:rPr>
          <w:sz w:val="24"/>
          <w:szCs w:val="24"/>
        </w:rPr>
      </w:pPr>
    </w:p>
    <w:p w14:paraId="7BA84302" w14:textId="77777777" w:rsidR="001E50D6" w:rsidRPr="00EA7E93" w:rsidRDefault="001E50D6" w:rsidP="00EA7E93">
      <w:pPr>
        <w:tabs>
          <w:tab w:val="left" w:pos="0"/>
        </w:tabs>
        <w:jc w:val="both"/>
        <w:rPr>
          <w:sz w:val="24"/>
          <w:szCs w:val="24"/>
        </w:rPr>
      </w:pPr>
    </w:p>
    <w:p w14:paraId="7BA84303" w14:textId="77777777" w:rsidR="001E50D6" w:rsidRPr="00EA7E93" w:rsidRDefault="001E50D6" w:rsidP="00EA7E93">
      <w:pPr>
        <w:jc w:val="both"/>
        <w:rPr>
          <w:rFonts w:eastAsia="Calibri" w:cstheme="minorHAnsi"/>
          <w:b/>
          <w:sz w:val="24"/>
          <w:szCs w:val="24"/>
          <w:lang w:val="es-EC" w:eastAsia="en-US"/>
        </w:rPr>
      </w:pPr>
      <w:r w:rsidRPr="00EA7E93">
        <w:rPr>
          <w:rFonts w:eastAsia="Calibri" w:cstheme="minorHAnsi"/>
          <w:bCs/>
          <w:sz w:val="24"/>
          <w:szCs w:val="24"/>
          <w:lang w:eastAsia="en-US"/>
        </w:rPr>
        <w:br w:type="page"/>
      </w:r>
    </w:p>
    <w:p w14:paraId="7BA84304" w14:textId="77777777" w:rsidR="001E50D6" w:rsidRPr="00EA7E93" w:rsidRDefault="001E50D6" w:rsidP="00EA7E93">
      <w:pPr>
        <w:pStyle w:val="Ttulo1"/>
        <w:numPr>
          <w:ilvl w:val="0"/>
          <w:numId w:val="3"/>
        </w:numPr>
        <w:spacing w:before="0" w:after="0" w:line="276" w:lineRule="auto"/>
        <w:ind w:right="-993"/>
        <w:rPr>
          <w:rFonts w:asciiTheme="minorHAnsi" w:eastAsia="Calibri" w:hAnsiTheme="minorHAnsi" w:cstheme="minorHAnsi"/>
          <w:bCs w:val="0"/>
          <w:kern w:val="0"/>
          <w:sz w:val="24"/>
          <w:szCs w:val="24"/>
          <w:lang w:eastAsia="en-US"/>
        </w:rPr>
      </w:pPr>
      <w:bookmarkStart w:id="123" w:name="_Toc450235621"/>
      <w:r w:rsidRPr="00EA7E93">
        <w:rPr>
          <w:rFonts w:asciiTheme="minorHAnsi" w:eastAsia="Calibri" w:hAnsiTheme="minorHAnsi" w:cstheme="minorHAnsi"/>
          <w:bCs w:val="0"/>
          <w:kern w:val="0"/>
          <w:sz w:val="24"/>
          <w:szCs w:val="24"/>
          <w:lang w:eastAsia="en-US"/>
        </w:rPr>
        <w:lastRenderedPageBreak/>
        <w:t>INSTALACIÓN SQL SERVER 2008 R2</w:t>
      </w:r>
      <w:bookmarkEnd w:id="123"/>
    </w:p>
    <w:p w14:paraId="7BA84305" w14:textId="77777777" w:rsidR="001E50D6" w:rsidRPr="00EA7E93" w:rsidRDefault="001E50D6" w:rsidP="00EA7E93">
      <w:pPr>
        <w:pStyle w:val="Prrafodelista"/>
        <w:numPr>
          <w:ilvl w:val="0"/>
          <w:numId w:val="14"/>
        </w:numPr>
        <w:tabs>
          <w:tab w:val="left" w:pos="851"/>
          <w:tab w:val="left" w:pos="3544"/>
        </w:tabs>
        <w:spacing w:after="0"/>
        <w:ind w:left="851" w:hanging="567"/>
        <w:jc w:val="both"/>
        <w:rPr>
          <w:sz w:val="24"/>
          <w:szCs w:val="24"/>
        </w:rPr>
      </w:pPr>
      <w:r w:rsidRPr="00EA7E93">
        <w:rPr>
          <w:sz w:val="24"/>
          <w:szCs w:val="24"/>
        </w:rPr>
        <w:t xml:space="preserve">Insertar el CD de SQL Server 2008 R2 Standard </w:t>
      </w:r>
      <w:proofErr w:type="spellStart"/>
      <w:r w:rsidRPr="00EA7E93">
        <w:rPr>
          <w:sz w:val="24"/>
          <w:szCs w:val="24"/>
        </w:rPr>
        <w:t>Edition</w:t>
      </w:r>
      <w:proofErr w:type="spellEnd"/>
    </w:p>
    <w:p w14:paraId="7BA84306" w14:textId="77777777" w:rsidR="001E50D6" w:rsidRPr="00EA7E93" w:rsidRDefault="001E50D6" w:rsidP="00EA7E93">
      <w:pPr>
        <w:pStyle w:val="Prrafodelista"/>
        <w:numPr>
          <w:ilvl w:val="0"/>
          <w:numId w:val="14"/>
        </w:numPr>
        <w:tabs>
          <w:tab w:val="left" w:pos="851"/>
        </w:tabs>
        <w:spacing w:after="0"/>
        <w:ind w:left="851" w:hanging="567"/>
        <w:jc w:val="both"/>
        <w:rPr>
          <w:sz w:val="24"/>
          <w:szCs w:val="24"/>
          <w:lang w:val="en-US"/>
        </w:rPr>
      </w:pPr>
      <w:proofErr w:type="spellStart"/>
      <w:r w:rsidRPr="00EA7E93">
        <w:rPr>
          <w:sz w:val="24"/>
          <w:szCs w:val="24"/>
          <w:lang w:val="en-US"/>
        </w:rPr>
        <w:t>Escoger</w:t>
      </w:r>
      <w:proofErr w:type="spellEnd"/>
      <w:r w:rsidRPr="00EA7E93">
        <w:rPr>
          <w:sz w:val="24"/>
          <w:szCs w:val="24"/>
          <w:lang w:val="en-US"/>
        </w:rPr>
        <w:t xml:space="preserve"> la </w:t>
      </w:r>
      <w:proofErr w:type="spellStart"/>
      <w:r w:rsidRPr="00EA7E93">
        <w:rPr>
          <w:sz w:val="24"/>
          <w:szCs w:val="24"/>
          <w:lang w:val="en-US"/>
        </w:rPr>
        <w:t>opción</w:t>
      </w:r>
      <w:proofErr w:type="spellEnd"/>
      <w:r w:rsidRPr="00EA7E93">
        <w:rPr>
          <w:sz w:val="24"/>
          <w:szCs w:val="24"/>
          <w:lang w:val="en-US"/>
        </w:rPr>
        <w:t xml:space="preserve"> “Server components, Tools, Books Online and samples.</w:t>
      </w:r>
    </w:p>
    <w:p w14:paraId="7BA84307" w14:textId="77777777" w:rsidR="001E50D6" w:rsidRPr="00EA7E93" w:rsidRDefault="001E50D6" w:rsidP="00EA7E93">
      <w:pPr>
        <w:pStyle w:val="Prrafodelista"/>
        <w:numPr>
          <w:ilvl w:val="0"/>
          <w:numId w:val="14"/>
        </w:numPr>
        <w:tabs>
          <w:tab w:val="left" w:pos="851"/>
        </w:tabs>
        <w:spacing w:after="0"/>
        <w:ind w:left="851" w:hanging="567"/>
        <w:jc w:val="both"/>
        <w:rPr>
          <w:sz w:val="24"/>
          <w:szCs w:val="24"/>
        </w:rPr>
      </w:pPr>
      <w:r w:rsidRPr="00EA7E93">
        <w:rPr>
          <w:sz w:val="24"/>
          <w:szCs w:val="24"/>
        </w:rPr>
        <w:t>Verificar que no se muestre algún error en los servicios instalados. Si sale un mensaje indicando que el IIS es requerido, se puede continuar con la instalación, luego puede ser instalado este servicio.</w:t>
      </w:r>
    </w:p>
    <w:p w14:paraId="7BA84308" w14:textId="77777777" w:rsidR="001E50D6" w:rsidRPr="00EA7E93" w:rsidRDefault="001E50D6" w:rsidP="00EA7E93">
      <w:pPr>
        <w:pStyle w:val="Prrafodelista"/>
        <w:numPr>
          <w:ilvl w:val="0"/>
          <w:numId w:val="14"/>
        </w:numPr>
        <w:tabs>
          <w:tab w:val="left" w:pos="851"/>
        </w:tabs>
        <w:spacing w:after="0"/>
        <w:ind w:left="851" w:hanging="567"/>
        <w:jc w:val="both"/>
        <w:rPr>
          <w:sz w:val="24"/>
          <w:szCs w:val="24"/>
        </w:rPr>
      </w:pPr>
      <w:r w:rsidRPr="00EA7E93">
        <w:rPr>
          <w:sz w:val="24"/>
          <w:szCs w:val="24"/>
        </w:rPr>
        <w:t xml:space="preserve">Dar clic en </w:t>
      </w:r>
      <w:proofErr w:type="spellStart"/>
      <w:r w:rsidRPr="00EA7E93">
        <w:rPr>
          <w:sz w:val="24"/>
          <w:szCs w:val="24"/>
        </w:rPr>
        <w:t>Advanced</w:t>
      </w:r>
      <w:proofErr w:type="spellEnd"/>
      <w:r w:rsidRPr="00EA7E93">
        <w:rPr>
          <w:sz w:val="24"/>
          <w:szCs w:val="24"/>
        </w:rPr>
        <w:t xml:space="preserve"> </w:t>
      </w:r>
    </w:p>
    <w:p w14:paraId="7BA84309" w14:textId="77777777" w:rsidR="001E50D6" w:rsidRPr="00EA7E93" w:rsidRDefault="001E50D6" w:rsidP="00EA7E93">
      <w:pPr>
        <w:pStyle w:val="Prrafodelista"/>
        <w:numPr>
          <w:ilvl w:val="0"/>
          <w:numId w:val="14"/>
        </w:numPr>
        <w:tabs>
          <w:tab w:val="left" w:pos="851"/>
        </w:tabs>
        <w:spacing w:after="0"/>
        <w:ind w:left="851" w:hanging="567"/>
        <w:jc w:val="both"/>
        <w:rPr>
          <w:sz w:val="24"/>
          <w:szCs w:val="24"/>
        </w:rPr>
      </w:pPr>
      <w:r w:rsidRPr="00EA7E93">
        <w:rPr>
          <w:sz w:val="24"/>
          <w:szCs w:val="24"/>
        </w:rPr>
        <w:t xml:space="preserve">Seleccionar todos los componentes de: </w:t>
      </w:r>
      <w:proofErr w:type="spellStart"/>
      <w:r w:rsidRPr="00EA7E93">
        <w:rPr>
          <w:sz w:val="24"/>
          <w:szCs w:val="24"/>
        </w:rPr>
        <w:t>Database</w:t>
      </w:r>
      <w:proofErr w:type="spellEnd"/>
      <w:r w:rsidRPr="00EA7E93">
        <w:rPr>
          <w:sz w:val="24"/>
          <w:szCs w:val="24"/>
        </w:rPr>
        <w:t xml:space="preserve"> </w:t>
      </w:r>
      <w:proofErr w:type="spellStart"/>
      <w:r w:rsidRPr="00EA7E93">
        <w:rPr>
          <w:sz w:val="24"/>
          <w:szCs w:val="24"/>
        </w:rPr>
        <w:t>Services</w:t>
      </w:r>
      <w:proofErr w:type="spellEnd"/>
      <w:r w:rsidRPr="00EA7E93">
        <w:rPr>
          <w:sz w:val="24"/>
          <w:szCs w:val="24"/>
        </w:rPr>
        <w:t xml:space="preserve">, Client </w:t>
      </w:r>
      <w:proofErr w:type="spellStart"/>
      <w:r w:rsidRPr="00EA7E93">
        <w:rPr>
          <w:sz w:val="24"/>
          <w:szCs w:val="24"/>
        </w:rPr>
        <w:t>Components</w:t>
      </w:r>
      <w:proofErr w:type="spellEnd"/>
      <w:r w:rsidRPr="00EA7E93">
        <w:rPr>
          <w:sz w:val="24"/>
          <w:szCs w:val="24"/>
        </w:rPr>
        <w:t xml:space="preserve"> y </w:t>
      </w:r>
      <w:proofErr w:type="spellStart"/>
      <w:r w:rsidRPr="00EA7E93">
        <w:rPr>
          <w:sz w:val="24"/>
          <w:szCs w:val="24"/>
        </w:rPr>
        <w:t>Documentation</w:t>
      </w:r>
      <w:proofErr w:type="spellEnd"/>
      <w:r w:rsidRPr="00EA7E93">
        <w:rPr>
          <w:sz w:val="24"/>
          <w:szCs w:val="24"/>
        </w:rPr>
        <w:t>.</w:t>
      </w:r>
    </w:p>
    <w:p w14:paraId="7BA8430A" w14:textId="77777777" w:rsidR="001E50D6" w:rsidRPr="00EA7E93" w:rsidRDefault="001E50D6" w:rsidP="00EA7E93">
      <w:pPr>
        <w:pStyle w:val="Prrafodelista"/>
        <w:numPr>
          <w:ilvl w:val="0"/>
          <w:numId w:val="14"/>
        </w:numPr>
        <w:tabs>
          <w:tab w:val="left" w:pos="851"/>
        </w:tabs>
        <w:spacing w:after="0"/>
        <w:ind w:left="851" w:hanging="567"/>
        <w:jc w:val="both"/>
        <w:rPr>
          <w:sz w:val="24"/>
          <w:szCs w:val="24"/>
        </w:rPr>
      </w:pPr>
      <w:r w:rsidRPr="00EA7E93">
        <w:rPr>
          <w:sz w:val="24"/>
          <w:szCs w:val="24"/>
        </w:rPr>
        <w:t xml:space="preserve">Default </w:t>
      </w:r>
      <w:proofErr w:type="spellStart"/>
      <w:r w:rsidRPr="00EA7E93">
        <w:rPr>
          <w:sz w:val="24"/>
          <w:szCs w:val="24"/>
        </w:rPr>
        <w:t>instance</w:t>
      </w:r>
      <w:proofErr w:type="spellEnd"/>
    </w:p>
    <w:p w14:paraId="7BA8430B" w14:textId="77777777" w:rsidR="001E50D6" w:rsidRPr="00EA7E93" w:rsidRDefault="001E50D6" w:rsidP="00EA7E93">
      <w:pPr>
        <w:pStyle w:val="Prrafodelista"/>
        <w:numPr>
          <w:ilvl w:val="0"/>
          <w:numId w:val="14"/>
        </w:numPr>
        <w:tabs>
          <w:tab w:val="left" w:pos="851"/>
        </w:tabs>
        <w:spacing w:after="0"/>
        <w:ind w:left="851" w:hanging="567"/>
        <w:jc w:val="both"/>
        <w:rPr>
          <w:sz w:val="24"/>
          <w:szCs w:val="24"/>
          <w:lang w:val="en-US"/>
        </w:rPr>
      </w:pPr>
      <w:proofErr w:type="spellStart"/>
      <w:r w:rsidRPr="00EA7E93">
        <w:rPr>
          <w:sz w:val="24"/>
          <w:szCs w:val="24"/>
          <w:lang w:val="en-US"/>
        </w:rPr>
        <w:t>En</w:t>
      </w:r>
      <w:proofErr w:type="spellEnd"/>
      <w:r w:rsidRPr="00EA7E93">
        <w:rPr>
          <w:sz w:val="24"/>
          <w:szCs w:val="24"/>
          <w:lang w:val="en-US"/>
        </w:rPr>
        <w:t xml:space="preserve"> service account </w:t>
      </w:r>
      <w:proofErr w:type="spellStart"/>
      <w:r w:rsidRPr="00EA7E93">
        <w:rPr>
          <w:sz w:val="24"/>
          <w:szCs w:val="24"/>
          <w:lang w:val="en-US"/>
        </w:rPr>
        <w:t>seleccionar</w:t>
      </w:r>
      <w:proofErr w:type="spellEnd"/>
      <w:r w:rsidRPr="00EA7E93">
        <w:rPr>
          <w:sz w:val="24"/>
          <w:szCs w:val="24"/>
          <w:lang w:val="en-US"/>
        </w:rPr>
        <w:t xml:space="preserve"> User the built-in System account</w:t>
      </w:r>
    </w:p>
    <w:p w14:paraId="7BA8430C" w14:textId="77777777" w:rsidR="001E50D6" w:rsidRPr="00EA7E93" w:rsidRDefault="001E50D6" w:rsidP="00EA7E93">
      <w:pPr>
        <w:pStyle w:val="Prrafodelista"/>
        <w:numPr>
          <w:ilvl w:val="0"/>
          <w:numId w:val="14"/>
        </w:numPr>
        <w:tabs>
          <w:tab w:val="left" w:pos="851"/>
        </w:tabs>
        <w:spacing w:after="0"/>
        <w:ind w:left="851" w:hanging="567"/>
        <w:jc w:val="both"/>
        <w:rPr>
          <w:sz w:val="24"/>
          <w:szCs w:val="24"/>
        </w:rPr>
      </w:pPr>
      <w:r w:rsidRPr="00EA7E93">
        <w:rPr>
          <w:sz w:val="24"/>
          <w:szCs w:val="24"/>
        </w:rPr>
        <w:t xml:space="preserve">Seleccionar la opción </w:t>
      </w:r>
      <w:proofErr w:type="spellStart"/>
      <w:r w:rsidRPr="00EA7E93">
        <w:rPr>
          <w:sz w:val="24"/>
          <w:szCs w:val="24"/>
        </w:rPr>
        <w:t>Mixed</w:t>
      </w:r>
      <w:proofErr w:type="spellEnd"/>
      <w:r w:rsidRPr="00EA7E93">
        <w:rPr>
          <w:sz w:val="24"/>
          <w:szCs w:val="24"/>
        </w:rPr>
        <w:t xml:space="preserve"> </w:t>
      </w:r>
      <w:proofErr w:type="spellStart"/>
      <w:r w:rsidRPr="00EA7E93">
        <w:rPr>
          <w:sz w:val="24"/>
          <w:szCs w:val="24"/>
        </w:rPr>
        <w:t>Mode</w:t>
      </w:r>
      <w:proofErr w:type="spellEnd"/>
      <w:r w:rsidRPr="00EA7E93">
        <w:rPr>
          <w:sz w:val="24"/>
          <w:szCs w:val="24"/>
        </w:rPr>
        <w:t xml:space="preserve"> e ingresar la clave para el usuario </w:t>
      </w:r>
      <w:proofErr w:type="spellStart"/>
      <w:r w:rsidRPr="00EA7E93">
        <w:rPr>
          <w:sz w:val="24"/>
          <w:szCs w:val="24"/>
        </w:rPr>
        <w:t>sa</w:t>
      </w:r>
      <w:proofErr w:type="spellEnd"/>
    </w:p>
    <w:p w14:paraId="7BA8430D" w14:textId="77777777" w:rsidR="001E50D6" w:rsidRPr="00EA7E93" w:rsidRDefault="001E50D6" w:rsidP="00EA7E93">
      <w:pPr>
        <w:pStyle w:val="Prrafodelista"/>
        <w:numPr>
          <w:ilvl w:val="0"/>
          <w:numId w:val="14"/>
        </w:numPr>
        <w:tabs>
          <w:tab w:val="left" w:pos="851"/>
        </w:tabs>
        <w:spacing w:after="0"/>
        <w:ind w:left="851" w:hanging="567"/>
        <w:jc w:val="both"/>
        <w:rPr>
          <w:sz w:val="24"/>
          <w:szCs w:val="24"/>
          <w:lang w:val="en-US"/>
        </w:rPr>
      </w:pPr>
      <w:r w:rsidRPr="00EA7E93">
        <w:rPr>
          <w:sz w:val="24"/>
          <w:szCs w:val="24"/>
          <w:lang w:val="en-US"/>
        </w:rPr>
        <w:t>Collation settings:</w:t>
      </w:r>
      <w:del w:id="124" w:author="Maria Leon" w:date="2017-01-06T15:43:00Z">
        <w:r w:rsidRPr="00EA7E93" w:rsidDel="00EA7E93">
          <w:rPr>
            <w:sz w:val="24"/>
            <w:szCs w:val="24"/>
            <w:lang w:val="en-US"/>
          </w:rPr>
          <w:delText xml:space="preserve"> </w:delText>
        </w:r>
        <w:r w:rsidR="00A271F5" w:rsidRPr="00EA7E93" w:rsidDel="00EA7E93">
          <w:rPr>
            <w:sz w:val="24"/>
            <w:szCs w:val="24"/>
            <w:lang w:val="en-US"/>
          </w:rPr>
          <w:delText xml:space="preserve"> </w:delText>
        </w:r>
      </w:del>
      <w:ins w:id="125" w:author="Maria Leon" w:date="2017-01-06T15:43:00Z">
        <w:r w:rsidR="00EA7E93">
          <w:rPr>
            <w:sz w:val="24"/>
            <w:szCs w:val="24"/>
            <w:lang w:val="en-US"/>
          </w:rPr>
          <w:t xml:space="preserve"> </w:t>
        </w:r>
      </w:ins>
      <w:r w:rsidR="00A271F5" w:rsidRPr="00EA7E93">
        <w:rPr>
          <w:sz w:val="24"/>
          <w:szCs w:val="24"/>
          <w:lang w:val="en-US"/>
        </w:rPr>
        <w:t>Latin1_General_BIN</w:t>
      </w:r>
      <w:r w:rsidRPr="00EA7E93">
        <w:rPr>
          <w:sz w:val="24"/>
          <w:szCs w:val="24"/>
          <w:lang w:val="en-US"/>
        </w:rPr>
        <w:t>.</w:t>
      </w:r>
    </w:p>
    <w:p w14:paraId="7BA8430E" w14:textId="77777777" w:rsidR="001E50D6" w:rsidRPr="00EA7E93" w:rsidRDefault="001E50D6" w:rsidP="00EA7E93">
      <w:pPr>
        <w:pStyle w:val="Prrafodelista"/>
        <w:numPr>
          <w:ilvl w:val="0"/>
          <w:numId w:val="14"/>
        </w:numPr>
        <w:tabs>
          <w:tab w:val="left" w:pos="851"/>
        </w:tabs>
        <w:spacing w:after="0"/>
        <w:ind w:left="851" w:hanging="567"/>
        <w:jc w:val="both"/>
        <w:rPr>
          <w:sz w:val="24"/>
          <w:szCs w:val="24"/>
        </w:rPr>
      </w:pPr>
      <w:r w:rsidRPr="00EA7E93">
        <w:rPr>
          <w:sz w:val="24"/>
          <w:szCs w:val="24"/>
        </w:rPr>
        <w:t xml:space="preserve">Dar clic en </w:t>
      </w:r>
      <w:proofErr w:type="spellStart"/>
      <w:r w:rsidRPr="00EA7E93">
        <w:rPr>
          <w:sz w:val="24"/>
          <w:szCs w:val="24"/>
        </w:rPr>
        <w:t>install</w:t>
      </w:r>
      <w:proofErr w:type="spellEnd"/>
    </w:p>
    <w:p w14:paraId="7BA8430F" w14:textId="77777777" w:rsidR="001E50D6" w:rsidRPr="00EA7E93" w:rsidRDefault="001E50D6" w:rsidP="00EA7E93">
      <w:pPr>
        <w:pStyle w:val="Prrafodelista"/>
        <w:numPr>
          <w:ilvl w:val="0"/>
          <w:numId w:val="14"/>
        </w:numPr>
        <w:tabs>
          <w:tab w:val="left" w:pos="851"/>
        </w:tabs>
        <w:spacing w:after="0"/>
        <w:ind w:left="851" w:hanging="567"/>
        <w:jc w:val="both"/>
        <w:rPr>
          <w:sz w:val="24"/>
          <w:szCs w:val="24"/>
        </w:rPr>
      </w:pPr>
      <w:r w:rsidRPr="00EA7E93">
        <w:rPr>
          <w:sz w:val="24"/>
          <w:szCs w:val="24"/>
        </w:rPr>
        <w:t>Revisar que la configuración del SQL Server sea la siguiente:</w:t>
      </w:r>
    </w:p>
    <w:p w14:paraId="7BA84310" w14:textId="77777777" w:rsidR="001E50D6" w:rsidRPr="00EA7E93" w:rsidRDefault="00A271F5" w:rsidP="00EA7E93">
      <w:pPr>
        <w:ind w:left="720"/>
        <w:jc w:val="both"/>
        <w:rPr>
          <w:sz w:val="24"/>
          <w:szCs w:val="24"/>
          <w:lang w:val="en-GB"/>
        </w:rPr>
      </w:pPr>
      <w:r w:rsidRPr="00EA7E93">
        <w:rPr>
          <w:noProof/>
          <w:sz w:val="24"/>
          <w:szCs w:val="24"/>
          <w:lang w:val="es-EC" w:eastAsia="es-EC"/>
        </w:rPr>
        <w:lastRenderedPageBreak/>
        <w:drawing>
          <wp:inline distT="0" distB="0" distL="0" distR="0" wp14:anchorId="7BA846B4" wp14:editId="7BA846B5">
            <wp:extent cx="5612130" cy="503809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612130" cy="5038090"/>
                    </a:xfrm>
                    <a:prstGeom prst="rect">
                      <a:avLst/>
                    </a:prstGeom>
                  </pic:spPr>
                </pic:pic>
              </a:graphicData>
            </a:graphic>
          </wp:inline>
        </w:drawing>
      </w:r>
    </w:p>
    <w:p w14:paraId="7BA84311" w14:textId="77777777" w:rsidR="001E50D6" w:rsidRPr="00EA7E93" w:rsidRDefault="00A271F5" w:rsidP="00EA7E93">
      <w:pPr>
        <w:ind w:left="720"/>
        <w:jc w:val="both"/>
        <w:rPr>
          <w:noProof/>
          <w:sz w:val="24"/>
          <w:szCs w:val="24"/>
          <w:lang w:val="es-EC" w:eastAsia="es-EC"/>
        </w:rPr>
      </w:pPr>
      <w:r w:rsidRPr="00EA7E93">
        <w:rPr>
          <w:noProof/>
          <w:sz w:val="24"/>
          <w:szCs w:val="24"/>
          <w:lang w:val="es-EC" w:eastAsia="es-EC"/>
        </w:rPr>
        <w:lastRenderedPageBreak/>
        <w:drawing>
          <wp:inline distT="0" distB="0" distL="0" distR="0" wp14:anchorId="7BA846B6" wp14:editId="7BA846B7">
            <wp:extent cx="5612130" cy="503809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5038090"/>
                    </a:xfrm>
                    <a:prstGeom prst="rect">
                      <a:avLst/>
                    </a:prstGeom>
                  </pic:spPr>
                </pic:pic>
              </a:graphicData>
            </a:graphic>
          </wp:inline>
        </w:drawing>
      </w:r>
    </w:p>
    <w:p w14:paraId="7BA84312" w14:textId="77777777" w:rsidR="001E50D6" w:rsidRPr="00EA7E93" w:rsidRDefault="001E50D6" w:rsidP="00EA7E93">
      <w:pPr>
        <w:ind w:left="720"/>
        <w:jc w:val="both"/>
        <w:rPr>
          <w:noProof/>
          <w:sz w:val="24"/>
          <w:szCs w:val="24"/>
          <w:lang w:val="es-EC" w:eastAsia="es-EC"/>
        </w:rPr>
      </w:pPr>
    </w:p>
    <w:p w14:paraId="7BA84313" w14:textId="77777777" w:rsidR="001E50D6" w:rsidRPr="00EA7E93" w:rsidRDefault="00A271F5" w:rsidP="00EA7E93">
      <w:pPr>
        <w:ind w:left="720"/>
        <w:jc w:val="both"/>
        <w:rPr>
          <w:sz w:val="24"/>
          <w:szCs w:val="24"/>
          <w:lang w:val="en-GB"/>
        </w:rPr>
      </w:pPr>
      <w:r w:rsidRPr="00EA7E93">
        <w:rPr>
          <w:noProof/>
          <w:sz w:val="24"/>
          <w:szCs w:val="24"/>
          <w:lang w:val="es-EC" w:eastAsia="es-EC"/>
        </w:rPr>
        <w:lastRenderedPageBreak/>
        <w:drawing>
          <wp:inline distT="0" distB="0" distL="0" distR="0" wp14:anchorId="7BA846B8" wp14:editId="7BA846B9">
            <wp:extent cx="5612130" cy="503809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5038090"/>
                    </a:xfrm>
                    <a:prstGeom prst="rect">
                      <a:avLst/>
                    </a:prstGeom>
                  </pic:spPr>
                </pic:pic>
              </a:graphicData>
            </a:graphic>
          </wp:inline>
        </w:drawing>
      </w:r>
    </w:p>
    <w:p w14:paraId="7BA84314" w14:textId="77777777" w:rsidR="001E50D6" w:rsidRPr="00EA7E93" w:rsidRDefault="001E50D6" w:rsidP="00EA7E93">
      <w:pPr>
        <w:tabs>
          <w:tab w:val="left" w:pos="8081"/>
        </w:tabs>
        <w:spacing w:after="0" w:line="240" w:lineRule="auto"/>
        <w:jc w:val="both"/>
        <w:rPr>
          <w:rFonts w:cstheme="minorHAnsi"/>
          <w:sz w:val="24"/>
          <w:szCs w:val="24"/>
          <w:lang w:val="es-EC"/>
        </w:rPr>
      </w:pPr>
    </w:p>
    <w:p w14:paraId="7BA84315" w14:textId="77777777" w:rsidR="00A21A7B" w:rsidRPr="00EA7E93" w:rsidRDefault="00A21A7B" w:rsidP="00EA7E93">
      <w:pPr>
        <w:spacing w:after="0" w:line="240" w:lineRule="auto"/>
        <w:ind w:right="-993"/>
        <w:jc w:val="both"/>
        <w:rPr>
          <w:rFonts w:cstheme="minorHAnsi"/>
          <w:sz w:val="24"/>
          <w:szCs w:val="24"/>
          <w:lang w:val="es-EC"/>
        </w:rPr>
      </w:pPr>
    </w:p>
    <w:p w14:paraId="7BA84316" w14:textId="77777777" w:rsidR="001E50D6" w:rsidRPr="00EA7E93" w:rsidRDefault="001E50D6" w:rsidP="00EA7E93">
      <w:pPr>
        <w:jc w:val="both"/>
        <w:rPr>
          <w:rFonts w:eastAsia="Calibri" w:cstheme="minorHAnsi"/>
          <w:b/>
          <w:sz w:val="24"/>
          <w:szCs w:val="24"/>
          <w:lang w:val="es-EC" w:eastAsia="en-US"/>
        </w:rPr>
      </w:pPr>
      <w:r w:rsidRPr="00EA7E93">
        <w:rPr>
          <w:rFonts w:eastAsia="Calibri" w:cstheme="minorHAnsi"/>
          <w:bCs/>
          <w:sz w:val="24"/>
          <w:szCs w:val="24"/>
          <w:lang w:eastAsia="en-US"/>
        </w:rPr>
        <w:br w:type="page"/>
      </w:r>
    </w:p>
    <w:p w14:paraId="7BA84317" w14:textId="77777777" w:rsidR="00A21A7B" w:rsidRPr="00EA7E93" w:rsidRDefault="001E50D6" w:rsidP="00EA7E93">
      <w:pPr>
        <w:pStyle w:val="Ttulo1"/>
        <w:numPr>
          <w:ilvl w:val="0"/>
          <w:numId w:val="3"/>
        </w:numPr>
        <w:spacing w:before="0" w:after="0"/>
        <w:ind w:right="-993"/>
        <w:rPr>
          <w:rFonts w:asciiTheme="minorHAnsi" w:eastAsia="Calibri" w:hAnsiTheme="minorHAnsi" w:cstheme="minorHAnsi"/>
          <w:bCs w:val="0"/>
          <w:kern w:val="0"/>
          <w:sz w:val="24"/>
          <w:szCs w:val="24"/>
          <w:lang w:eastAsia="en-US"/>
        </w:rPr>
      </w:pPr>
      <w:bookmarkStart w:id="126" w:name="_Toc450235622"/>
      <w:r w:rsidRPr="00EA7E93">
        <w:rPr>
          <w:rFonts w:asciiTheme="minorHAnsi" w:eastAsia="Calibri" w:hAnsiTheme="minorHAnsi" w:cstheme="minorHAnsi"/>
          <w:bCs w:val="0"/>
          <w:kern w:val="0"/>
          <w:sz w:val="24"/>
          <w:szCs w:val="24"/>
          <w:lang w:eastAsia="en-US"/>
        </w:rPr>
        <w:lastRenderedPageBreak/>
        <w:t>INSTALACIÓN DE INFOR LN</w:t>
      </w:r>
      <w:bookmarkEnd w:id="126"/>
    </w:p>
    <w:p w14:paraId="7BA84318" w14:textId="77777777" w:rsidR="00A21A7B" w:rsidRPr="00EA7E93" w:rsidRDefault="00A21A7B" w:rsidP="00EA7E93">
      <w:pPr>
        <w:spacing w:after="0" w:line="240" w:lineRule="auto"/>
        <w:ind w:right="-993"/>
        <w:jc w:val="both"/>
        <w:rPr>
          <w:rFonts w:cstheme="minorHAnsi"/>
          <w:sz w:val="24"/>
          <w:szCs w:val="24"/>
          <w:lang w:val="es-EC"/>
        </w:rPr>
      </w:pPr>
    </w:p>
    <w:p w14:paraId="7BA84319" w14:textId="77777777" w:rsidR="0004116E" w:rsidRPr="00EA7E93" w:rsidRDefault="0004116E" w:rsidP="00EA7E93">
      <w:pPr>
        <w:pStyle w:val="Ttulo1"/>
        <w:keepLines/>
        <w:numPr>
          <w:ilvl w:val="1"/>
          <w:numId w:val="3"/>
        </w:numPr>
        <w:suppressAutoHyphens w:val="0"/>
        <w:spacing w:before="0" w:after="0" w:line="276" w:lineRule="auto"/>
        <w:ind w:left="993" w:hanging="709"/>
        <w:rPr>
          <w:rFonts w:asciiTheme="minorHAnsi" w:hAnsiTheme="minorHAnsi"/>
          <w:sz w:val="24"/>
          <w:szCs w:val="24"/>
        </w:rPr>
      </w:pPr>
      <w:bookmarkStart w:id="127" w:name="_Toc421528182"/>
      <w:bookmarkStart w:id="128" w:name="_Toc450235623"/>
      <w:r w:rsidRPr="00EA7E93">
        <w:rPr>
          <w:rFonts w:asciiTheme="minorHAnsi" w:hAnsiTheme="minorHAnsi"/>
          <w:sz w:val="24"/>
          <w:szCs w:val="24"/>
        </w:rPr>
        <w:t xml:space="preserve">Verificar prerrequisitos para instalación de </w:t>
      </w:r>
      <w:proofErr w:type="spellStart"/>
      <w:r w:rsidRPr="00EA7E93">
        <w:rPr>
          <w:rFonts w:asciiTheme="minorHAnsi" w:hAnsiTheme="minorHAnsi"/>
          <w:sz w:val="24"/>
          <w:szCs w:val="24"/>
        </w:rPr>
        <w:t>Infor</w:t>
      </w:r>
      <w:bookmarkEnd w:id="127"/>
      <w:bookmarkEnd w:id="128"/>
      <w:proofErr w:type="spellEnd"/>
    </w:p>
    <w:p w14:paraId="7BA8431A" w14:textId="77777777" w:rsidR="0004116E" w:rsidRPr="00EA7E93" w:rsidRDefault="0004116E" w:rsidP="00EA7E93">
      <w:pPr>
        <w:pStyle w:val="Prrafodelista"/>
        <w:numPr>
          <w:ilvl w:val="0"/>
          <w:numId w:val="5"/>
        </w:numPr>
        <w:spacing w:after="0"/>
        <w:ind w:left="993"/>
        <w:jc w:val="both"/>
        <w:rPr>
          <w:sz w:val="24"/>
          <w:szCs w:val="24"/>
        </w:rPr>
      </w:pPr>
      <w:r w:rsidRPr="00EA7E93">
        <w:rPr>
          <w:sz w:val="24"/>
          <w:szCs w:val="24"/>
        </w:rPr>
        <w:t xml:space="preserve">Crear usuario </w:t>
      </w:r>
      <w:proofErr w:type="spellStart"/>
      <w:r w:rsidRPr="00EA7E93">
        <w:rPr>
          <w:sz w:val="24"/>
          <w:szCs w:val="24"/>
        </w:rPr>
        <w:t>baan</w:t>
      </w:r>
      <w:proofErr w:type="spellEnd"/>
      <w:r w:rsidRPr="00EA7E93">
        <w:rPr>
          <w:sz w:val="24"/>
          <w:szCs w:val="24"/>
        </w:rPr>
        <w:t xml:space="preserve"> como local y administrador. </w:t>
      </w:r>
      <w:proofErr w:type="spellStart"/>
      <w:r w:rsidRPr="00EA7E93">
        <w:rPr>
          <w:sz w:val="24"/>
          <w:szCs w:val="24"/>
        </w:rPr>
        <w:t>Loguearse</w:t>
      </w:r>
      <w:proofErr w:type="spellEnd"/>
      <w:r w:rsidRPr="00EA7E93">
        <w:rPr>
          <w:sz w:val="24"/>
          <w:szCs w:val="24"/>
        </w:rPr>
        <w:t xml:space="preserve"> con </w:t>
      </w:r>
      <w:proofErr w:type="spellStart"/>
      <w:r w:rsidRPr="00EA7E93">
        <w:rPr>
          <w:sz w:val="24"/>
          <w:szCs w:val="24"/>
        </w:rPr>
        <w:t>baan</w:t>
      </w:r>
      <w:proofErr w:type="spellEnd"/>
      <w:r w:rsidRPr="00EA7E93">
        <w:rPr>
          <w:sz w:val="24"/>
          <w:szCs w:val="24"/>
        </w:rPr>
        <w:t xml:space="preserve"> para realizar la instal</w:t>
      </w:r>
      <w:r w:rsidR="00EF69CA" w:rsidRPr="00EA7E93">
        <w:rPr>
          <w:sz w:val="24"/>
          <w:szCs w:val="24"/>
        </w:rPr>
        <w:t>a</w:t>
      </w:r>
      <w:r w:rsidRPr="00EA7E93">
        <w:rPr>
          <w:sz w:val="24"/>
          <w:szCs w:val="24"/>
        </w:rPr>
        <w:t>ción</w:t>
      </w:r>
    </w:p>
    <w:p w14:paraId="7BA8431B" w14:textId="77777777" w:rsidR="0004116E" w:rsidRPr="00EA7E93" w:rsidRDefault="0004116E" w:rsidP="00EA7E93">
      <w:pPr>
        <w:pStyle w:val="Prrafodelista"/>
        <w:numPr>
          <w:ilvl w:val="0"/>
          <w:numId w:val="5"/>
        </w:numPr>
        <w:spacing w:after="0"/>
        <w:ind w:left="993"/>
        <w:jc w:val="both"/>
        <w:rPr>
          <w:sz w:val="24"/>
          <w:szCs w:val="24"/>
        </w:rPr>
      </w:pPr>
      <w:r w:rsidRPr="00EA7E93">
        <w:rPr>
          <w:sz w:val="24"/>
          <w:szCs w:val="24"/>
        </w:rPr>
        <w:t xml:space="preserve">Activar el </w:t>
      </w:r>
      <w:proofErr w:type="spellStart"/>
      <w:r w:rsidRPr="00EA7E93">
        <w:rPr>
          <w:sz w:val="24"/>
          <w:szCs w:val="24"/>
        </w:rPr>
        <w:t>feature</w:t>
      </w:r>
      <w:proofErr w:type="spellEnd"/>
      <w:r w:rsidRPr="00EA7E93">
        <w:rPr>
          <w:sz w:val="24"/>
          <w:szCs w:val="24"/>
        </w:rPr>
        <w:t xml:space="preserve"> de Framework.Net </w:t>
      </w:r>
    </w:p>
    <w:p w14:paraId="7BA8431C" w14:textId="77777777" w:rsidR="00A3617B" w:rsidRPr="00EA7E93" w:rsidRDefault="00A3617B" w:rsidP="00EA7E93">
      <w:pPr>
        <w:pStyle w:val="Prrafodelista"/>
        <w:numPr>
          <w:ilvl w:val="0"/>
          <w:numId w:val="5"/>
        </w:numPr>
        <w:spacing w:after="0"/>
        <w:ind w:left="993"/>
        <w:jc w:val="both"/>
        <w:rPr>
          <w:sz w:val="24"/>
          <w:szCs w:val="24"/>
        </w:rPr>
      </w:pPr>
      <w:r w:rsidRPr="00EA7E93">
        <w:rPr>
          <w:sz w:val="24"/>
          <w:szCs w:val="24"/>
        </w:rPr>
        <w:t xml:space="preserve">Crear directorio C:\Windows\Temp con privilegios totales para usuario </w:t>
      </w:r>
      <w:proofErr w:type="spellStart"/>
      <w:r w:rsidRPr="00EA7E93">
        <w:rPr>
          <w:sz w:val="24"/>
          <w:szCs w:val="24"/>
        </w:rPr>
        <w:t>baan</w:t>
      </w:r>
      <w:proofErr w:type="spellEnd"/>
    </w:p>
    <w:p w14:paraId="7BA8431D" w14:textId="77777777" w:rsidR="00A3617B" w:rsidRPr="00EA7E93" w:rsidRDefault="00A3617B" w:rsidP="00EA7E93">
      <w:pPr>
        <w:pStyle w:val="Prrafodelista"/>
        <w:numPr>
          <w:ilvl w:val="0"/>
          <w:numId w:val="5"/>
        </w:numPr>
        <w:spacing w:after="0"/>
        <w:ind w:left="993"/>
        <w:jc w:val="both"/>
        <w:rPr>
          <w:sz w:val="24"/>
          <w:szCs w:val="24"/>
        </w:rPr>
      </w:pPr>
      <w:proofErr w:type="spellStart"/>
      <w:r w:rsidRPr="00EA7E93">
        <w:rPr>
          <w:sz w:val="24"/>
          <w:szCs w:val="24"/>
        </w:rPr>
        <w:t>Setear</w:t>
      </w:r>
      <w:proofErr w:type="spellEnd"/>
      <w:r w:rsidRPr="00EA7E93">
        <w:rPr>
          <w:sz w:val="24"/>
          <w:szCs w:val="24"/>
        </w:rPr>
        <w:t xml:space="preserve"> privilegios totales para usuario </w:t>
      </w:r>
      <w:proofErr w:type="spellStart"/>
      <w:r w:rsidRPr="00EA7E93">
        <w:rPr>
          <w:sz w:val="24"/>
          <w:szCs w:val="24"/>
        </w:rPr>
        <w:t>baan</w:t>
      </w:r>
      <w:proofErr w:type="spellEnd"/>
      <w:r w:rsidRPr="00EA7E93">
        <w:rPr>
          <w:sz w:val="24"/>
          <w:szCs w:val="24"/>
        </w:rPr>
        <w:t xml:space="preserve"> sobre directorios C:\Windows\Installer y C:\Users\baan\AppData\Local\Temp</w:t>
      </w:r>
    </w:p>
    <w:p w14:paraId="7BA8431E" w14:textId="77777777" w:rsidR="0004116E" w:rsidRPr="00EA7E93" w:rsidRDefault="0004116E" w:rsidP="00EA7E93">
      <w:pPr>
        <w:pStyle w:val="Prrafodelista"/>
        <w:numPr>
          <w:ilvl w:val="0"/>
          <w:numId w:val="5"/>
        </w:numPr>
        <w:spacing w:after="0"/>
        <w:ind w:left="993"/>
        <w:jc w:val="both"/>
        <w:rPr>
          <w:sz w:val="24"/>
          <w:szCs w:val="24"/>
        </w:rPr>
      </w:pPr>
      <w:r w:rsidRPr="00EA7E93">
        <w:rPr>
          <w:sz w:val="24"/>
          <w:szCs w:val="24"/>
        </w:rPr>
        <w:t xml:space="preserve">Instalar SQL SERVER con </w:t>
      </w:r>
      <w:proofErr w:type="spellStart"/>
      <w:r w:rsidRPr="00EA7E93">
        <w:rPr>
          <w:sz w:val="24"/>
          <w:szCs w:val="24"/>
        </w:rPr>
        <w:t>collation</w:t>
      </w:r>
      <w:proofErr w:type="spellEnd"/>
      <w:r w:rsidRPr="00EA7E93">
        <w:rPr>
          <w:sz w:val="24"/>
          <w:szCs w:val="24"/>
        </w:rPr>
        <w:t xml:space="preserve"> Latin1_General_BIN </w:t>
      </w:r>
    </w:p>
    <w:p w14:paraId="7BA8431F" w14:textId="77777777" w:rsidR="0004116E" w:rsidRPr="00EA7E93" w:rsidRDefault="0004116E" w:rsidP="00EA7E93">
      <w:pPr>
        <w:pStyle w:val="Prrafodelista"/>
        <w:spacing w:after="0"/>
        <w:ind w:left="993"/>
        <w:jc w:val="both"/>
        <w:rPr>
          <w:sz w:val="24"/>
          <w:szCs w:val="24"/>
        </w:rPr>
      </w:pPr>
      <w:r w:rsidRPr="00EA7E93">
        <w:rPr>
          <w:sz w:val="24"/>
          <w:szCs w:val="24"/>
        </w:rPr>
        <w:t>Nota: En Colombia y Ecuador se usa SQL SERVER 2008 R2, el instalador se encuentra en el directorio SQLSERVER\ SW_DVD9_SQL_Svr_Standard_Edtn_2008_R2_English_MLF_X16-29588</w:t>
      </w:r>
    </w:p>
    <w:p w14:paraId="7BA84320" w14:textId="77777777" w:rsidR="0004116E" w:rsidRPr="00EA7E93" w:rsidRDefault="0004116E" w:rsidP="00EA7E93">
      <w:pPr>
        <w:pStyle w:val="Prrafodelista"/>
        <w:numPr>
          <w:ilvl w:val="0"/>
          <w:numId w:val="5"/>
        </w:numPr>
        <w:spacing w:after="0"/>
        <w:ind w:left="993"/>
        <w:jc w:val="both"/>
        <w:rPr>
          <w:sz w:val="24"/>
          <w:szCs w:val="24"/>
        </w:rPr>
      </w:pPr>
      <w:r w:rsidRPr="00EA7E93">
        <w:rPr>
          <w:sz w:val="24"/>
          <w:szCs w:val="24"/>
        </w:rPr>
        <w:t xml:space="preserve">Instalar los DSO de SQL SERVER </w:t>
      </w:r>
    </w:p>
    <w:p w14:paraId="7BA84321" w14:textId="77777777" w:rsidR="0004116E" w:rsidRPr="00EA7E93" w:rsidRDefault="0004116E" w:rsidP="00EA7E93">
      <w:pPr>
        <w:pStyle w:val="Prrafodelista"/>
        <w:spacing w:after="0"/>
        <w:ind w:left="993"/>
        <w:jc w:val="both"/>
        <w:rPr>
          <w:sz w:val="24"/>
          <w:szCs w:val="24"/>
        </w:rPr>
      </w:pPr>
      <w:r w:rsidRPr="00EA7E93">
        <w:rPr>
          <w:sz w:val="24"/>
          <w:szCs w:val="24"/>
        </w:rPr>
        <w:t>Nota: El instalador SQLServer2005_BC_x64 se encuentra dentro del directorio SQLSERVER\ SW_DVD9_SQL_Svr_Standard_Edtn_2008_R2_English_MLF_X16-29588</w:t>
      </w:r>
    </w:p>
    <w:p w14:paraId="7BA84322" w14:textId="77777777" w:rsidR="0004116E" w:rsidRPr="00EA7E93" w:rsidRDefault="0004116E" w:rsidP="00EA7E93">
      <w:pPr>
        <w:pStyle w:val="Prrafodelista"/>
        <w:numPr>
          <w:ilvl w:val="0"/>
          <w:numId w:val="5"/>
        </w:numPr>
        <w:spacing w:after="0"/>
        <w:ind w:left="993"/>
        <w:jc w:val="both"/>
        <w:rPr>
          <w:sz w:val="24"/>
          <w:szCs w:val="24"/>
        </w:rPr>
      </w:pPr>
      <w:r w:rsidRPr="00EA7E93">
        <w:rPr>
          <w:sz w:val="24"/>
          <w:szCs w:val="24"/>
        </w:rPr>
        <w:t xml:space="preserve">Instalar java, en el caso de querer usar </w:t>
      </w:r>
      <w:proofErr w:type="spellStart"/>
      <w:r w:rsidRPr="00EA7E93">
        <w:rPr>
          <w:sz w:val="24"/>
          <w:szCs w:val="24"/>
        </w:rPr>
        <w:t>Webtop</w:t>
      </w:r>
      <w:proofErr w:type="spellEnd"/>
    </w:p>
    <w:p w14:paraId="7BA84323" w14:textId="77777777" w:rsidR="000B7E2E" w:rsidRPr="00EA7E93" w:rsidRDefault="006D05F9" w:rsidP="00EA7E93">
      <w:pPr>
        <w:pStyle w:val="Prrafodelista"/>
        <w:numPr>
          <w:ilvl w:val="0"/>
          <w:numId w:val="5"/>
        </w:numPr>
        <w:spacing w:after="0"/>
        <w:ind w:left="993"/>
        <w:jc w:val="both"/>
        <w:rPr>
          <w:sz w:val="24"/>
          <w:szCs w:val="24"/>
        </w:rPr>
      </w:pPr>
      <w:r w:rsidRPr="00EA7E93">
        <w:rPr>
          <w:sz w:val="24"/>
          <w:szCs w:val="24"/>
        </w:rPr>
        <w:t>Ex</w:t>
      </w:r>
      <w:r w:rsidR="000B7E2E" w:rsidRPr="00EA7E93">
        <w:rPr>
          <w:sz w:val="24"/>
          <w:szCs w:val="24"/>
        </w:rPr>
        <w:t>portar</w:t>
      </w:r>
      <w:r w:rsidR="0004116E" w:rsidRPr="00EA7E93">
        <w:rPr>
          <w:sz w:val="24"/>
          <w:szCs w:val="24"/>
        </w:rPr>
        <w:t xml:space="preserve"> </w:t>
      </w:r>
      <w:r w:rsidR="000B7E2E" w:rsidRPr="00EA7E93">
        <w:rPr>
          <w:sz w:val="24"/>
          <w:szCs w:val="24"/>
        </w:rPr>
        <w:t xml:space="preserve">al nuevo </w:t>
      </w:r>
      <w:proofErr w:type="gramStart"/>
      <w:r w:rsidR="000B7E2E" w:rsidRPr="00EA7E93">
        <w:rPr>
          <w:sz w:val="24"/>
          <w:szCs w:val="24"/>
        </w:rPr>
        <w:t>server</w:t>
      </w:r>
      <w:proofErr w:type="gramEnd"/>
      <w:r w:rsidR="000B7E2E" w:rsidRPr="00EA7E93">
        <w:rPr>
          <w:sz w:val="24"/>
          <w:szCs w:val="24"/>
        </w:rPr>
        <w:t xml:space="preserve">, </w:t>
      </w:r>
      <w:r w:rsidR="0004116E" w:rsidRPr="00EA7E93">
        <w:rPr>
          <w:sz w:val="24"/>
          <w:szCs w:val="24"/>
        </w:rPr>
        <w:t>el directorio de ayuda personalizada (</w:t>
      </w:r>
      <w:proofErr w:type="spellStart"/>
      <w:r w:rsidR="0004116E" w:rsidRPr="00EA7E93">
        <w:rPr>
          <w:sz w:val="24"/>
          <w:szCs w:val="24"/>
        </w:rPr>
        <w:t>baanerp</w:t>
      </w:r>
      <w:proofErr w:type="spellEnd"/>
      <w:r w:rsidR="0004116E" w:rsidRPr="00EA7E93">
        <w:rPr>
          <w:sz w:val="24"/>
          <w:szCs w:val="24"/>
        </w:rPr>
        <w:t>)</w:t>
      </w:r>
      <w:r w:rsidR="000B7E2E" w:rsidRPr="00EA7E93">
        <w:rPr>
          <w:sz w:val="24"/>
          <w:szCs w:val="24"/>
        </w:rPr>
        <w:t xml:space="preserve"> de</w:t>
      </w:r>
      <w:r w:rsidR="0004116E" w:rsidRPr="00EA7E93">
        <w:rPr>
          <w:sz w:val="24"/>
          <w:szCs w:val="24"/>
        </w:rPr>
        <w:t xml:space="preserve"> la siguiente ruta:</w:t>
      </w:r>
    </w:p>
    <w:p w14:paraId="7BA84324" w14:textId="77777777" w:rsidR="000B7E2E" w:rsidRPr="00EA7E93" w:rsidRDefault="000B7E2E" w:rsidP="00EA7E93">
      <w:pPr>
        <w:pStyle w:val="Prrafodelista"/>
        <w:numPr>
          <w:ilvl w:val="1"/>
          <w:numId w:val="5"/>
        </w:numPr>
        <w:spacing w:after="0"/>
        <w:jc w:val="both"/>
        <w:rPr>
          <w:sz w:val="24"/>
          <w:szCs w:val="24"/>
          <w:lang w:val="en-US"/>
        </w:rPr>
      </w:pPr>
      <w:r w:rsidRPr="00EA7E93">
        <w:rPr>
          <w:sz w:val="24"/>
          <w:szCs w:val="24"/>
          <w:lang w:val="en-US"/>
        </w:rPr>
        <w:t>Colombia:</w:t>
      </w:r>
      <w:r w:rsidR="0004116E" w:rsidRPr="00EA7E93">
        <w:rPr>
          <w:sz w:val="24"/>
          <w:szCs w:val="24"/>
          <w:lang w:val="en-US"/>
        </w:rPr>
        <w:t xml:space="preserve"> </w:t>
      </w:r>
      <w:r w:rsidR="008E5AB4" w:rsidRPr="00EA7E93">
        <w:rPr>
          <w:sz w:val="24"/>
          <w:szCs w:val="24"/>
          <w:lang w:val="en-US"/>
        </w:rPr>
        <w:t>$</w:t>
      </w:r>
      <w:r w:rsidRPr="00EA7E93">
        <w:rPr>
          <w:sz w:val="24"/>
          <w:szCs w:val="24"/>
          <w:lang w:val="en-US"/>
        </w:rPr>
        <w:t>{ESE}</w:t>
      </w:r>
      <w:r w:rsidR="0004116E" w:rsidRPr="00EA7E93">
        <w:rPr>
          <w:sz w:val="24"/>
          <w:szCs w:val="24"/>
          <w:lang w:val="en-US"/>
        </w:rPr>
        <w:t>\webtop\w</w:t>
      </w:r>
      <w:r w:rsidR="007E3C1A" w:rsidRPr="00EA7E93">
        <w:rPr>
          <w:sz w:val="24"/>
          <w:szCs w:val="24"/>
          <w:lang w:val="en-US"/>
        </w:rPr>
        <w:t>eb\help</w:t>
      </w:r>
    </w:p>
    <w:p w14:paraId="7BA84325" w14:textId="77777777" w:rsidR="0004116E" w:rsidRPr="00EA7E93" w:rsidRDefault="000B7E2E" w:rsidP="00EA7E93">
      <w:pPr>
        <w:pStyle w:val="Prrafodelista"/>
        <w:numPr>
          <w:ilvl w:val="1"/>
          <w:numId w:val="5"/>
        </w:numPr>
        <w:spacing w:after="0"/>
        <w:jc w:val="both"/>
        <w:rPr>
          <w:sz w:val="24"/>
          <w:szCs w:val="24"/>
          <w:lang w:val="en-US"/>
        </w:rPr>
      </w:pPr>
      <w:r w:rsidRPr="00EA7E93">
        <w:rPr>
          <w:sz w:val="24"/>
          <w:szCs w:val="24"/>
          <w:lang w:val="en-US"/>
        </w:rPr>
        <w:t>Ecuador:</w:t>
      </w:r>
      <w:r w:rsidR="0004116E" w:rsidRPr="00EA7E93">
        <w:rPr>
          <w:sz w:val="24"/>
          <w:szCs w:val="24"/>
          <w:lang w:val="en-US"/>
        </w:rPr>
        <w:t xml:space="preserve"> Infor\webtop\tomcat\webapps\webtop\help</w:t>
      </w:r>
    </w:p>
    <w:p w14:paraId="7BA84326" w14:textId="77777777" w:rsidR="0004116E" w:rsidRPr="00EA7E93" w:rsidRDefault="0004116E" w:rsidP="00EA7E93">
      <w:pPr>
        <w:pStyle w:val="Prrafodelista"/>
        <w:numPr>
          <w:ilvl w:val="0"/>
          <w:numId w:val="5"/>
        </w:numPr>
        <w:spacing w:after="0"/>
        <w:ind w:left="993"/>
        <w:jc w:val="both"/>
        <w:rPr>
          <w:sz w:val="24"/>
          <w:szCs w:val="24"/>
        </w:rPr>
      </w:pPr>
      <w:r w:rsidRPr="00EA7E93">
        <w:rPr>
          <w:sz w:val="24"/>
          <w:szCs w:val="24"/>
        </w:rPr>
        <w:t xml:space="preserve">Copiar el </w:t>
      </w:r>
      <w:r w:rsidR="008E5AB4" w:rsidRPr="00EA7E93">
        <w:rPr>
          <w:sz w:val="24"/>
          <w:szCs w:val="24"/>
        </w:rPr>
        <w:t>$</w:t>
      </w:r>
      <w:r w:rsidR="007E3C1A" w:rsidRPr="00EA7E93">
        <w:rPr>
          <w:sz w:val="24"/>
          <w:szCs w:val="24"/>
        </w:rPr>
        <w:t>{BSE}</w:t>
      </w:r>
      <w:r w:rsidRPr="00EA7E93">
        <w:rPr>
          <w:sz w:val="24"/>
          <w:szCs w:val="24"/>
        </w:rPr>
        <w:t xml:space="preserve">. </w:t>
      </w:r>
      <w:proofErr w:type="gramStart"/>
      <w:r w:rsidRPr="00EA7E93">
        <w:rPr>
          <w:sz w:val="24"/>
          <w:szCs w:val="24"/>
        </w:rPr>
        <w:t>En caso que</w:t>
      </w:r>
      <w:proofErr w:type="gramEnd"/>
      <w:r w:rsidRPr="00EA7E93">
        <w:rPr>
          <w:sz w:val="24"/>
          <w:szCs w:val="24"/>
        </w:rPr>
        <w:t xml:space="preserve"> se desee realizar la copia del directorio mientras </w:t>
      </w:r>
      <w:proofErr w:type="spellStart"/>
      <w:r w:rsidRPr="00EA7E93">
        <w:rPr>
          <w:sz w:val="24"/>
          <w:szCs w:val="24"/>
        </w:rPr>
        <w:t>Infor</w:t>
      </w:r>
      <w:proofErr w:type="spellEnd"/>
      <w:r w:rsidRPr="00EA7E93">
        <w:rPr>
          <w:sz w:val="24"/>
          <w:szCs w:val="24"/>
        </w:rPr>
        <w:t xml:space="preserve"> tenga conexiones activas, no se debe copiar el directori</w:t>
      </w:r>
      <w:r w:rsidR="0092571F" w:rsidRPr="00EA7E93">
        <w:rPr>
          <w:sz w:val="24"/>
          <w:szCs w:val="24"/>
        </w:rPr>
        <w:t xml:space="preserve">o </w:t>
      </w:r>
      <w:proofErr w:type="spellStart"/>
      <w:r w:rsidR="0092571F" w:rsidRPr="00EA7E93">
        <w:rPr>
          <w:sz w:val="24"/>
          <w:szCs w:val="24"/>
        </w:rPr>
        <w:t>tmp</w:t>
      </w:r>
      <w:proofErr w:type="spellEnd"/>
      <w:r w:rsidR="0092571F" w:rsidRPr="00EA7E93">
        <w:rPr>
          <w:sz w:val="24"/>
          <w:szCs w:val="24"/>
        </w:rPr>
        <w:t xml:space="preserve"> que se encuentra dentro del </w:t>
      </w:r>
      <w:r w:rsidR="008E5AB4" w:rsidRPr="00EA7E93">
        <w:rPr>
          <w:sz w:val="24"/>
          <w:szCs w:val="24"/>
        </w:rPr>
        <w:t>$</w:t>
      </w:r>
      <w:r w:rsidR="0092571F" w:rsidRPr="00EA7E93">
        <w:rPr>
          <w:sz w:val="24"/>
          <w:szCs w:val="24"/>
        </w:rPr>
        <w:t>{BSE}</w:t>
      </w:r>
      <w:r w:rsidRPr="00EA7E93">
        <w:rPr>
          <w:sz w:val="24"/>
          <w:szCs w:val="24"/>
        </w:rPr>
        <w:t xml:space="preserve">, ya que la carpeta es usada mientras la aplicación está en uso, finalmente se debe incluir la carpeta </w:t>
      </w:r>
      <w:proofErr w:type="spellStart"/>
      <w:r w:rsidRPr="00EA7E93">
        <w:rPr>
          <w:sz w:val="24"/>
          <w:szCs w:val="24"/>
        </w:rPr>
        <w:t>tmp</w:t>
      </w:r>
      <w:proofErr w:type="spellEnd"/>
      <w:r w:rsidRPr="00EA7E93">
        <w:rPr>
          <w:sz w:val="24"/>
          <w:szCs w:val="24"/>
        </w:rPr>
        <w:t xml:space="preserve"> sin datos.</w:t>
      </w:r>
    </w:p>
    <w:p w14:paraId="7BA84327" w14:textId="77777777" w:rsidR="008813D2" w:rsidRPr="00EA7E93" w:rsidRDefault="008813D2" w:rsidP="00EA7E93">
      <w:pPr>
        <w:pStyle w:val="Prrafodelista"/>
        <w:numPr>
          <w:ilvl w:val="0"/>
          <w:numId w:val="5"/>
        </w:numPr>
        <w:spacing w:after="0"/>
        <w:ind w:left="993"/>
        <w:jc w:val="both"/>
        <w:rPr>
          <w:sz w:val="24"/>
          <w:szCs w:val="24"/>
        </w:rPr>
      </w:pPr>
      <w:r w:rsidRPr="00EA7E93">
        <w:rPr>
          <w:sz w:val="24"/>
          <w:szCs w:val="24"/>
        </w:rPr>
        <w:t xml:space="preserve">Importar el programa </w:t>
      </w:r>
      <w:proofErr w:type="spellStart"/>
      <w:r w:rsidRPr="00EA7E93">
        <w:rPr>
          <w:sz w:val="24"/>
          <w:szCs w:val="24"/>
        </w:rPr>
        <w:t>wscite</w:t>
      </w:r>
      <w:proofErr w:type="spellEnd"/>
      <w:r w:rsidRPr="00EA7E93">
        <w:rPr>
          <w:sz w:val="24"/>
          <w:szCs w:val="24"/>
        </w:rPr>
        <w:t xml:space="preserve"> desde el C: del servidor</w:t>
      </w:r>
    </w:p>
    <w:p w14:paraId="7BA84328" w14:textId="77777777" w:rsidR="0004116E" w:rsidRPr="00EA7E93" w:rsidRDefault="0004116E" w:rsidP="00EA7E93">
      <w:pPr>
        <w:pStyle w:val="Prrafodelista"/>
        <w:numPr>
          <w:ilvl w:val="0"/>
          <w:numId w:val="5"/>
        </w:numPr>
        <w:spacing w:after="0"/>
        <w:ind w:left="993"/>
        <w:jc w:val="both"/>
        <w:rPr>
          <w:sz w:val="24"/>
          <w:szCs w:val="24"/>
        </w:rPr>
      </w:pPr>
      <w:r w:rsidRPr="00EA7E93">
        <w:rPr>
          <w:sz w:val="24"/>
          <w:szCs w:val="24"/>
        </w:rPr>
        <w:t xml:space="preserve">Descargar la versión del </w:t>
      </w:r>
      <w:proofErr w:type="spellStart"/>
      <w:r w:rsidRPr="00EA7E93">
        <w:rPr>
          <w:sz w:val="24"/>
          <w:szCs w:val="24"/>
        </w:rPr>
        <w:t>porting</w:t>
      </w:r>
      <w:proofErr w:type="spellEnd"/>
      <w:r w:rsidRPr="00EA7E93">
        <w:rPr>
          <w:sz w:val="24"/>
          <w:szCs w:val="24"/>
        </w:rPr>
        <w:t xml:space="preserve"> set que se desee instalar, desde el sitio </w:t>
      </w:r>
      <w:hyperlink r:id="rId11" w:history="1">
        <w:r w:rsidRPr="00EA7E93">
          <w:rPr>
            <w:rStyle w:val="Hipervnculo"/>
            <w:sz w:val="24"/>
            <w:szCs w:val="24"/>
          </w:rPr>
          <w:t>http://secure2.support.baan.com/ftpdownload/updates/port/</w:t>
        </w:r>
      </w:hyperlink>
    </w:p>
    <w:p w14:paraId="7BA84329" w14:textId="77777777" w:rsidR="0004116E" w:rsidRPr="00EA7E93" w:rsidRDefault="0004116E" w:rsidP="00EA7E93">
      <w:pPr>
        <w:shd w:val="clear" w:color="auto" w:fill="FFFFFF"/>
        <w:spacing w:after="0"/>
        <w:ind w:left="993"/>
        <w:jc w:val="both"/>
        <w:rPr>
          <w:rFonts w:eastAsia="Times New Roman" w:cs="Arial"/>
          <w:sz w:val="24"/>
          <w:szCs w:val="24"/>
          <w:lang w:eastAsia="es-EC"/>
        </w:rPr>
      </w:pPr>
      <w:r w:rsidRPr="00EA7E93">
        <w:rPr>
          <w:rFonts w:eastAsia="Times New Roman" w:cs="Arial"/>
          <w:sz w:val="24"/>
          <w:szCs w:val="24"/>
          <w:lang w:eastAsia="es-EC"/>
        </w:rPr>
        <w:t>Usuario: </w:t>
      </w:r>
      <w:proofErr w:type="spellStart"/>
      <w:r w:rsidRPr="00EA7E93">
        <w:rPr>
          <w:rFonts w:eastAsia="Times New Roman" w:cs="Arial"/>
          <w:sz w:val="24"/>
          <w:szCs w:val="24"/>
          <w:lang w:eastAsia="es-EC"/>
        </w:rPr>
        <w:t>ecommerce</w:t>
      </w:r>
      <w:proofErr w:type="spellEnd"/>
      <w:r w:rsidRPr="00EA7E93">
        <w:rPr>
          <w:rFonts w:eastAsia="Times New Roman" w:cs="Arial"/>
          <w:sz w:val="24"/>
          <w:szCs w:val="24"/>
          <w:lang w:eastAsia="es-EC"/>
        </w:rPr>
        <w:t>\342015c</w:t>
      </w:r>
    </w:p>
    <w:p w14:paraId="7BA8432A" w14:textId="77777777" w:rsidR="0004116E" w:rsidRPr="00EA7E93" w:rsidRDefault="0004116E" w:rsidP="00EA7E93">
      <w:pPr>
        <w:shd w:val="clear" w:color="auto" w:fill="FFFFFF"/>
        <w:spacing w:after="0"/>
        <w:ind w:left="993"/>
        <w:jc w:val="both"/>
        <w:rPr>
          <w:rFonts w:eastAsia="Times New Roman" w:cs="Arial"/>
          <w:sz w:val="24"/>
          <w:szCs w:val="24"/>
          <w:lang w:eastAsia="es-EC"/>
        </w:rPr>
      </w:pPr>
      <w:proofErr w:type="spellStart"/>
      <w:r w:rsidRPr="00EA7E93">
        <w:rPr>
          <w:rFonts w:eastAsia="Times New Roman" w:cs="Arial"/>
          <w:sz w:val="24"/>
          <w:szCs w:val="24"/>
          <w:lang w:eastAsia="es-EC"/>
        </w:rPr>
        <w:lastRenderedPageBreak/>
        <w:t>Password</w:t>
      </w:r>
      <w:proofErr w:type="spellEnd"/>
      <w:r w:rsidRPr="00EA7E93">
        <w:rPr>
          <w:rFonts w:eastAsia="Times New Roman" w:cs="Arial"/>
          <w:sz w:val="24"/>
          <w:szCs w:val="24"/>
          <w:lang w:eastAsia="es-EC"/>
        </w:rPr>
        <w:t>: 26802danec</w:t>
      </w:r>
    </w:p>
    <w:p w14:paraId="7BA8432B" w14:textId="77777777" w:rsidR="0004116E" w:rsidRPr="00EA7E93" w:rsidRDefault="0004116E" w:rsidP="00EA7E93">
      <w:pPr>
        <w:spacing w:after="0"/>
        <w:ind w:left="993"/>
        <w:jc w:val="both"/>
        <w:rPr>
          <w:sz w:val="24"/>
          <w:szCs w:val="24"/>
        </w:rPr>
      </w:pPr>
      <w:r w:rsidRPr="00EA7E93">
        <w:rPr>
          <w:sz w:val="24"/>
          <w:szCs w:val="24"/>
        </w:rPr>
        <w:t>Se deben descargar los archivos:</w:t>
      </w:r>
    </w:p>
    <w:p w14:paraId="7BA8432C" w14:textId="77777777" w:rsidR="0004116E" w:rsidRPr="00EA7E93" w:rsidRDefault="0004116E" w:rsidP="00EA7E93">
      <w:pPr>
        <w:spacing w:after="0"/>
        <w:ind w:left="993"/>
        <w:jc w:val="both"/>
        <w:rPr>
          <w:sz w:val="24"/>
          <w:szCs w:val="24"/>
          <w:lang w:val="en-US"/>
        </w:rPr>
      </w:pPr>
      <w:r w:rsidRPr="00EA7E93">
        <w:rPr>
          <w:sz w:val="24"/>
          <w:szCs w:val="24"/>
          <w:lang w:val="en-US"/>
        </w:rPr>
        <w:t>WINDOWS_INT.zip</w:t>
      </w:r>
    </w:p>
    <w:p w14:paraId="7BA8432D" w14:textId="77777777" w:rsidR="0004116E" w:rsidRPr="00EA7E93" w:rsidRDefault="0004116E" w:rsidP="00EA7E93">
      <w:pPr>
        <w:spacing w:after="0"/>
        <w:ind w:left="993"/>
        <w:jc w:val="both"/>
        <w:rPr>
          <w:sz w:val="24"/>
          <w:szCs w:val="24"/>
          <w:lang w:val="en-US"/>
        </w:rPr>
      </w:pPr>
      <w:r w:rsidRPr="00EA7E93">
        <w:rPr>
          <w:sz w:val="24"/>
          <w:szCs w:val="24"/>
          <w:lang w:val="en-US"/>
        </w:rPr>
        <w:t>WINDOWS_INT_XXbit.zip</w:t>
      </w:r>
    </w:p>
    <w:p w14:paraId="7BA8432E" w14:textId="77777777" w:rsidR="0004116E" w:rsidRPr="00EA7E93" w:rsidRDefault="0004116E" w:rsidP="00EA7E93">
      <w:pPr>
        <w:spacing w:after="0"/>
        <w:ind w:left="993"/>
        <w:jc w:val="both"/>
        <w:rPr>
          <w:sz w:val="24"/>
          <w:szCs w:val="24"/>
          <w:lang w:val="en-US"/>
        </w:rPr>
      </w:pPr>
      <w:r w:rsidRPr="00EA7E93">
        <w:rPr>
          <w:sz w:val="24"/>
          <w:szCs w:val="24"/>
          <w:lang w:val="en-US"/>
        </w:rPr>
        <w:t>Staging_Wizard_XXX.zip</w:t>
      </w:r>
    </w:p>
    <w:p w14:paraId="7BA8432F" w14:textId="77777777" w:rsidR="0004116E" w:rsidRPr="00EA7E93" w:rsidRDefault="0004116E" w:rsidP="00EA7E93">
      <w:pPr>
        <w:spacing w:after="0"/>
        <w:ind w:left="993"/>
        <w:jc w:val="both"/>
        <w:rPr>
          <w:sz w:val="24"/>
          <w:szCs w:val="24"/>
          <w:lang w:val="en-US"/>
        </w:rPr>
      </w:pPr>
      <w:r w:rsidRPr="00EA7E93">
        <w:rPr>
          <w:sz w:val="24"/>
          <w:szCs w:val="24"/>
          <w:lang w:val="en-US"/>
        </w:rPr>
        <w:t>Installation_Wizard_XXXXX.zip</w:t>
      </w:r>
    </w:p>
    <w:p w14:paraId="7BA84330" w14:textId="77777777" w:rsidR="0004116E" w:rsidRPr="00EA7E93" w:rsidRDefault="0004116E" w:rsidP="00EA7E93">
      <w:pPr>
        <w:spacing w:after="0"/>
        <w:ind w:left="993"/>
        <w:jc w:val="both"/>
        <w:rPr>
          <w:sz w:val="24"/>
          <w:szCs w:val="24"/>
          <w:lang w:val="en-US"/>
        </w:rPr>
      </w:pPr>
    </w:p>
    <w:p w14:paraId="7BA84331" w14:textId="77777777" w:rsidR="0004116E" w:rsidRPr="00EA7E93" w:rsidRDefault="0004116E" w:rsidP="00EA7E93">
      <w:pPr>
        <w:spacing w:after="0"/>
        <w:ind w:left="993"/>
        <w:jc w:val="both"/>
        <w:rPr>
          <w:b/>
          <w:sz w:val="24"/>
          <w:szCs w:val="24"/>
        </w:rPr>
      </w:pPr>
      <w:r w:rsidRPr="00EA7E93">
        <w:rPr>
          <w:b/>
          <w:sz w:val="24"/>
          <w:szCs w:val="24"/>
        </w:rPr>
        <w:t>Para la instalación y configuración de la herramienta se debe seguir el orden del Contenido</w:t>
      </w:r>
    </w:p>
    <w:p w14:paraId="7BA84332" w14:textId="77777777" w:rsidR="0004116E" w:rsidRPr="00EA7E93" w:rsidRDefault="0004116E" w:rsidP="00EA7E93">
      <w:pPr>
        <w:jc w:val="both"/>
        <w:rPr>
          <w:rFonts w:eastAsiaTheme="majorEastAsia" w:cstheme="majorBidi"/>
          <w:b/>
          <w:bCs/>
          <w:color w:val="365F91" w:themeColor="accent1" w:themeShade="BF"/>
          <w:sz w:val="24"/>
          <w:szCs w:val="24"/>
        </w:rPr>
      </w:pPr>
      <w:r w:rsidRPr="00EA7E93">
        <w:rPr>
          <w:sz w:val="24"/>
          <w:szCs w:val="24"/>
        </w:rPr>
        <w:br w:type="page"/>
      </w:r>
    </w:p>
    <w:p w14:paraId="7BA84333" w14:textId="77777777" w:rsidR="0004116E" w:rsidRPr="00EA7E93" w:rsidRDefault="0004116E" w:rsidP="00EA7E93">
      <w:pPr>
        <w:pStyle w:val="Ttulo1"/>
        <w:keepLines/>
        <w:numPr>
          <w:ilvl w:val="1"/>
          <w:numId w:val="3"/>
        </w:numPr>
        <w:suppressAutoHyphens w:val="0"/>
        <w:spacing w:before="0" w:after="0" w:line="276" w:lineRule="auto"/>
        <w:ind w:left="993" w:hanging="709"/>
        <w:rPr>
          <w:rFonts w:asciiTheme="minorHAnsi" w:hAnsiTheme="minorHAnsi"/>
          <w:sz w:val="24"/>
          <w:szCs w:val="24"/>
        </w:rPr>
      </w:pPr>
      <w:bookmarkStart w:id="129" w:name="_Toc421528183"/>
      <w:bookmarkStart w:id="130" w:name="_Toc450235624"/>
      <w:r w:rsidRPr="00EA7E93">
        <w:rPr>
          <w:rFonts w:asciiTheme="minorHAnsi" w:hAnsiTheme="minorHAnsi"/>
          <w:sz w:val="24"/>
          <w:szCs w:val="24"/>
        </w:rPr>
        <w:lastRenderedPageBreak/>
        <w:t>Crear instaladores en equipo</w:t>
      </w:r>
      <w:bookmarkEnd w:id="129"/>
      <w:bookmarkEnd w:id="130"/>
    </w:p>
    <w:p w14:paraId="7BA84334" w14:textId="77777777" w:rsidR="0004116E" w:rsidRPr="00EA7E93" w:rsidRDefault="0004116E" w:rsidP="00EA7E93">
      <w:pPr>
        <w:tabs>
          <w:tab w:val="left" w:pos="142"/>
        </w:tabs>
        <w:spacing w:after="0"/>
        <w:ind w:left="993" w:hanging="567"/>
        <w:jc w:val="both"/>
        <w:rPr>
          <w:sz w:val="24"/>
          <w:szCs w:val="24"/>
        </w:rPr>
      </w:pPr>
    </w:p>
    <w:p w14:paraId="7BA84335"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Abrir directorio contenedor de instaladores del </w:t>
      </w:r>
      <w:proofErr w:type="spellStart"/>
      <w:r w:rsidRPr="00EA7E93">
        <w:rPr>
          <w:sz w:val="24"/>
          <w:szCs w:val="24"/>
        </w:rPr>
        <w:t>PortingSet</w:t>
      </w:r>
      <w:proofErr w:type="spellEnd"/>
    </w:p>
    <w:p w14:paraId="7BA84336" w14:textId="77777777" w:rsidR="0004116E" w:rsidRPr="00EA7E93" w:rsidRDefault="00CE1F86"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6BA" wp14:editId="7BA846BB">
            <wp:extent cx="5612130" cy="3952240"/>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3952240"/>
                    </a:xfrm>
                    <a:prstGeom prst="rect">
                      <a:avLst/>
                    </a:prstGeom>
                  </pic:spPr>
                </pic:pic>
              </a:graphicData>
            </a:graphic>
          </wp:inline>
        </w:drawing>
      </w:r>
    </w:p>
    <w:p w14:paraId="7BA84337" w14:textId="77777777" w:rsidR="0004116E" w:rsidRPr="00EA7E93" w:rsidRDefault="0004116E" w:rsidP="00EA7E93">
      <w:pPr>
        <w:tabs>
          <w:tab w:val="left" w:pos="142"/>
        </w:tabs>
        <w:spacing w:after="0"/>
        <w:ind w:left="993" w:hanging="567"/>
        <w:jc w:val="both"/>
        <w:rPr>
          <w:sz w:val="24"/>
          <w:szCs w:val="24"/>
          <w:lang w:val="en-US"/>
        </w:rPr>
      </w:pPr>
    </w:p>
    <w:p w14:paraId="7BA84338"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Ingresar al directorio </w:t>
      </w:r>
      <w:proofErr w:type="spellStart"/>
      <w:r w:rsidRPr="00EA7E93">
        <w:rPr>
          <w:sz w:val="24"/>
          <w:szCs w:val="24"/>
        </w:rPr>
        <w:t>Staging</w:t>
      </w:r>
      <w:proofErr w:type="spellEnd"/>
      <w:r w:rsidRPr="00EA7E93">
        <w:rPr>
          <w:sz w:val="24"/>
          <w:szCs w:val="24"/>
        </w:rPr>
        <w:t xml:space="preserve"> </w:t>
      </w:r>
      <w:proofErr w:type="spellStart"/>
      <w:r w:rsidRPr="00EA7E93">
        <w:rPr>
          <w:sz w:val="24"/>
          <w:szCs w:val="24"/>
        </w:rPr>
        <w:t>Wizard</w:t>
      </w:r>
      <w:proofErr w:type="spellEnd"/>
      <w:r w:rsidRPr="00EA7E93">
        <w:rPr>
          <w:sz w:val="24"/>
          <w:szCs w:val="24"/>
        </w:rPr>
        <w:t xml:space="preserve"> y </w:t>
      </w:r>
      <w:r w:rsidR="00876CB4" w:rsidRPr="00EA7E93">
        <w:rPr>
          <w:sz w:val="24"/>
          <w:szCs w:val="24"/>
        </w:rPr>
        <w:t>ejecut</w:t>
      </w:r>
      <w:r w:rsidRPr="00EA7E93">
        <w:rPr>
          <w:sz w:val="24"/>
          <w:szCs w:val="24"/>
        </w:rPr>
        <w:t xml:space="preserve">ar el archivo </w:t>
      </w:r>
      <w:proofErr w:type="spellStart"/>
      <w:r w:rsidRPr="00EA7E93">
        <w:rPr>
          <w:sz w:val="24"/>
          <w:szCs w:val="24"/>
        </w:rPr>
        <w:t>StagingWizard</w:t>
      </w:r>
      <w:proofErr w:type="spellEnd"/>
    </w:p>
    <w:p w14:paraId="7BA84339" w14:textId="77777777" w:rsidR="0004116E" w:rsidRPr="00EA7E93" w:rsidRDefault="00CE1F86" w:rsidP="00EA7E93">
      <w:pPr>
        <w:pStyle w:val="Prrafodelista"/>
        <w:tabs>
          <w:tab w:val="left" w:pos="142"/>
        </w:tabs>
        <w:spacing w:after="0"/>
        <w:ind w:left="993" w:hanging="567"/>
        <w:jc w:val="both"/>
        <w:rPr>
          <w:sz w:val="24"/>
          <w:szCs w:val="24"/>
        </w:rPr>
      </w:pPr>
      <w:r w:rsidRPr="00EA7E93">
        <w:rPr>
          <w:noProof/>
          <w:sz w:val="24"/>
          <w:szCs w:val="24"/>
          <w:lang w:val="es-EC" w:eastAsia="es-EC"/>
        </w:rPr>
        <w:lastRenderedPageBreak/>
        <w:drawing>
          <wp:inline distT="0" distB="0" distL="0" distR="0" wp14:anchorId="7BA846BC" wp14:editId="7BA846BD">
            <wp:extent cx="5612130" cy="3952240"/>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3952240"/>
                    </a:xfrm>
                    <a:prstGeom prst="rect">
                      <a:avLst/>
                    </a:prstGeom>
                  </pic:spPr>
                </pic:pic>
              </a:graphicData>
            </a:graphic>
          </wp:inline>
        </w:drawing>
      </w:r>
    </w:p>
    <w:p w14:paraId="7BA8433A" w14:textId="77777777" w:rsidR="0004116E" w:rsidRPr="00EA7E93" w:rsidRDefault="0004116E" w:rsidP="00EA7E93">
      <w:pPr>
        <w:pStyle w:val="Prrafodelista"/>
        <w:tabs>
          <w:tab w:val="left" w:pos="142"/>
        </w:tabs>
        <w:spacing w:after="0"/>
        <w:ind w:left="993" w:hanging="567"/>
        <w:jc w:val="both"/>
        <w:rPr>
          <w:sz w:val="24"/>
          <w:szCs w:val="24"/>
        </w:rPr>
      </w:pPr>
    </w:p>
    <w:p w14:paraId="7BA8433B"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Next</w:t>
      </w:r>
    </w:p>
    <w:p w14:paraId="7BA8433C" w14:textId="77777777" w:rsidR="0004116E" w:rsidRPr="00EA7E93" w:rsidRDefault="00CE1F86" w:rsidP="00EA7E93">
      <w:pPr>
        <w:pStyle w:val="Prrafodelista"/>
        <w:tabs>
          <w:tab w:val="left" w:pos="142"/>
        </w:tabs>
        <w:spacing w:after="0"/>
        <w:ind w:left="993" w:hanging="567"/>
        <w:jc w:val="both"/>
        <w:rPr>
          <w:sz w:val="24"/>
          <w:szCs w:val="24"/>
        </w:rPr>
      </w:pPr>
      <w:r w:rsidRPr="00EA7E93">
        <w:rPr>
          <w:noProof/>
          <w:sz w:val="24"/>
          <w:szCs w:val="24"/>
          <w:lang w:val="es-EC" w:eastAsia="es-EC"/>
        </w:rPr>
        <w:lastRenderedPageBreak/>
        <w:drawing>
          <wp:inline distT="0" distB="0" distL="0" distR="0" wp14:anchorId="7BA846BE" wp14:editId="7BA846BF">
            <wp:extent cx="5612130" cy="3712845"/>
            <wp:effectExtent l="0" t="0" r="7620"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712845"/>
                    </a:xfrm>
                    <a:prstGeom prst="rect">
                      <a:avLst/>
                    </a:prstGeom>
                  </pic:spPr>
                </pic:pic>
              </a:graphicData>
            </a:graphic>
          </wp:inline>
        </w:drawing>
      </w:r>
    </w:p>
    <w:p w14:paraId="7BA8433D"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Seleccionar el directorio donde reposaran los instaladores de </w:t>
      </w:r>
      <w:proofErr w:type="spellStart"/>
      <w:r w:rsidRPr="00EA7E93">
        <w:rPr>
          <w:sz w:val="24"/>
          <w:szCs w:val="24"/>
        </w:rPr>
        <w:t>Infor</w:t>
      </w:r>
      <w:proofErr w:type="spellEnd"/>
      <w:r w:rsidRPr="00EA7E93">
        <w:rPr>
          <w:sz w:val="24"/>
          <w:szCs w:val="24"/>
        </w:rPr>
        <w:t>, presionar siguiente</w:t>
      </w:r>
    </w:p>
    <w:p w14:paraId="7BA8433E" w14:textId="77777777" w:rsidR="0004116E" w:rsidRPr="00EA7E93" w:rsidRDefault="00CE1F86" w:rsidP="00EA7E93">
      <w:pPr>
        <w:pStyle w:val="Prrafodelista"/>
        <w:tabs>
          <w:tab w:val="left" w:pos="142"/>
        </w:tabs>
        <w:spacing w:after="0"/>
        <w:ind w:left="993" w:hanging="567"/>
        <w:jc w:val="both"/>
        <w:rPr>
          <w:sz w:val="24"/>
          <w:szCs w:val="24"/>
        </w:rPr>
      </w:pPr>
      <w:r w:rsidRPr="00EA7E93">
        <w:rPr>
          <w:noProof/>
          <w:sz w:val="24"/>
          <w:szCs w:val="24"/>
          <w:lang w:val="es-EC" w:eastAsia="es-EC"/>
        </w:rPr>
        <w:lastRenderedPageBreak/>
        <w:drawing>
          <wp:inline distT="0" distB="0" distL="0" distR="0" wp14:anchorId="7BA846C0" wp14:editId="7BA846C1">
            <wp:extent cx="5612130" cy="3712845"/>
            <wp:effectExtent l="0" t="0" r="7620" b="190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712845"/>
                    </a:xfrm>
                    <a:prstGeom prst="rect">
                      <a:avLst/>
                    </a:prstGeom>
                  </pic:spPr>
                </pic:pic>
              </a:graphicData>
            </a:graphic>
          </wp:inline>
        </w:drawing>
      </w:r>
    </w:p>
    <w:p w14:paraId="7BA8433F" w14:textId="77777777" w:rsidR="0004116E" w:rsidRPr="00EA7E93" w:rsidRDefault="0004116E" w:rsidP="00EA7E93">
      <w:pPr>
        <w:pStyle w:val="Prrafodelista"/>
        <w:tabs>
          <w:tab w:val="left" w:pos="142"/>
        </w:tabs>
        <w:spacing w:after="0"/>
        <w:ind w:left="993" w:hanging="567"/>
        <w:jc w:val="both"/>
        <w:rPr>
          <w:sz w:val="24"/>
          <w:szCs w:val="24"/>
        </w:rPr>
      </w:pPr>
      <w:r w:rsidRPr="00EA7E93">
        <w:rPr>
          <w:sz w:val="24"/>
          <w:szCs w:val="24"/>
        </w:rPr>
        <w:t xml:space="preserve">Nota: </w:t>
      </w:r>
      <w:r w:rsidR="006D05F9" w:rsidRPr="00EA7E93">
        <w:rPr>
          <w:sz w:val="24"/>
          <w:szCs w:val="24"/>
        </w:rPr>
        <w:t xml:space="preserve">El directorio se coloca en </w:t>
      </w:r>
      <w:r w:rsidR="008E5AB4" w:rsidRPr="00EA7E93">
        <w:rPr>
          <w:sz w:val="24"/>
          <w:szCs w:val="24"/>
        </w:rPr>
        <w:t>$</w:t>
      </w:r>
      <w:r w:rsidR="006D05F9" w:rsidRPr="00EA7E93">
        <w:rPr>
          <w:sz w:val="24"/>
          <w:szCs w:val="24"/>
        </w:rPr>
        <w:t>{INFOR}</w:t>
      </w:r>
    </w:p>
    <w:p w14:paraId="7BA84340" w14:textId="77777777" w:rsidR="006D05F9" w:rsidRPr="00EA7E93" w:rsidRDefault="006D05F9" w:rsidP="00EA7E93">
      <w:pPr>
        <w:pStyle w:val="Prrafodelista"/>
        <w:tabs>
          <w:tab w:val="left" w:pos="142"/>
        </w:tabs>
        <w:spacing w:after="0"/>
        <w:ind w:left="993" w:hanging="567"/>
        <w:jc w:val="both"/>
        <w:rPr>
          <w:sz w:val="24"/>
          <w:szCs w:val="24"/>
        </w:rPr>
      </w:pPr>
    </w:p>
    <w:p w14:paraId="7BA84341"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Seleccionar los instaladores que se desean instanciar, presionar Next</w:t>
      </w:r>
    </w:p>
    <w:p w14:paraId="7BA84342" w14:textId="77777777" w:rsidR="0004116E" w:rsidRPr="00EA7E93" w:rsidRDefault="00CE1F86" w:rsidP="00EA7E93">
      <w:pPr>
        <w:pStyle w:val="Prrafodelista"/>
        <w:tabs>
          <w:tab w:val="left" w:pos="142"/>
        </w:tabs>
        <w:spacing w:after="0"/>
        <w:ind w:left="993" w:hanging="567"/>
        <w:jc w:val="both"/>
        <w:rPr>
          <w:sz w:val="24"/>
          <w:szCs w:val="24"/>
        </w:rPr>
      </w:pPr>
      <w:r w:rsidRPr="00EA7E93">
        <w:rPr>
          <w:noProof/>
          <w:sz w:val="24"/>
          <w:szCs w:val="24"/>
          <w:lang w:val="es-EC" w:eastAsia="es-EC"/>
        </w:rPr>
        <w:lastRenderedPageBreak/>
        <w:drawing>
          <wp:inline distT="0" distB="0" distL="0" distR="0" wp14:anchorId="7BA846C2" wp14:editId="7BA846C3">
            <wp:extent cx="5612130" cy="3712845"/>
            <wp:effectExtent l="0" t="0" r="7620" b="190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3712845"/>
                    </a:xfrm>
                    <a:prstGeom prst="rect">
                      <a:avLst/>
                    </a:prstGeom>
                  </pic:spPr>
                </pic:pic>
              </a:graphicData>
            </a:graphic>
          </wp:inline>
        </w:drawing>
      </w:r>
    </w:p>
    <w:p w14:paraId="7BA84343" w14:textId="77777777" w:rsidR="00A85F92" w:rsidRPr="00EA7E93" w:rsidRDefault="00A85F92" w:rsidP="00EA7E93">
      <w:pPr>
        <w:pStyle w:val="Prrafodelista"/>
        <w:tabs>
          <w:tab w:val="left" w:pos="142"/>
        </w:tabs>
        <w:spacing w:after="0"/>
        <w:ind w:left="993" w:hanging="567"/>
        <w:jc w:val="both"/>
        <w:rPr>
          <w:sz w:val="24"/>
          <w:szCs w:val="24"/>
        </w:rPr>
      </w:pPr>
    </w:p>
    <w:p w14:paraId="7BA84344"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Verificar el resumen de los instaladores a instanciar, presionar Next</w:t>
      </w:r>
    </w:p>
    <w:p w14:paraId="7BA84345" w14:textId="77777777" w:rsidR="0004116E" w:rsidRPr="00EA7E93" w:rsidRDefault="00CE1F86" w:rsidP="00EA7E93">
      <w:pPr>
        <w:pStyle w:val="Prrafodelista"/>
        <w:tabs>
          <w:tab w:val="left" w:pos="142"/>
        </w:tabs>
        <w:spacing w:after="0"/>
        <w:ind w:left="993" w:hanging="567"/>
        <w:jc w:val="both"/>
        <w:rPr>
          <w:sz w:val="24"/>
          <w:szCs w:val="24"/>
        </w:rPr>
      </w:pPr>
      <w:r w:rsidRPr="00EA7E93">
        <w:rPr>
          <w:noProof/>
          <w:sz w:val="24"/>
          <w:szCs w:val="24"/>
          <w:lang w:val="es-EC" w:eastAsia="es-EC"/>
        </w:rPr>
        <w:lastRenderedPageBreak/>
        <w:drawing>
          <wp:inline distT="0" distB="0" distL="0" distR="0" wp14:anchorId="7BA846C4" wp14:editId="7BA846C5">
            <wp:extent cx="5612130" cy="3712845"/>
            <wp:effectExtent l="0" t="0" r="7620" b="190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3712845"/>
                    </a:xfrm>
                    <a:prstGeom prst="rect">
                      <a:avLst/>
                    </a:prstGeom>
                  </pic:spPr>
                </pic:pic>
              </a:graphicData>
            </a:graphic>
          </wp:inline>
        </w:drawing>
      </w:r>
    </w:p>
    <w:p w14:paraId="7BA84346" w14:textId="77777777" w:rsidR="0004116E" w:rsidRPr="00EA7E93" w:rsidRDefault="0004116E" w:rsidP="00EA7E93">
      <w:pPr>
        <w:pStyle w:val="Prrafodelista"/>
        <w:tabs>
          <w:tab w:val="left" w:pos="142"/>
        </w:tabs>
        <w:spacing w:after="0"/>
        <w:ind w:left="993" w:hanging="567"/>
        <w:jc w:val="both"/>
        <w:rPr>
          <w:sz w:val="24"/>
          <w:szCs w:val="24"/>
        </w:rPr>
      </w:pPr>
    </w:p>
    <w:p w14:paraId="7BA84347"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Verificar el indicador de avance de la creación de instaladores en el directorio, una vez finalizado presionar Next</w:t>
      </w:r>
    </w:p>
    <w:p w14:paraId="7BA84348" w14:textId="77777777" w:rsidR="0004116E" w:rsidRPr="00EA7E93" w:rsidRDefault="00CE1F86" w:rsidP="00EA7E93">
      <w:pPr>
        <w:pStyle w:val="Prrafodelista"/>
        <w:tabs>
          <w:tab w:val="left" w:pos="142"/>
        </w:tabs>
        <w:spacing w:after="0"/>
        <w:ind w:left="993" w:hanging="567"/>
        <w:jc w:val="both"/>
        <w:rPr>
          <w:sz w:val="24"/>
          <w:szCs w:val="24"/>
        </w:rPr>
      </w:pPr>
      <w:r w:rsidRPr="00EA7E93">
        <w:rPr>
          <w:noProof/>
          <w:sz w:val="24"/>
          <w:szCs w:val="24"/>
          <w:lang w:val="es-EC" w:eastAsia="es-EC"/>
        </w:rPr>
        <w:lastRenderedPageBreak/>
        <w:drawing>
          <wp:inline distT="0" distB="0" distL="0" distR="0" wp14:anchorId="7BA846C6" wp14:editId="7BA846C7">
            <wp:extent cx="5612130" cy="3712845"/>
            <wp:effectExtent l="0" t="0" r="7620" b="190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3712845"/>
                    </a:xfrm>
                    <a:prstGeom prst="rect">
                      <a:avLst/>
                    </a:prstGeom>
                  </pic:spPr>
                </pic:pic>
              </a:graphicData>
            </a:graphic>
          </wp:inline>
        </w:drawing>
      </w:r>
    </w:p>
    <w:p w14:paraId="7BA84349" w14:textId="77777777" w:rsidR="00A85F92" w:rsidRPr="00EA7E93" w:rsidRDefault="00A85F92" w:rsidP="00EA7E93">
      <w:pPr>
        <w:jc w:val="both"/>
        <w:rPr>
          <w:rFonts w:eastAsia="Times New Roman" w:cs="Arial"/>
          <w:b/>
          <w:bCs/>
          <w:kern w:val="32"/>
          <w:sz w:val="24"/>
          <w:szCs w:val="24"/>
          <w:lang w:val="en-US" w:eastAsia="ar-SA"/>
        </w:rPr>
      </w:pPr>
      <w:bookmarkStart w:id="131" w:name="_Toc421528184"/>
      <w:r w:rsidRPr="00EA7E93">
        <w:rPr>
          <w:sz w:val="24"/>
          <w:szCs w:val="24"/>
          <w:lang w:val="en-US"/>
        </w:rPr>
        <w:br w:type="page"/>
      </w:r>
    </w:p>
    <w:p w14:paraId="7BA8434A" w14:textId="77777777" w:rsidR="0004116E" w:rsidRPr="00EA7E93" w:rsidRDefault="0004116E" w:rsidP="00EA7E93">
      <w:pPr>
        <w:pStyle w:val="Ttulo1"/>
        <w:keepLines/>
        <w:numPr>
          <w:ilvl w:val="1"/>
          <w:numId w:val="3"/>
        </w:numPr>
        <w:suppressAutoHyphens w:val="0"/>
        <w:spacing w:before="0" w:after="0" w:line="276" w:lineRule="auto"/>
        <w:ind w:left="993" w:hanging="709"/>
        <w:rPr>
          <w:rFonts w:asciiTheme="minorHAnsi" w:hAnsiTheme="minorHAnsi"/>
          <w:sz w:val="24"/>
          <w:szCs w:val="24"/>
          <w:lang w:val="en-US"/>
        </w:rPr>
      </w:pPr>
      <w:bookmarkStart w:id="132" w:name="_Toc450235625"/>
      <w:proofErr w:type="spellStart"/>
      <w:r w:rsidRPr="00EA7E93">
        <w:rPr>
          <w:rFonts w:asciiTheme="minorHAnsi" w:hAnsiTheme="minorHAnsi"/>
          <w:sz w:val="24"/>
          <w:szCs w:val="24"/>
          <w:lang w:val="en-US"/>
        </w:rPr>
        <w:lastRenderedPageBreak/>
        <w:t>Instalar</w:t>
      </w:r>
      <w:proofErr w:type="spellEnd"/>
      <w:r w:rsidRPr="00EA7E93">
        <w:rPr>
          <w:rFonts w:asciiTheme="minorHAnsi" w:hAnsiTheme="minorHAnsi"/>
          <w:sz w:val="24"/>
          <w:szCs w:val="24"/>
          <w:lang w:val="en-US"/>
        </w:rPr>
        <w:t xml:space="preserve"> SLM (Solution License Manager)</w:t>
      </w:r>
      <w:bookmarkEnd w:id="131"/>
      <w:bookmarkEnd w:id="132"/>
    </w:p>
    <w:p w14:paraId="7BA8434B" w14:textId="77777777" w:rsidR="0004116E" w:rsidRPr="00EA7E93" w:rsidRDefault="0004116E" w:rsidP="00EA7E93">
      <w:pPr>
        <w:tabs>
          <w:tab w:val="left" w:pos="142"/>
        </w:tabs>
        <w:spacing w:after="0"/>
        <w:ind w:left="993" w:hanging="567"/>
        <w:jc w:val="both"/>
        <w:rPr>
          <w:b/>
          <w:sz w:val="24"/>
          <w:szCs w:val="24"/>
          <w:lang w:val="en-US"/>
        </w:rPr>
      </w:pPr>
    </w:p>
    <w:p w14:paraId="7BA8434C"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Abrir directorio contenedor de instaladores del SLM, ingresar a la carpeta </w:t>
      </w:r>
      <w:proofErr w:type="spellStart"/>
      <w:r w:rsidRPr="00EA7E93">
        <w:rPr>
          <w:sz w:val="24"/>
          <w:szCs w:val="24"/>
        </w:rPr>
        <w:t>setup</w:t>
      </w:r>
      <w:proofErr w:type="spellEnd"/>
      <w:r w:rsidRPr="00EA7E93">
        <w:rPr>
          <w:sz w:val="24"/>
          <w:szCs w:val="24"/>
        </w:rPr>
        <w:t xml:space="preserve"> y ejecutar el archivo </w:t>
      </w:r>
      <w:proofErr w:type="spellStart"/>
      <w:r w:rsidRPr="00EA7E93">
        <w:rPr>
          <w:sz w:val="24"/>
          <w:szCs w:val="24"/>
        </w:rPr>
        <w:t>setup</w:t>
      </w:r>
      <w:proofErr w:type="spellEnd"/>
    </w:p>
    <w:p w14:paraId="7BA8434D" w14:textId="77777777" w:rsidR="0004116E" w:rsidRPr="00EA7E93" w:rsidRDefault="00CE1F86"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6C8" wp14:editId="7BA846C9">
            <wp:extent cx="5612130" cy="395224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3952240"/>
                    </a:xfrm>
                    <a:prstGeom prst="rect">
                      <a:avLst/>
                    </a:prstGeom>
                  </pic:spPr>
                </pic:pic>
              </a:graphicData>
            </a:graphic>
          </wp:inline>
        </w:drawing>
      </w:r>
    </w:p>
    <w:p w14:paraId="7BA8434E" w14:textId="77777777" w:rsidR="0004116E" w:rsidRPr="00EA7E93" w:rsidRDefault="0004116E" w:rsidP="00EA7E93">
      <w:pPr>
        <w:pStyle w:val="Prrafodelista"/>
        <w:tabs>
          <w:tab w:val="left" w:pos="142"/>
        </w:tabs>
        <w:spacing w:after="0"/>
        <w:ind w:left="993" w:hanging="567"/>
        <w:jc w:val="both"/>
        <w:rPr>
          <w:sz w:val="24"/>
          <w:szCs w:val="24"/>
        </w:rPr>
      </w:pPr>
    </w:p>
    <w:p w14:paraId="7BA8434F"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Next</w:t>
      </w:r>
    </w:p>
    <w:p w14:paraId="7BA84350" w14:textId="77777777" w:rsidR="0004116E" w:rsidRPr="00EA7E93" w:rsidRDefault="00CE1F86" w:rsidP="00EA7E93">
      <w:pPr>
        <w:pStyle w:val="Prrafodelista"/>
        <w:tabs>
          <w:tab w:val="left" w:pos="142"/>
        </w:tabs>
        <w:spacing w:after="0"/>
        <w:ind w:left="993" w:hanging="567"/>
        <w:jc w:val="both"/>
        <w:rPr>
          <w:sz w:val="24"/>
          <w:szCs w:val="24"/>
        </w:rPr>
      </w:pPr>
      <w:r w:rsidRPr="00EA7E93">
        <w:rPr>
          <w:noProof/>
          <w:sz w:val="24"/>
          <w:szCs w:val="24"/>
          <w:lang w:val="es-EC" w:eastAsia="es-EC"/>
        </w:rPr>
        <w:lastRenderedPageBreak/>
        <w:drawing>
          <wp:inline distT="0" distB="0" distL="0" distR="0" wp14:anchorId="7BA846CA" wp14:editId="7BA846CB">
            <wp:extent cx="4924425" cy="3581400"/>
            <wp:effectExtent l="0" t="0" r="952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24425" cy="3581400"/>
                    </a:xfrm>
                    <a:prstGeom prst="rect">
                      <a:avLst/>
                    </a:prstGeom>
                  </pic:spPr>
                </pic:pic>
              </a:graphicData>
            </a:graphic>
          </wp:inline>
        </w:drawing>
      </w:r>
    </w:p>
    <w:p w14:paraId="7BA84351" w14:textId="77777777" w:rsidR="006D05F9" w:rsidRPr="00EA7E93" w:rsidRDefault="006D05F9" w:rsidP="00EA7E93">
      <w:pPr>
        <w:pStyle w:val="Prrafodelista"/>
        <w:tabs>
          <w:tab w:val="left" w:pos="142"/>
        </w:tabs>
        <w:spacing w:after="0"/>
        <w:ind w:left="993" w:hanging="567"/>
        <w:jc w:val="both"/>
        <w:rPr>
          <w:sz w:val="24"/>
          <w:szCs w:val="24"/>
        </w:rPr>
      </w:pPr>
    </w:p>
    <w:p w14:paraId="7BA84352"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Seleccionar la opción Local, ya que se trata de una instalación sobre plataforma Windows, presionar Next</w:t>
      </w:r>
    </w:p>
    <w:p w14:paraId="7BA84353" w14:textId="77777777" w:rsidR="0004116E" w:rsidRPr="00EA7E93" w:rsidRDefault="00CE1F86" w:rsidP="00EA7E93">
      <w:pPr>
        <w:pStyle w:val="Prrafodelista"/>
        <w:tabs>
          <w:tab w:val="left" w:pos="142"/>
        </w:tabs>
        <w:spacing w:after="0"/>
        <w:ind w:left="993" w:hanging="567"/>
        <w:jc w:val="both"/>
        <w:rPr>
          <w:sz w:val="24"/>
          <w:szCs w:val="24"/>
        </w:rPr>
      </w:pPr>
      <w:r w:rsidRPr="00EA7E93">
        <w:rPr>
          <w:noProof/>
          <w:sz w:val="24"/>
          <w:szCs w:val="24"/>
          <w:lang w:val="es-EC" w:eastAsia="es-EC"/>
        </w:rPr>
        <w:lastRenderedPageBreak/>
        <w:drawing>
          <wp:inline distT="0" distB="0" distL="0" distR="0" wp14:anchorId="7BA846CC" wp14:editId="7BA846CD">
            <wp:extent cx="4924425" cy="3581400"/>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24425" cy="3581400"/>
                    </a:xfrm>
                    <a:prstGeom prst="rect">
                      <a:avLst/>
                    </a:prstGeom>
                  </pic:spPr>
                </pic:pic>
              </a:graphicData>
            </a:graphic>
          </wp:inline>
        </w:drawing>
      </w:r>
    </w:p>
    <w:p w14:paraId="7BA84354" w14:textId="77777777" w:rsidR="0004116E" w:rsidRPr="00EA7E93" w:rsidRDefault="0004116E" w:rsidP="00EA7E93">
      <w:pPr>
        <w:pStyle w:val="Prrafodelista"/>
        <w:tabs>
          <w:tab w:val="left" w:pos="142"/>
        </w:tabs>
        <w:spacing w:after="0"/>
        <w:ind w:left="993" w:hanging="567"/>
        <w:jc w:val="both"/>
        <w:rPr>
          <w:sz w:val="24"/>
          <w:szCs w:val="24"/>
        </w:rPr>
      </w:pPr>
    </w:p>
    <w:p w14:paraId="7BA84355" w14:textId="77777777" w:rsidR="00A85F92" w:rsidRPr="00EA7E93" w:rsidRDefault="00A85F92" w:rsidP="00EA7E93">
      <w:pPr>
        <w:pStyle w:val="Prrafodelista"/>
        <w:tabs>
          <w:tab w:val="left" w:pos="142"/>
        </w:tabs>
        <w:spacing w:after="0"/>
        <w:ind w:left="993" w:hanging="567"/>
        <w:jc w:val="both"/>
        <w:rPr>
          <w:sz w:val="24"/>
          <w:szCs w:val="24"/>
        </w:rPr>
      </w:pPr>
    </w:p>
    <w:p w14:paraId="7BA84356"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Verificar que los datos dentro de Host </w:t>
      </w:r>
      <w:proofErr w:type="spellStart"/>
      <w:r w:rsidRPr="00EA7E93">
        <w:rPr>
          <w:sz w:val="24"/>
          <w:szCs w:val="24"/>
        </w:rPr>
        <w:t>Name</w:t>
      </w:r>
      <w:proofErr w:type="spellEnd"/>
      <w:r w:rsidRPr="00EA7E93">
        <w:rPr>
          <w:sz w:val="24"/>
          <w:szCs w:val="24"/>
        </w:rPr>
        <w:t xml:space="preserve"> y </w:t>
      </w:r>
      <w:proofErr w:type="spellStart"/>
      <w:r w:rsidRPr="00EA7E93">
        <w:rPr>
          <w:sz w:val="24"/>
          <w:szCs w:val="24"/>
        </w:rPr>
        <w:t>Login</w:t>
      </w:r>
      <w:proofErr w:type="spellEnd"/>
      <w:r w:rsidRPr="00EA7E93">
        <w:rPr>
          <w:sz w:val="24"/>
          <w:szCs w:val="24"/>
        </w:rPr>
        <w:t xml:space="preserve"> </w:t>
      </w:r>
      <w:proofErr w:type="spellStart"/>
      <w:r w:rsidRPr="00EA7E93">
        <w:rPr>
          <w:sz w:val="24"/>
          <w:szCs w:val="24"/>
        </w:rPr>
        <w:t>Name</w:t>
      </w:r>
      <w:proofErr w:type="spellEnd"/>
      <w:r w:rsidRPr="00EA7E93">
        <w:rPr>
          <w:sz w:val="24"/>
          <w:szCs w:val="24"/>
        </w:rPr>
        <w:t xml:space="preserve"> sean los del servidor y la cuenta sobre la cual se está instalado, presionar Next</w:t>
      </w:r>
    </w:p>
    <w:p w14:paraId="7BA84357" w14:textId="77777777" w:rsidR="0004116E" w:rsidRPr="00EA7E93" w:rsidRDefault="00CE1F86" w:rsidP="00EA7E93">
      <w:pPr>
        <w:pStyle w:val="Prrafodelista"/>
        <w:tabs>
          <w:tab w:val="left" w:pos="142"/>
        </w:tabs>
        <w:spacing w:after="0"/>
        <w:ind w:left="993" w:hanging="567"/>
        <w:jc w:val="both"/>
        <w:rPr>
          <w:sz w:val="24"/>
          <w:szCs w:val="24"/>
        </w:rPr>
      </w:pPr>
      <w:r w:rsidRPr="00EA7E93">
        <w:rPr>
          <w:noProof/>
          <w:sz w:val="24"/>
          <w:szCs w:val="24"/>
          <w:lang w:val="es-EC" w:eastAsia="es-EC"/>
        </w:rPr>
        <w:lastRenderedPageBreak/>
        <w:drawing>
          <wp:inline distT="0" distB="0" distL="0" distR="0" wp14:anchorId="7BA846CE" wp14:editId="7BA846CF">
            <wp:extent cx="4924425" cy="3581400"/>
            <wp:effectExtent l="0" t="0" r="952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24425" cy="3581400"/>
                    </a:xfrm>
                    <a:prstGeom prst="rect">
                      <a:avLst/>
                    </a:prstGeom>
                  </pic:spPr>
                </pic:pic>
              </a:graphicData>
            </a:graphic>
          </wp:inline>
        </w:drawing>
      </w:r>
    </w:p>
    <w:p w14:paraId="7BA84358" w14:textId="77777777" w:rsidR="0004116E" w:rsidRPr="00EA7E93" w:rsidRDefault="0004116E" w:rsidP="00EA7E93">
      <w:pPr>
        <w:pStyle w:val="Prrafodelista"/>
        <w:tabs>
          <w:tab w:val="left" w:pos="142"/>
        </w:tabs>
        <w:spacing w:after="0"/>
        <w:ind w:left="993" w:hanging="567"/>
        <w:jc w:val="both"/>
        <w:rPr>
          <w:sz w:val="24"/>
          <w:szCs w:val="24"/>
        </w:rPr>
      </w:pPr>
    </w:p>
    <w:p w14:paraId="7BA84359"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Seleccionar el tipo de plataforma sobre el cual se está realizando la instalación, presionar Next</w:t>
      </w:r>
    </w:p>
    <w:p w14:paraId="7BA8435A" w14:textId="77777777" w:rsidR="0004116E" w:rsidRPr="00EA7E93" w:rsidRDefault="00CE1F86" w:rsidP="00EA7E93">
      <w:pPr>
        <w:pStyle w:val="Prrafodelista"/>
        <w:tabs>
          <w:tab w:val="left" w:pos="142"/>
        </w:tabs>
        <w:spacing w:after="0"/>
        <w:ind w:left="993" w:hanging="567"/>
        <w:jc w:val="both"/>
        <w:rPr>
          <w:sz w:val="24"/>
          <w:szCs w:val="24"/>
        </w:rPr>
      </w:pPr>
      <w:r w:rsidRPr="00EA7E93">
        <w:rPr>
          <w:noProof/>
          <w:sz w:val="24"/>
          <w:szCs w:val="24"/>
          <w:lang w:val="es-EC" w:eastAsia="es-EC"/>
        </w:rPr>
        <w:lastRenderedPageBreak/>
        <w:drawing>
          <wp:inline distT="0" distB="0" distL="0" distR="0" wp14:anchorId="7BA846D0" wp14:editId="7BA846D1">
            <wp:extent cx="4924425" cy="3581400"/>
            <wp:effectExtent l="0" t="0" r="952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924425" cy="3581400"/>
                    </a:xfrm>
                    <a:prstGeom prst="rect">
                      <a:avLst/>
                    </a:prstGeom>
                  </pic:spPr>
                </pic:pic>
              </a:graphicData>
            </a:graphic>
          </wp:inline>
        </w:drawing>
      </w:r>
    </w:p>
    <w:p w14:paraId="7BA8435B" w14:textId="77777777" w:rsidR="00A85F92" w:rsidRPr="00EA7E93" w:rsidRDefault="00A85F92" w:rsidP="00EA7E93">
      <w:pPr>
        <w:pStyle w:val="Prrafodelista"/>
        <w:tabs>
          <w:tab w:val="left" w:pos="142"/>
        </w:tabs>
        <w:spacing w:after="0"/>
        <w:ind w:left="993" w:hanging="567"/>
        <w:jc w:val="both"/>
        <w:rPr>
          <w:sz w:val="24"/>
          <w:szCs w:val="24"/>
        </w:rPr>
      </w:pPr>
    </w:p>
    <w:p w14:paraId="7BA8435C"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Ingresar el directorio donde se instalará el SLM, presionar Next</w:t>
      </w:r>
    </w:p>
    <w:p w14:paraId="7BA8435D" w14:textId="77777777" w:rsidR="0004116E" w:rsidRPr="00EA7E93" w:rsidRDefault="00CE1F86" w:rsidP="00EA7E93">
      <w:pPr>
        <w:pStyle w:val="Prrafodelista"/>
        <w:tabs>
          <w:tab w:val="left" w:pos="142"/>
        </w:tabs>
        <w:spacing w:after="0"/>
        <w:ind w:left="993" w:hanging="567"/>
        <w:jc w:val="both"/>
        <w:rPr>
          <w:sz w:val="24"/>
          <w:szCs w:val="24"/>
        </w:rPr>
      </w:pPr>
      <w:r w:rsidRPr="00EA7E93">
        <w:rPr>
          <w:noProof/>
          <w:sz w:val="24"/>
          <w:szCs w:val="24"/>
          <w:lang w:val="es-EC" w:eastAsia="es-EC"/>
        </w:rPr>
        <w:lastRenderedPageBreak/>
        <w:drawing>
          <wp:inline distT="0" distB="0" distL="0" distR="0" wp14:anchorId="7BA846D2" wp14:editId="7BA846D3">
            <wp:extent cx="4924425" cy="3581400"/>
            <wp:effectExtent l="0" t="0" r="952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24425" cy="3581400"/>
                    </a:xfrm>
                    <a:prstGeom prst="rect">
                      <a:avLst/>
                    </a:prstGeom>
                  </pic:spPr>
                </pic:pic>
              </a:graphicData>
            </a:graphic>
          </wp:inline>
        </w:drawing>
      </w:r>
    </w:p>
    <w:p w14:paraId="7BA8435E" w14:textId="77777777" w:rsidR="0004116E" w:rsidRPr="00EA7E93" w:rsidRDefault="0004116E" w:rsidP="00EA7E93">
      <w:pPr>
        <w:pStyle w:val="Prrafodelista"/>
        <w:tabs>
          <w:tab w:val="left" w:pos="142"/>
        </w:tabs>
        <w:spacing w:after="0"/>
        <w:ind w:left="993" w:hanging="567"/>
        <w:jc w:val="both"/>
        <w:rPr>
          <w:sz w:val="24"/>
          <w:szCs w:val="24"/>
        </w:rPr>
      </w:pPr>
      <w:r w:rsidRPr="00EA7E93">
        <w:rPr>
          <w:sz w:val="24"/>
          <w:szCs w:val="24"/>
        </w:rPr>
        <w:t xml:space="preserve">Nota: El directorio se coloca dentro de </w:t>
      </w:r>
      <w:r w:rsidR="008E5AB4" w:rsidRPr="00EA7E93">
        <w:rPr>
          <w:sz w:val="24"/>
          <w:szCs w:val="24"/>
        </w:rPr>
        <w:t>$</w:t>
      </w:r>
      <w:r w:rsidR="0092571F" w:rsidRPr="00EA7E93">
        <w:rPr>
          <w:sz w:val="24"/>
          <w:szCs w:val="24"/>
        </w:rPr>
        <w:t>{</w:t>
      </w:r>
      <w:r w:rsidR="006D05F9" w:rsidRPr="00EA7E93">
        <w:rPr>
          <w:sz w:val="24"/>
          <w:szCs w:val="24"/>
        </w:rPr>
        <w:t>INFOR</w:t>
      </w:r>
      <w:r w:rsidR="0092571F" w:rsidRPr="00EA7E93">
        <w:rPr>
          <w:sz w:val="24"/>
          <w:szCs w:val="24"/>
        </w:rPr>
        <w:t>}</w:t>
      </w:r>
    </w:p>
    <w:p w14:paraId="7BA8435F" w14:textId="77777777" w:rsidR="0092571F" w:rsidRPr="00EA7E93" w:rsidRDefault="0092571F" w:rsidP="00EA7E93">
      <w:pPr>
        <w:pStyle w:val="Prrafodelista"/>
        <w:tabs>
          <w:tab w:val="left" w:pos="142"/>
        </w:tabs>
        <w:spacing w:after="0"/>
        <w:ind w:left="993" w:hanging="567"/>
        <w:jc w:val="both"/>
        <w:rPr>
          <w:sz w:val="24"/>
          <w:szCs w:val="24"/>
        </w:rPr>
      </w:pPr>
    </w:p>
    <w:p w14:paraId="7BA84360" w14:textId="77777777" w:rsidR="00A01E4F" w:rsidRPr="00EA7E93" w:rsidRDefault="00A01E4F" w:rsidP="00EA7E93">
      <w:pPr>
        <w:pStyle w:val="Prrafodelista"/>
        <w:numPr>
          <w:ilvl w:val="0"/>
          <w:numId w:val="18"/>
        </w:numPr>
        <w:tabs>
          <w:tab w:val="left" w:pos="142"/>
        </w:tabs>
        <w:spacing w:after="0"/>
        <w:jc w:val="both"/>
        <w:rPr>
          <w:b/>
          <w:sz w:val="24"/>
          <w:szCs w:val="24"/>
        </w:rPr>
      </w:pPr>
      <w:r w:rsidRPr="00EA7E93">
        <w:rPr>
          <w:b/>
          <w:sz w:val="24"/>
          <w:szCs w:val="24"/>
        </w:rPr>
        <w:t>Para instalar como cliente</w:t>
      </w:r>
    </w:p>
    <w:p w14:paraId="7BA84361"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Seleccionar la opción “Client, Snap-in”, ya que se apuntará a un servidor externo de licencias, presionar Next</w:t>
      </w:r>
    </w:p>
    <w:p w14:paraId="7BA84362" w14:textId="77777777" w:rsidR="0004116E" w:rsidRPr="00EA7E93" w:rsidRDefault="00CE1F86" w:rsidP="00EA7E93">
      <w:pPr>
        <w:pStyle w:val="Prrafodelista"/>
        <w:tabs>
          <w:tab w:val="left" w:pos="142"/>
        </w:tabs>
        <w:spacing w:after="0"/>
        <w:ind w:left="993" w:hanging="567"/>
        <w:jc w:val="both"/>
        <w:rPr>
          <w:sz w:val="24"/>
          <w:szCs w:val="24"/>
        </w:rPr>
      </w:pPr>
      <w:r w:rsidRPr="00EA7E93">
        <w:rPr>
          <w:noProof/>
          <w:sz w:val="24"/>
          <w:szCs w:val="24"/>
          <w:lang w:val="es-EC" w:eastAsia="es-EC"/>
        </w:rPr>
        <w:lastRenderedPageBreak/>
        <w:drawing>
          <wp:inline distT="0" distB="0" distL="0" distR="0" wp14:anchorId="7BA846D4" wp14:editId="7BA846D5">
            <wp:extent cx="4924425" cy="358140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24425" cy="3581400"/>
                    </a:xfrm>
                    <a:prstGeom prst="rect">
                      <a:avLst/>
                    </a:prstGeom>
                  </pic:spPr>
                </pic:pic>
              </a:graphicData>
            </a:graphic>
          </wp:inline>
        </w:drawing>
      </w:r>
    </w:p>
    <w:p w14:paraId="7BA84363" w14:textId="77777777" w:rsidR="00CE1F86" w:rsidRPr="00EA7E93" w:rsidRDefault="00CE1F86" w:rsidP="00EA7E93">
      <w:pPr>
        <w:pStyle w:val="Prrafodelista"/>
        <w:tabs>
          <w:tab w:val="left" w:pos="142"/>
        </w:tabs>
        <w:spacing w:after="0"/>
        <w:ind w:left="993" w:hanging="567"/>
        <w:jc w:val="both"/>
        <w:rPr>
          <w:sz w:val="24"/>
          <w:szCs w:val="24"/>
        </w:rPr>
      </w:pPr>
    </w:p>
    <w:p w14:paraId="7BA84364"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Verificar el indicador de avance de instalación, al finalizar presionar Next</w:t>
      </w:r>
    </w:p>
    <w:p w14:paraId="7BA84365" w14:textId="77777777" w:rsidR="0004116E" w:rsidRPr="00EA7E93" w:rsidRDefault="00CE1F86" w:rsidP="00EA7E93">
      <w:pPr>
        <w:pStyle w:val="Prrafodelista"/>
        <w:tabs>
          <w:tab w:val="left" w:pos="142"/>
        </w:tabs>
        <w:spacing w:after="0"/>
        <w:ind w:left="993" w:hanging="567"/>
        <w:jc w:val="both"/>
        <w:rPr>
          <w:sz w:val="24"/>
          <w:szCs w:val="24"/>
        </w:rPr>
      </w:pPr>
      <w:r w:rsidRPr="00EA7E93">
        <w:rPr>
          <w:noProof/>
          <w:sz w:val="24"/>
          <w:szCs w:val="24"/>
          <w:lang w:val="es-EC" w:eastAsia="es-EC"/>
        </w:rPr>
        <w:lastRenderedPageBreak/>
        <w:drawing>
          <wp:inline distT="0" distB="0" distL="0" distR="0" wp14:anchorId="7BA846D6" wp14:editId="7BA846D7">
            <wp:extent cx="4924425" cy="358140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924425" cy="3581400"/>
                    </a:xfrm>
                    <a:prstGeom prst="rect">
                      <a:avLst/>
                    </a:prstGeom>
                  </pic:spPr>
                </pic:pic>
              </a:graphicData>
            </a:graphic>
          </wp:inline>
        </w:drawing>
      </w:r>
    </w:p>
    <w:p w14:paraId="7BA84366" w14:textId="77777777" w:rsidR="0004116E" w:rsidRPr="00EA7E93" w:rsidRDefault="0004116E" w:rsidP="00EA7E93">
      <w:pPr>
        <w:pStyle w:val="Prrafodelista"/>
        <w:tabs>
          <w:tab w:val="left" w:pos="142"/>
        </w:tabs>
        <w:spacing w:after="0"/>
        <w:ind w:left="993" w:hanging="567"/>
        <w:jc w:val="both"/>
        <w:rPr>
          <w:sz w:val="24"/>
          <w:szCs w:val="24"/>
        </w:rPr>
      </w:pPr>
    </w:p>
    <w:p w14:paraId="7BA84367"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Ingresar el nombre del </w:t>
      </w:r>
      <w:proofErr w:type="gramStart"/>
      <w:r w:rsidRPr="00EA7E93">
        <w:rPr>
          <w:sz w:val="24"/>
          <w:szCs w:val="24"/>
        </w:rPr>
        <w:t>server</w:t>
      </w:r>
      <w:proofErr w:type="gramEnd"/>
      <w:r w:rsidRPr="00EA7E93">
        <w:rPr>
          <w:sz w:val="24"/>
          <w:szCs w:val="24"/>
        </w:rPr>
        <w:t xml:space="preserve"> y puerto donde se apuntará como servidor de licencias, presionar </w:t>
      </w:r>
      <w:proofErr w:type="spellStart"/>
      <w:r w:rsidRPr="00EA7E93">
        <w:rPr>
          <w:sz w:val="24"/>
          <w:szCs w:val="24"/>
        </w:rPr>
        <w:t>Add</w:t>
      </w:r>
      <w:proofErr w:type="spellEnd"/>
    </w:p>
    <w:p w14:paraId="7BA84368" w14:textId="77777777" w:rsidR="0004116E" w:rsidRPr="00EA7E93" w:rsidRDefault="00923817" w:rsidP="00EA7E93">
      <w:pPr>
        <w:pStyle w:val="Prrafodelista"/>
        <w:tabs>
          <w:tab w:val="left" w:pos="142"/>
        </w:tabs>
        <w:spacing w:after="0"/>
        <w:ind w:left="993" w:hanging="567"/>
        <w:jc w:val="both"/>
        <w:rPr>
          <w:sz w:val="24"/>
          <w:szCs w:val="24"/>
        </w:rPr>
      </w:pPr>
      <w:r w:rsidRPr="00EA7E93">
        <w:rPr>
          <w:noProof/>
          <w:sz w:val="24"/>
          <w:szCs w:val="24"/>
          <w:lang w:val="es-EC" w:eastAsia="es-EC"/>
        </w:rPr>
        <w:lastRenderedPageBreak/>
        <w:drawing>
          <wp:inline distT="0" distB="0" distL="0" distR="0" wp14:anchorId="7BA846D8" wp14:editId="7BA846D9">
            <wp:extent cx="4924425" cy="35814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24425" cy="3581400"/>
                    </a:xfrm>
                    <a:prstGeom prst="rect">
                      <a:avLst/>
                    </a:prstGeom>
                  </pic:spPr>
                </pic:pic>
              </a:graphicData>
            </a:graphic>
          </wp:inline>
        </w:drawing>
      </w:r>
    </w:p>
    <w:p w14:paraId="7BA84369" w14:textId="77777777" w:rsidR="0004116E" w:rsidRPr="00EA7E93" w:rsidRDefault="0004116E" w:rsidP="00EA7E93">
      <w:pPr>
        <w:pStyle w:val="Prrafodelista"/>
        <w:tabs>
          <w:tab w:val="left" w:pos="142"/>
        </w:tabs>
        <w:spacing w:after="0"/>
        <w:ind w:left="993" w:hanging="567"/>
        <w:jc w:val="both"/>
        <w:rPr>
          <w:sz w:val="24"/>
          <w:szCs w:val="24"/>
        </w:rPr>
      </w:pPr>
      <w:r w:rsidRPr="00EA7E93">
        <w:rPr>
          <w:sz w:val="24"/>
          <w:szCs w:val="24"/>
        </w:rPr>
        <w:t>Nota: En el caso de Colombia El server es SRVINNOVA, para Ecuador es SRVBAANLN.</w:t>
      </w:r>
    </w:p>
    <w:p w14:paraId="7BA8436A" w14:textId="77777777" w:rsidR="00BD12BA" w:rsidRPr="00EA7E93" w:rsidRDefault="00BD12BA" w:rsidP="00EA7E93">
      <w:pPr>
        <w:pStyle w:val="Prrafodelista"/>
        <w:tabs>
          <w:tab w:val="left" w:pos="142"/>
        </w:tabs>
        <w:spacing w:after="0"/>
        <w:ind w:left="993" w:hanging="567"/>
        <w:jc w:val="both"/>
        <w:rPr>
          <w:sz w:val="24"/>
          <w:szCs w:val="24"/>
        </w:rPr>
      </w:pPr>
    </w:p>
    <w:p w14:paraId="7BA8436B" w14:textId="77777777" w:rsidR="0004116E" w:rsidRPr="00EA7E93" w:rsidRDefault="0004116E" w:rsidP="00EA7E93">
      <w:pPr>
        <w:pStyle w:val="Prrafodelista"/>
        <w:tabs>
          <w:tab w:val="left" w:pos="142"/>
        </w:tabs>
        <w:spacing w:after="0"/>
        <w:ind w:left="993" w:hanging="567"/>
        <w:jc w:val="both"/>
        <w:rPr>
          <w:sz w:val="24"/>
          <w:szCs w:val="24"/>
        </w:rPr>
      </w:pPr>
      <w:r w:rsidRPr="00EA7E93">
        <w:rPr>
          <w:noProof/>
          <w:sz w:val="24"/>
          <w:szCs w:val="24"/>
          <w:lang w:val="es-EC" w:eastAsia="es-EC"/>
        </w:rPr>
        <w:lastRenderedPageBreak/>
        <w:drawing>
          <wp:inline distT="0" distB="0" distL="0" distR="0" wp14:anchorId="7BA846DA" wp14:editId="7BA846DB">
            <wp:extent cx="4637097" cy="229243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6462" t="9223" r="44703" b="47837"/>
                    <a:stretch/>
                  </pic:blipFill>
                  <pic:spPr bwMode="auto">
                    <a:xfrm>
                      <a:off x="0" y="0"/>
                      <a:ext cx="4636611" cy="2292199"/>
                    </a:xfrm>
                    <a:prstGeom prst="rect">
                      <a:avLst/>
                    </a:prstGeom>
                    <a:ln>
                      <a:noFill/>
                    </a:ln>
                    <a:extLst>
                      <a:ext uri="{53640926-AAD7-44D8-BBD7-CCE9431645EC}">
                        <a14:shadowObscured xmlns:a14="http://schemas.microsoft.com/office/drawing/2010/main"/>
                      </a:ext>
                    </a:extLst>
                  </pic:spPr>
                </pic:pic>
              </a:graphicData>
            </a:graphic>
          </wp:inline>
        </w:drawing>
      </w:r>
    </w:p>
    <w:p w14:paraId="7BA8436C" w14:textId="77777777" w:rsidR="0004116E" w:rsidRPr="00EA7E93" w:rsidRDefault="0004116E" w:rsidP="00EA7E93">
      <w:pPr>
        <w:pStyle w:val="Prrafodelista"/>
        <w:tabs>
          <w:tab w:val="left" w:pos="142"/>
        </w:tabs>
        <w:spacing w:after="0"/>
        <w:ind w:left="993" w:hanging="567"/>
        <w:jc w:val="both"/>
        <w:rPr>
          <w:sz w:val="24"/>
          <w:szCs w:val="24"/>
        </w:rPr>
      </w:pPr>
    </w:p>
    <w:p w14:paraId="7BA8436D"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Next</w:t>
      </w:r>
    </w:p>
    <w:p w14:paraId="7BA8436E" w14:textId="77777777" w:rsidR="0004116E" w:rsidRPr="00EA7E93" w:rsidRDefault="00923817" w:rsidP="00EA7E93">
      <w:pPr>
        <w:pStyle w:val="Prrafodelista"/>
        <w:tabs>
          <w:tab w:val="left" w:pos="142"/>
        </w:tabs>
        <w:spacing w:after="0"/>
        <w:ind w:left="993" w:hanging="567"/>
        <w:jc w:val="both"/>
        <w:rPr>
          <w:sz w:val="24"/>
          <w:szCs w:val="24"/>
        </w:rPr>
      </w:pPr>
      <w:r w:rsidRPr="00EA7E93">
        <w:rPr>
          <w:noProof/>
          <w:sz w:val="24"/>
          <w:szCs w:val="24"/>
          <w:lang w:val="es-EC" w:eastAsia="es-EC"/>
        </w:rPr>
        <w:lastRenderedPageBreak/>
        <w:drawing>
          <wp:inline distT="0" distB="0" distL="0" distR="0" wp14:anchorId="7BA846DC" wp14:editId="7BA846DD">
            <wp:extent cx="4924425" cy="3581400"/>
            <wp:effectExtent l="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24425" cy="3581400"/>
                    </a:xfrm>
                    <a:prstGeom prst="rect">
                      <a:avLst/>
                    </a:prstGeom>
                  </pic:spPr>
                </pic:pic>
              </a:graphicData>
            </a:graphic>
          </wp:inline>
        </w:drawing>
      </w:r>
    </w:p>
    <w:p w14:paraId="7BA8436F" w14:textId="77777777" w:rsidR="00A01E4F" w:rsidRPr="00EA7E93" w:rsidRDefault="00A01E4F" w:rsidP="00EA7E93">
      <w:pPr>
        <w:pStyle w:val="Prrafodelista"/>
        <w:tabs>
          <w:tab w:val="left" w:pos="142"/>
        </w:tabs>
        <w:spacing w:after="0"/>
        <w:ind w:left="993" w:hanging="567"/>
        <w:jc w:val="both"/>
        <w:rPr>
          <w:sz w:val="24"/>
          <w:szCs w:val="24"/>
        </w:rPr>
      </w:pPr>
    </w:p>
    <w:p w14:paraId="7BA84370" w14:textId="77777777" w:rsidR="00A01E4F" w:rsidRPr="00EA7E93" w:rsidRDefault="00A01E4F"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Presionar </w:t>
      </w:r>
      <w:proofErr w:type="spellStart"/>
      <w:r w:rsidRPr="00EA7E93">
        <w:rPr>
          <w:sz w:val="24"/>
          <w:szCs w:val="24"/>
        </w:rPr>
        <w:t>Finish</w:t>
      </w:r>
      <w:proofErr w:type="spellEnd"/>
    </w:p>
    <w:p w14:paraId="7BA84371" w14:textId="77777777" w:rsidR="00A01E4F" w:rsidRPr="00EA7E93" w:rsidRDefault="00A01E4F" w:rsidP="00EA7E93">
      <w:pPr>
        <w:pStyle w:val="Prrafodelista"/>
        <w:tabs>
          <w:tab w:val="left" w:pos="142"/>
        </w:tabs>
        <w:spacing w:after="0"/>
        <w:ind w:left="993" w:hanging="567"/>
        <w:jc w:val="both"/>
        <w:rPr>
          <w:sz w:val="24"/>
          <w:szCs w:val="24"/>
        </w:rPr>
      </w:pPr>
      <w:r w:rsidRPr="00EA7E93">
        <w:rPr>
          <w:noProof/>
          <w:sz w:val="24"/>
          <w:szCs w:val="24"/>
          <w:lang w:val="es-EC" w:eastAsia="es-EC"/>
        </w:rPr>
        <w:lastRenderedPageBreak/>
        <w:drawing>
          <wp:inline distT="0" distB="0" distL="0" distR="0" wp14:anchorId="7BA846DE" wp14:editId="7BA846DF">
            <wp:extent cx="4924425" cy="35814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24425" cy="3581400"/>
                    </a:xfrm>
                    <a:prstGeom prst="rect">
                      <a:avLst/>
                    </a:prstGeom>
                  </pic:spPr>
                </pic:pic>
              </a:graphicData>
            </a:graphic>
          </wp:inline>
        </w:drawing>
      </w:r>
    </w:p>
    <w:p w14:paraId="7BA84372" w14:textId="77777777" w:rsidR="00A01E4F" w:rsidRPr="00EA7E93" w:rsidRDefault="00A01E4F" w:rsidP="00EA7E93">
      <w:pPr>
        <w:pStyle w:val="Prrafodelista"/>
        <w:tabs>
          <w:tab w:val="left" w:pos="142"/>
        </w:tabs>
        <w:spacing w:after="0"/>
        <w:ind w:left="993" w:hanging="567"/>
        <w:jc w:val="both"/>
        <w:rPr>
          <w:sz w:val="24"/>
          <w:szCs w:val="24"/>
        </w:rPr>
      </w:pPr>
    </w:p>
    <w:p w14:paraId="7BA84373" w14:textId="77777777" w:rsidR="00A01E4F" w:rsidRPr="00EA7E93" w:rsidRDefault="00A01E4F" w:rsidP="00EA7E93">
      <w:pPr>
        <w:pStyle w:val="Prrafodelista"/>
        <w:numPr>
          <w:ilvl w:val="0"/>
          <w:numId w:val="18"/>
        </w:numPr>
        <w:tabs>
          <w:tab w:val="left" w:pos="142"/>
        </w:tabs>
        <w:spacing w:after="0"/>
        <w:jc w:val="both"/>
        <w:rPr>
          <w:b/>
          <w:sz w:val="24"/>
          <w:szCs w:val="24"/>
        </w:rPr>
      </w:pPr>
      <w:r w:rsidRPr="00EA7E93">
        <w:rPr>
          <w:b/>
          <w:sz w:val="24"/>
          <w:szCs w:val="24"/>
        </w:rPr>
        <w:t>Como Servidor</w:t>
      </w:r>
    </w:p>
    <w:p w14:paraId="7BA84374" w14:textId="77777777" w:rsidR="0004116E" w:rsidRPr="00EA7E93" w:rsidRDefault="0004116E" w:rsidP="00EA7E93">
      <w:pPr>
        <w:pStyle w:val="Prrafodelista"/>
        <w:tabs>
          <w:tab w:val="left" w:pos="142"/>
        </w:tabs>
        <w:spacing w:after="0"/>
        <w:ind w:left="993" w:hanging="567"/>
        <w:jc w:val="both"/>
        <w:rPr>
          <w:sz w:val="24"/>
          <w:szCs w:val="24"/>
        </w:rPr>
      </w:pPr>
    </w:p>
    <w:p w14:paraId="7BA84375" w14:textId="77777777" w:rsidR="00A01E4F" w:rsidRPr="00EA7E93" w:rsidRDefault="00A01E4F" w:rsidP="00EA7E93">
      <w:pPr>
        <w:pStyle w:val="Prrafodelista"/>
        <w:numPr>
          <w:ilvl w:val="2"/>
          <w:numId w:val="3"/>
        </w:numPr>
        <w:tabs>
          <w:tab w:val="left" w:pos="142"/>
        </w:tabs>
        <w:spacing w:after="0"/>
        <w:ind w:left="993" w:hanging="567"/>
        <w:jc w:val="both"/>
        <w:rPr>
          <w:sz w:val="24"/>
          <w:szCs w:val="24"/>
        </w:rPr>
      </w:pPr>
      <w:r w:rsidRPr="00EA7E93">
        <w:rPr>
          <w:sz w:val="24"/>
          <w:szCs w:val="24"/>
        </w:rPr>
        <w:t>Seleccionar la opción “</w:t>
      </w:r>
      <w:proofErr w:type="spellStart"/>
      <w:r w:rsidRPr="00EA7E93">
        <w:rPr>
          <w:sz w:val="24"/>
          <w:szCs w:val="24"/>
        </w:rPr>
        <w:t>All</w:t>
      </w:r>
      <w:proofErr w:type="spellEnd"/>
      <w:r w:rsidRPr="00EA7E93">
        <w:rPr>
          <w:sz w:val="24"/>
          <w:szCs w:val="24"/>
        </w:rPr>
        <w:t xml:space="preserve"> </w:t>
      </w:r>
      <w:proofErr w:type="spellStart"/>
      <w:r w:rsidRPr="00EA7E93">
        <w:rPr>
          <w:sz w:val="24"/>
          <w:szCs w:val="24"/>
        </w:rPr>
        <w:t>components</w:t>
      </w:r>
      <w:proofErr w:type="spellEnd"/>
      <w:r w:rsidRPr="00EA7E93">
        <w:rPr>
          <w:sz w:val="24"/>
          <w:szCs w:val="24"/>
        </w:rPr>
        <w:t>” y presionar Next</w:t>
      </w:r>
    </w:p>
    <w:p w14:paraId="7BA84376" w14:textId="77777777" w:rsidR="00A01E4F" w:rsidRPr="00EA7E93" w:rsidRDefault="00A01E4F" w:rsidP="00EA7E93">
      <w:pPr>
        <w:pStyle w:val="Prrafodelista"/>
        <w:tabs>
          <w:tab w:val="left" w:pos="142"/>
        </w:tabs>
        <w:spacing w:after="0"/>
        <w:ind w:left="993"/>
        <w:jc w:val="both"/>
        <w:rPr>
          <w:sz w:val="24"/>
          <w:szCs w:val="24"/>
        </w:rPr>
      </w:pPr>
      <w:r w:rsidRPr="00EA7E93">
        <w:rPr>
          <w:noProof/>
          <w:sz w:val="24"/>
          <w:szCs w:val="24"/>
          <w:lang w:val="es-EC" w:eastAsia="es-EC"/>
        </w:rPr>
        <w:lastRenderedPageBreak/>
        <w:drawing>
          <wp:inline distT="0" distB="0" distL="0" distR="0" wp14:anchorId="7BA846E0" wp14:editId="7BA846E1">
            <wp:extent cx="4829175" cy="34480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29175" cy="3448050"/>
                    </a:xfrm>
                    <a:prstGeom prst="rect">
                      <a:avLst/>
                    </a:prstGeom>
                  </pic:spPr>
                </pic:pic>
              </a:graphicData>
            </a:graphic>
          </wp:inline>
        </w:drawing>
      </w:r>
    </w:p>
    <w:p w14:paraId="7BA84377" w14:textId="77777777" w:rsidR="00A01E4F" w:rsidRPr="00EA7E93" w:rsidRDefault="00A01E4F" w:rsidP="00EA7E93">
      <w:pPr>
        <w:pStyle w:val="Prrafodelista"/>
        <w:tabs>
          <w:tab w:val="left" w:pos="142"/>
        </w:tabs>
        <w:spacing w:after="0"/>
        <w:ind w:left="993"/>
        <w:jc w:val="both"/>
        <w:rPr>
          <w:sz w:val="24"/>
          <w:szCs w:val="24"/>
        </w:rPr>
      </w:pPr>
    </w:p>
    <w:p w14:paraId="7BA84378" w14:textId="77777777" w:rsidR="00A01E4F" w:rsidRPr="00EA7E93" w:rsidRDefault="00A01E4F"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Verificar que los componentes a instalar sean los correctos, luego presionar el botón </w:t>
      </w:r>
      <w:proofErr w:type="spellStart"/>
      <w:r w:rsidRPr="00EA7E93">
        <w:rPr>
          <w:sz w:val="24"/>
          <w:szCs w:val="24"/>
        </w:rPr>
        <w:t>Install</w:t>
      </w:r>
      <w:proofErr w:type="spellEnd"/>
    </w:p>
    <w:p w14:paraId="7BA84379" w14:textId="77777777" w:rsidR="00A01E4F" w:rsidRPr="00EA7E93" w:rsidRDefault="00A01E4F" w:rsidP="00EA7E93">
      <w:pPr>
        <w:pStyle w:val="Prrafodelista"/>
        <w:tabs>
          <w:tab w:val="left" w:pos="142"/>
        </w:tabs>
        <w:spacing w:after="0"/>
        <w:ind w:left="993"/>
        <w:jc w:val="both"/>
        <w:rPr>
          <w:sz w:val="24"/>
          <w:szCs w:val="24"/>
        </w:rPr>
      </w:pPr>
      <w:r w:rsidRPr="00EA7E93">
        <w:rPr>
          <w:noProof/>
          <w:sz w:val="24"/>
          <w:szCs w:val="24"/>
          <w:lang w:val="es-EC" w:eastAsia="es-EC"/>
        </w:rPr>
        <w:lastRenderedPageBreak/>
        <w:drawing>
          <wp:inline distT="0" distB="0" distL="0" distR="0" wp14:anchorId="7BA846E2" wp14:editId="7BA846E3">
            <wp:extent cx="4829175" cy="34480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829175" cy="3448050"/>
                    </a:xfrm>
                    <a:prstGeom prst="rect">
                      <a:avLst/>
                    </a:prstGeom>
                  </pic:spPr>
                </pic:pic>
              </a:graphicData>
            </a:graphic>
          </wp:inline>
        </w:drawing>
      </w:r>
    </w:p>
    <w:p w14:paraId="7BA8437A" w14:textId="77777777" w:rsidR="00A01E4F" w:rsidRPr="00EA7E93" w:rsidRDefault="00A01E4F" w:rsidP="00EA7E93">
      <w:pPr>
        <w:pStyle w:val="Prrafodelista"/>
        <w:tabs>
          <w:tab w:val="left" w:pos="142"/>
        </w:tabs>
        <w:spacing w:after="0"/>
        <w:ind w:left="993"/>
        <w:jc w:val="both"/>
        <w:rPr>
          <w:sz w:val="24"/>
          <w:szCs w:val="24"/>
        </w:rPr>
      </w:pPr>
    </w:p>
    <w:p w14:paraId="7BA8437B" w14:textId="77777777" w:rsidR="00A01E4F" w:rsidRPr="00EA7E93" w:rsidRDefault="00A01E4F"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el botón Next</w:t>
      </w:r>
    </w:p>
    <w:p w14:paraId="7BA8437C" w14:textId="77777777" w:rsidR="00A01E4F" w:rsidRPr="00EA7E93" w:rsidRDefault="00A01E4F" w:rsidP="00EA7E93">
      <w:pPr>
        <w:pStyle w:val="Prrafodelista"/>
        <w:tabs>
          <w:tab w:val="left" w:pos="142"/>
        </w:tabs>
        <w:spacing w:after="0"/>
        <w:ind w:left="993"/>
        <w:jc w:val="both"/>
        <w:rPr>
          <w:sz w:val="24"/>
          <w:szCs w:val="24"/>
        </w:rPr>
      </w:pPr>
      <w:r w:rsidRPr="00EA7E93">
        <w:rPr>
          <w:noProof/>
          <w:sz w:val="24"/>
          <w:szCs w:val="24"/>
          <w:lang w:val="es-EC" w:eastAsia="es-EC"/>
        </w:rPr>
        <w:lastRenderedPageBreak/>
        <w:drawing>
          <wp:inline distT="0" distB="0" distL="0" distR="0" wp14:anchorId="7BA846E4" wp14:editId="7BA846E5">
            <wp:extent cx="4829175" cy="34480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29175" cy="3448050"/>
                    </a:xfrm>
                    <a:prstGeom prst="rect">
                      <a:avLst/>
                    </a:prstGeom>
                  </pic:spPr>
                </pic:pic>
              </a:graphicData>
            </a:graphic>
          </wp:inline>
        </w:drawing>
      </w:r>
    </w:p>
    <w:p w14:paraId="7BA8437D" w14:textId="77777777" w:rsidR="00A01E4F" w:rsidRPr="00EA7E93" w:rsidRDefault="00A01E4F" w:rsidP="00EA7E93">
      <w:pPr>
        <w:pStyle w:val="Prrafodelista"/>
        <w:tabs>
          <w:tab w:val="left" w:pos="142"/>
        </w:tabs>
        <w:spacing w:after="0"/>
        <w:ind w:left="993"/>
        <w:jc w:val="both"/>
        <w:rPr>
          <w:sz w:val="24"/>
          <w:szCs w:val="24"/>
        </w:rPr>
      </w:pPr>
    </w:p>
    <w:p w14:paraId="7BA8437E" w14:textId="77777777" w:rsidR="00A01E4F"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Presionar </w:t>
      </w:r>
      <w:proofErr w:type="spellStart"/>
      <w:r w:rsidRPr="00EA7E93">
        <w:rPr>
          <w:sz w:val="24"/>
          <w:szCs w:val="24"/>
        </w:rPr>
        <w:t>Finish</w:t>
      </w:r>
      <w:proofErr w:type="spellEnd"/>
    </w:p>
    <w:p w14:paraId="7BA8437F" w14:textId="77777777" w:rsidR="00A01E4F" w:rsidRPr="00EA7E93" w:rsidRDefault="00A01E4F" w:rsidP="00EA7E93">
      <w:pPr>
        <w:pStyle w:val="Prrafodelista"/>
        <w:tabs>
          <w:tab w:val="left" w:pos="142"/>
        </w:tabs>
        <w:spacing w:after="0"/>
        <w:ind w:left="993"/>
        <w:jc w:val="both"/>
        <w:rPr>
          <w:sz w:val="24"/>
          <w:szCs w:val="24"/>
        </w:rPr>
      </w:pPr>
      <w:r w:rsidRPr="00EA7E93">
        <w:rPr>
          <w:noProof/>
          <w:sz w:val="24"/>
          <w:szCs w:val="24"/>
          <w:lang w:val="es-EC" w:eastAsia="es-EC"/>
        </w:rPr>
        <w:lastRenderedPageBreak/>
        <w:drawing>
          <wp:inline distT="0" distB="0" distL="0" distR="0" wp14:anchorId="7BA846E6" wp14:editId="7BA846E7">
            <wp:extent cx="4924425" cy="3581400"/>
            <wp:effectExtent l="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24425" cy="3581400"/>
                    </a:xfrm>
                    <a:prstGeom prst="rect">
                      <a:avLst/>
                    </a:prstGeom>
                  </pic:spPr>
                </pic:pic>
              </a:graphicData>
            </a:graphic>
          </wp:inline>
        </w:drawing>
      </w:r>
    </w:p>
    <w:p w14:paraId="7BA84380" w14:textId="77777777" w:rsidR="00A01E4F" w:rsidRPr="00EA7E93" w:rsidRDefault="00A01E4F" w:rsidP="00EA7E93">
      <w:pPr>
        <w:pStyle w:val="Prrafodelista"/>
        <w:tabs>
          <w:tab w:val="left" w:pos="142"/>
        </w:tabs>
        <w:spacing w:after="0"/>
        <w:ind w:left="993"/>
        <w:jc w:val="both"/>
        <w:rPr>
          <w:sz w:val="24"/>
          <w:szCs w:val="24"/>
        </w:rPr>
      </w:pPr>
    </w:p>
    <w:p w14:paraId="7BA84381" w14:textId="77777777" w:rsidR="00A01E4F" w:rsidRPr="00EA7E93" w:rsidRDefault="00A01E4F"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Abrir la consola SLM que se encuentra en </w:t>
      </w:r>
      <w:r w:rsidR="0056529F" w:rsidRPr="00EA7E93">
        <w:rPr>
          <w:rFonts w:cstheme="minorHAnsi"/>
          <w:sz w:val="24"/>
          <w:szCs w:val="24"/>
          <w:lang w:val="es-EC"/>
        </w:rPr>
        <w:t>${INFOR}/SLM/</w:t>
      </w:r>
      <w:proofErr w:type="spellStart"/>
      <w:r w:rsidR="0056529F" w:rsidRPr="00EA7E93">
        <w:rPr>
          <w:rFonts w:cstheme="minorHAnsi"/>
          <w:sz w:val="24"/>
          <w:szCs w:val="24"/>
          <w:lang w:val="es-EC"/>
        </w:rPr>
        <w:t>bin</w:t>
      </w:r>
      <w:proofErr w:type="spellEnd"/>
    </w:p>
    <w:p w14:paraId="7BA84382" w14:textId="77777777" w:rsidR="0056529F" w:rsidRPr="00EA7E93" w:rsidRDefault="0056529F" w:rsidP="00EA7E93">
      <w:pPr>
        <w:pStyle w:val="Prrafodelista"/>
        <w:tabs>
          <w:tab w:val="left" w:pos="142"/>
        </w:tabs>
        <w:spacing w:after="0"/>
        <w:ind w:left="993"/>
        <w:jc w:val="both"/>
        <w:rPr>
          <w:rFonts w:cstheme="minorHAnsi"/>
          <w:sz w:val="24"/>
          <w:szCs w:val="24"/>
          <w:lang w:val="es-EC"/>
        </w:rPr>
      </w:pPr>
      <w:r w:rsidRPr="00EA7E93">
        <w:rPr>
          <w:noProof/>
          <w:sz w:val="24"/>
          <w:szCs w:val="24"/>
          <w:lang w:val="es-EC" w:eastAsia="es-EC"/>
        </w:rPr>
        <w:lastRenderedPageBreak/>
        <w:drawing>
          <wp:inline distT="0" distB="0" distL="0" distR="0" wp14:anchorId="7BA846E8" wp14:editId="7BA846E9">
            <wp:extent cx="5612130" cy="3305175"/>
            <wp:effectExtent l="0" t="0" r="762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3305175"/>
                    </a:xfrm>
                    <a:prstGeom prst="rect">
                      <a:avLst/>
                    </a:prstGeom>
                  </pic:spPr>
                </pic:pic>
              </a:graphicData>
            </a:graphic>
          </wp:inline>
        </w:drawing>
      </w:r>
    </w:p>
    <w:p w14:paraId="7BA84383" w14:textId="77777777" w:rsidR="0056529F" w:rsidRPr="00EA7E93" w:rsidRDefault="0056529F" w:rsidP="00EA7E93">
      <w:pPr>
        <w:pStyle w:val="Prrafodelista"/>
        <w:tabs>
          <w:tab w:val="left" w:pos="142"/>
        </w:tabs>
        <w:spacing w:after="0"/>
        <w:ind w:left="993"/>
        <w:jc w:val="both"/>
        <w:rPr>
          <w:sz w:val="24"/>
          <w:szCs w:val="24"/>
        </w:rPr>
      </w:pPr>
    </w:p>
    <w:p w14:paraId="7BA84384" w14:textId="77777777" w:rsidR="00A01E4F" w:rsidRPr="00EA7E93" w:rsidRDefault="0056529F"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Abrir el árbol y dar clic en </w:t>
      </w:r>
      <w:proofErr w:type="spellStart"/>
      <w:r w:rsidRPr="00EA7E93">
        <w:rPr>
          <w:sz w:val="24"/>
          <w:szCs w:val="24"/>
        </w:rPr>
        <w:t>License</w:t>
      </w:r>
      <w:proofErr w:type="spellEnd"/>
      <w:r w:rsidRPr="00EA7E93">
        <w:rPr>
          <w:sz w:val="24"/>
          <w:szCs w:val="24"/>
        </w:rPr>
        <w:t xml:space="preserve"> Data</w:t>
      </w:r>
    </w:p>
    <w:p w14:paraId="7BA84385" w14:textId="77777777" w:rsidR="0056529F" w:rsidRPr="00EA7E93" w:rsidRDefault="0056529F" w:rsidP="00EA7E93">
      <w:pPr>
        <w:pStyle w:val="Prrafodelista"/>
        <w:tabs>
          <w:tab w:val="left" w:pos="142"/>
        </w:tabs>
        <w:spacing w:after="0"/>
        <w:ind w:left="993"/>
        <w:jc w:val="both"/>
        <w:rPr>
          <w:sz w:val="24"/>
          <w:szCs w:val="24"/>
        </w:rPr>
      </w:pPr>
      <w:r w:rsidRPr="00EA7E93">
        <w:rPr>
          <w:noProof/>
          <w:sz w:val="24"/>
          <w:szCs w:val="24"/>
          <w:lang w:val="es-EC" w:eastAsia="es-EC"/>
        </w:rPr>
        <w:lastRenderedPageBreak/>
        <w:drawing>
          <wp:inline distT="0" distB="0" distL="0" distR="0" wp14:anchorId="7BA846EA" wp14:editId="7BA846EB">
            <wp:extent cx="5612130" cy="3305175"/>
            <wp:effectExtent l="0" t="0" r="762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3305175"/>
                    </a:xfrm>
                    <a:prstGeom prst="rect">
                      <a:avLst/>
                    </a:prstGeom>
                  </pic:spPr>
                </pic:pic>
              </a:graphicData>
            </a:graphic>
          </wp:inline>
        </w:drawing>
      </w:r>
    </w:p>
    <w:p w14:paraId="7BA84386" w14:textId="77777777" w:rsidR="0056529F" w:rsidRPr="00EA7E93" w:rsidRDefault="0056529F" w:rsidP="00EA7E93">
      <w:pPr>
        <w:pStyle w:val="Prrafodelista"/>
        <w:tabs>
          <w:tab w:val="left" w:pos="142"/>
        </w:tabs>
        <w:spacing w:after="0"/>
        <w:ind w:left="993"/>
        <w:jc w:val="both"/>
        <w:rPr>
          <w:sz w:val="24"/>
          <w:szCs w:val="24"/>
        </w:rPr>
      </w:pPr>
    </w:p>
    <w:p w14:paraId="7BA84387" w14:textId="77777777" w:rsidR="0056529F" w:rsidRPr="00EA7E93" w:rsidRDefault="0056529F"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Dar clic derecho sobre el nodo </w:t>
      </w:r>
      <w:proofErr w:type="spellStart"/>
      <w:r w:rsidRPr="00EA7E93">
        <w:rPr>
          <w:sz w:val="24"/>
          <w:szCs w:val="24"/>
        </w:rPr>
        <w:t>Customer</w:t>
      </w:r>
      <w:proofErr w:type="spellEnd"/>
      <w:r w:rsidRPr="00EA7E93">
        <w:rPr>
          <w:sz w:val="24"/>
          <w:szCs w:val="24"/>
        </w:rPr>
        <w:t xml:space="preserve"> Data y presionar Propiedades</w:t>
      </w:r>
    </w:p>
    <w:p w14:paraId="7BA84388" w14:textId="77777777" w:rsidR="0056529F" w:rsidRPr="00EA7E93" w:rsidRDefault="0056529F" w:rsidP="00EA7E93">
      <w:pPr>
        <w:pStyle w:val="Prrafodelista"/>
        <w:tabs>
          <w:tab w:val="left" w:pos="142"/>
        </w:tabs>
        <w:spacing w:after="0"/>
        <w:ind w:left="993"/>
        <w:jc w:val="both"/>
        <w:rPr>
          <w:sz w:val="24"/>
          <w:szCs w:val="24"/>
        </w:rPr>
      </w:pPr>
      <w:r w:rsidRPr="00EA7E93">
        <w:rPr>
          <w:noProof/>
          <w:sz w:val="24"/>
          <w:szCs w:val="24"/>
          <w:lang w:val="es-EC" w:eastAsia="es-EC"/>
        </w:rPr>
        <w:lastRenderedPageBreak/>
        <w:drawing>
          <wp:inline distT="0" distB="0" distL="0" distR="0" wp14:anchorId="7BA846EC" wp14:editId="7BA846ED">
            <wp:extent cx="5350437" cy="3152775"/>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4586"/>
                    <a:stretch/>
                  </pic:blipFill>
                  <pic:spPr bwMode="auto">
                    <a:xfrm>
                      <a:off x="0" y="0"/>
                      <a:ext cx="5354748" cy="3155315"/>
                    </a:xfrm>
                    <a:prstGeom prst="rect">
                      <a:avLst/>
                    </a:prstGeom>
                    <a:ln>
                      <a:noFill/>
                    </a:ln>
                    <a:extLst>
                      <a:ext uri="{53640926-AAD7-44D8-BBD7-CCE9431645EC}">
                        <a14:shadowObscured xmlns:a14="http://schemas.microsoft.com/office/drawing/2010/main"/>
                      </a:ext>
                    </a:extLst>
                  </pic:spPr>
                </pic:pic>
              </a:graphicData>
            </a:graphic>
          </wp:inline>
        </w:drawing>
      </w:r>
    </w:p>
    <w:p w14:paraId="7BA84389" w14:textId="77777777" w:rsidR="0056529F" w:rsidRPr="00EA7E93" w:rsidRDefault="0056529F" w:rsidP="00EA7E93">
      <w:pPr>
        <w:pStyle w:val="Prrafodelista"/>
        <w:tabs>
          <w:tab w:val="left" w:pos="142"/>
        </w:tabs>
        <w:spacing w:after="0"/>
        <w:ind w:left="993"/>
        <w:jc w:val="both"/>
        <w:rPr>
          <w:sz w:val="24"/>
          <w:szCs w:val="24"/>
        </w:rPr>
      </w:pPr>
    </w:p>
    <w:p w14:paraId="7BA8438A" w14:textId="77777777" w:rsidR="0056529F" w:rsidRPr="00EA7E93" w:rsidRDefault="0056529F" w:rsidP="00EA7E93">
      <w:pPr>
        <w:pStyle w:val="Prrafodelista"/>
        <w:numPr>
          <w:ilvl w:val="2"/>
          <w:numId w:val="3"/>
        </w:numPr>
        <w:tabs>
          <w:tab w:val="left" w:pos="142"/>
        </w:tabs>
        <w:spacing w:after="0"/>
        <w:ind w:left="993" w:hanging="567"/>
        <w:jc w:val="both"/>
        <w:rPr>
          <w:sz w:val="24"/>
          <w:szCs w:val="24"/>
        </w:rPr>
      </w:pPr>
      <w:r w:rsidRPr="00EA7E93">
        <w:rPr>
          <w:sz w:val="24"/>
          <w:szCs w:val="24"/>
        </w:rPr>
        <w:t>Ingresar la información mostrada y presionar Aceptar</w:t>
      </w:r>
    </w:p>
    <w:p w14:paraId="7BA8438B" w14:textId="77777777" w:rsidR="0056529F" w:rsidRPr="00EA7E93" w:rsidRDefault="0056529F" w:rsidP="00EA7E93">
      <w:pPr>
        <w:pStyle w:val="Prrafodelista"/>
        <w:tabs>
          <w:tab w:val="left" w:pos="142"/>
        </w:tabs>
        <w:spacing w:after="0"/>
        <w:ind w:left="993"/>
        <w:jc w:val="both"/>
        <w:rPr>
          <w:sz w:val="24"/>
          <w:szCs w:val="24"/>
        </w:rPr>
      </w:pPr>
      <w:r w:rsidRPr="00EA7E93">
        <w:rPr>
          <w:noProof/>
          <w:sz w:val="24"/>
          <w:szCs w:val="24"/>
          <w:lang w:val="es-EC" w:eastAsia="es-EC"/>
        </w:rPr>
        <w:lastRenderedPageBreak/>
        <w:drawing>
          <wp:inline distT="0" distB="0" distL="0" distR="0" wp14:anchorId="7BA846EE" wp14:editId="7BA846EF">
            <wp:extent cx="3371850" cy="34004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371850" cy="3400425"/>
                    </a:xfrm>
                    <a:prstGeom prst="rect">
                      <a:avLst/>
                    </a:prstGeom>
                  </pic:spPr>
                </pic:pic>
              </a:graphicData>
            </a:graphic>
          </wp:inline>
        </w:drawing>
      </w:r>
    </w:p>
    <w:p w14:paraId="7BA8438C" w14:textId="77777777" w:rsidR="0056529F" w:rsidRPr="00EA7E93" w:rsidRDefault="0056529F" w:rsidP="00EA7E93">
      <w:pPr>
        <w:pStyle w:val="Prrafodelista"/>
        <w:tabs>
          <w:tab w:val="left" w:pos="142"/>
        </w:tabs>
        <w:spacing w:after="0"/>
        <w:ind w:left="993"/>
        <w:jc w:val="both"/>
        <w:rPr>
          <w:sz w:val="24"/>
          <w:szCs w:val="24"/>
        </w:rPr>
      </w:pPr>
    </w:p>
    <w:p w14:paraId="7BA8438D" w14:textId="77777777" w:rsidR="0056529F" w:rsidRPr="00EA7E93" w:rsidRDefault="0056529F"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Abrir el </w:t>
      </w:r>
      <w:r w:rsidR="001A5A50" w:rsidRPr="00EA7E93">
        <w:rPr>
          <w:sz w:val="24"/>
          <w:szCs w:val="24"/>
        </w:rPr>
        <w:t xml:space="preserve">árbol </w:t>
      </w:r>
      <w:proofErr w:type="spellStart"/>
      <w:r w:rsidR="001A5A50" w:rsidRPr="00EA7E93">
        <w:rPr>
          <w:sz w:val="24"/>
          <w:szCs w:val="24"/>
        </w:rPr>
        <w:t>License</w:t>
      </w:r>
      <w:proofErr w:type="spellEnd"/>
      <w:r w:rsidR="001A5A50" w:rsidRPr="00EA7E93">
        <w:rPr>
          <w:sz w:val="24"/>
          <w:szCs w:val="24"/>
        </w:rPr>
        <w:t xml:space="preserve"> Data y d</w:t>
      </w:r>
      <w:r w:rsidRPr="00EA7E93">
        <w:rPr>
          <w:sz w:val="24"/>
          <w:szCs w:val="24"/>
        </w:rPr>
        <w:t xml:space="preserve">ar clic en </w:t>
      </w:r>
      <w:proofErr w:type="spellStart"/>
      <w:r w:rsidRPr="00EA7E93">
        <w:rPr>
          <w:sz w:val="24"/>
          <w:szCs w:val="24"/>
        </w:rPr>
        <w:t>Concurrent</w:t>
      </w:r>
      <w:proofErr w:type="spellEnd"/>
      <w:r w:rsidRPr="00EA7E93">
        <w:rPr>
          <w:sz w:val="24"/>
          <w:szCs w:val="24"/>
        </w:rPr>
        <w:t xml:space="preserve"> </w:t>
      </w:r>
      <w:proofErr w:type="spellStart"/>
      <w:r w:rsidRPr="00EA7E93">
        <w:rPr>
          <w:sz w:val="24"/>
          <w:szCs w:val="24"/>
        </w:rPr>
        <w:t>User</w:t>
      </w:r>
      <w:proofErr w:type="spellEnd"/>
      <w:r w:rsidRPr="00EA7E93">
        <w:rPr>
          <w:sz w:val="24"/>
          <w:szCs w:val="24"/>
        </w:rPr>
        <w:t xml:space="preserve"> </w:t>
      </w:r>
      <w:proofErr w:type="spellStart"/>
      <w:r w:rsidRPr="00EA7E93">
        <w:rPr>
          <w:sz w:val="24"/>
          <w:szCs w:val="24"/>
        </w:rPr>
        <w:t>Licenses</w:t>
      </w:r>
      <w:proofErr w:type="spellEnd"/>
      <w:r w:rsidRPr="00EA7E93">
        <w:rPr>
          <w:sz w:val="24"/>
          <w:szCs w:val="24"/>
        </w:rPr>
        <w:t xml:space="preserve">, dar clic derecho en el panel derecho, presionar Nuevo &gt;&gt; New </w:t>
      </w:r>
      <w:proofErr w:type="spellStart"/>
      <w:r w:rsidRPr="00EA7E93">
        <w:rPr>
          <w:sz w:val="24"/>
          <w:szCs w:val="24"/>
        </w:rPr>
        <w:t>Concurrent</w:t>
      </w:r>
      <w:proofErr w:type="spellEnd"/>
      <w:r w:rsidRPr="00EA7E93">
        <w:rPr>
          <w:sz w:val="24"/>
          <w:szCs w:val="24"/>
        </w:rPr>
        <w:t xml:space="preserve"> </w:t>
      </w:r>
      <w:proofErr w:type="spellStart"/>
      <w:r w:rsidRPr="00EA7E93">
        <w:rPr>
          <w:sz w:val="24"/>
          <w:szCs w:val="24"/>
        </w:rPr>
        <w:t>User</w:t>
      </w:r>
      <w:proofErr w:type="spellEnd"/>
      <w:r w:rsidRPr="00EA7E93">
        <w:rPr>
          <w:sz w:val="24"/>
          <w:szCs w:val="24"/>
        </w:rPr>
        <w:t xml:space="preserve"> </w:t>
      </w:r>
      <w:proofErr w:type="spellStart"/>
      <w:r w:rsidRPr="00EA7E93">
        <w:rPr>
          <w:sz w:val="24"/>
          <w:szCs w:val="24"/>
        </w:rPr>
        <w:t>License</w:t>
      </w:r>
      <w:proofErr w:type="spellEnd"/>
      <w:r w:rsidRPr="00EA7E93">
        <w:rPr>
          <w:sz w:val="24"/>
          <w:szCs w:val="24"/>
        </w:rPr>
        <w:t>…</w:t>
      </w:r>
    </w:p>
    <w:p w14:paraId="7BA8438E" w14:textId="77777777" w:rsidR="0056529F" w:rsidRPr="00EA7E93" w:rsidRDefault="0056529F" w:rsidP="00EA7E93">
      <w:pPr>
        <w:pStyle w:val="Prrafodelista"/>
        <w:tabs>
          <w:tab w:val="left" w:pos="142"/>
        </w:tabs>
        <w:spacing w:after="0"/>
        <w:ind w:left="993"/>
        <w:jc w:val="both"/>
        <w:rPr>
          <w:sz w:val="24"/>
          <w:szCs w:val="24"/>
        </w:rPr>
      </w:pPr>
      <w:r w:rsidRPr="00EA7E93">
        <w:rPr>
          <w:noProof/>
          <w:sz w:val="24"/>
          <w:szCs w:val="24"/>
          <w:lang w:val="es-EC" w:eastAsia="es-EC"/>
        </w:rPr>
        <w:lastRenderedPageBreak/>
        <w:drawing>
          <wp:inline distT="0" distB="0" distL="0" distR="0" wp14:anchorId="7BA846F0" wp14:editId="7BA846F1">
            <wp:extent cx="5361700" cy="315263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4381"/>
                    <a:stretch/>
                  </pic:blipFill>
                  <pic:spPr bwMode="auto">
                    <a:xfrm>
                      <a:off x="0" y="0"/>
                      <a:ext cx="5366261" cy="3155315"/>
                    </a:xfrm>
                    <a:prstGeom prst="rect">
                      <a:avLst/>
                    </a:prstGeom>
                    <a:ln>
                      <a:noFill/>
                    </a:ln>
                    <a:extLst>
                      <a:ext uri="{53640926-AAD7-44D8-BBD7-CCE9431645EC}">
                        <a14:shadowObscured xmlns:a14="http://schemas.microsoft.com/office/drawing/2010/main"/>
                      </a:ext>
                    </a:extLst>
                  </pic:spPr>
                </pic:pic>
              </a:graphicData>
            </a:graphic>
          </wp:inline>
        </w:drawing>
      </w:r>
    </w:p>
    <w:p w14:paraId="7BA8438F" w14:textId="77777777" w:rsidR="0056529F" w:rsidRPr="00EA7E93" w:rsidRDefault="0056529F" w:rsidP="00EA7E93">
      <w:pPr>
        <w:pStyle w:val="Prrafodelista"/>
        <w:tabs>
          <w:tab w:val="left" w:pos="142"/>
        </w:tabs>
        <w:spacing w:after="0"/>
        <w:ind w:left="993"/>
        <w:jc w:val="both"/>
        <w:rPr>
          <w:sz w:val="24"/>
          <w:szCs w:val="24"/>
        </w:rPr>
      </w:pPr>
    </w:p>
    <w:p w14:paraId="7BA84390" w14:textId="77777777" w:rsidR="0056529F" w:rsidRPr="00EA7E93" w:rsidRDefault="0056529F"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Ingresar el código del componente y presionar el botón </w:t>
      </w:r>
      <w:proofErr w:type="spellStart"/>
      <w:r w:rsidRPr="00EA7E93">
        <w:rPr>
          <w:sz w:val="24"/>
          <w:szCs w:val="24"/>
        </w:rPr>
        <w:t>Create</w:t>
      </w:r>
      <w:proofErr w:type="spellEnd"/>
    </w:p>
    <w:p w14:paraId="7BA84391" w14:textId="77777777" w:rsidR="0056529F" w:rsidRPr="00EA7E93" w:rsidRDefault="0056529F" w:rsidP="00EA7E93">
      <w:pPr>
        <w:pStyle w:val="Prrafodelista"/>
        <w:tabs>
          <w:tab w:val="left" w:pos="142"/>
        </w:tabs>
        <w:spacing w:after="0"/>
        <w:ind w:left="993"/>
        <w:jc w:val="both"/>
        <w:rPr>
          <w:sz w:val="24"/>
          <w:szCs w:val="24"/>
        </w:rPr>
      </w:pPr>
      <w:r w:rsidRPr="00EA7E93">
        <w:rPr>
          <w:noProof/>
          <w:sz w:val="24"/>
          <w:szCs w:val="24"/>
          <w:lang w:val="es-EC" w:eastAsia="es-EC"/>
        </w:rPr>
        <w:drawing>
          <wp:inline distT="0" distB="0" distL="0" distR="0" wp14:anchorId="7BA846F2" wp14:editId="7BA846F3">
            <wp:extent cx="4438650" cy="105727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38650" cy="1057275"/>
                    </a:xfrm>
                    <a:prstGeom prst="rect">
                      <a:avLst/>
                    </a:prstGeom>
                  </pic:spPr>
                </pic:pic>
              </a:graphicData>
            </a:graphic>
          </wp:inline>
        </w:drawing>
      </w:r>
    </w:p>
    <w:p w14:paraId="7BA84392" w14:textId="77777777" w:rsidR="0056529F" w:rsidRPr="00EA7E93" w:rsidRDefault="0056529F" w:rsidP="00EA7E93">
      <w:pPr>
        <w:pStyle w:val="Prrafodelista"/>
        <w:tabs>
          <w:tab w:val="left" w:pos="142"/>
        </w:tabs>
        <w:spacing w:after="0"/>
        <w:ind w:left="993"/>
        <w:jc w:val="both"/>
        <w:rPr>
          <w:sz w:val="24"/>
          <w:szCs w:val="24"/>
        </w:rPr>
      </w:pPr>
    </w:p>
    <w:p w14:paraId="7BA84393" w14:textId="77777777" w:rsidR="0056529F" w:rsidRPr="00EA7E93" w:rsidRDefault="0056529F"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Sí</w:t>
      </w:r>
    </w:p>
    <w:p w14:paraId="7BA84394" w14:textId="77777777" w:rsidR="0056529F" w:rsidRPr="00EA7E93" w:rsidRDefault="0056529F" w:rsidP="00EA7E93">
      <w:pPr>
        <w:pStyle w:val="Prrafodelista"/>
        <w:tabs>
          <w:tab w:val="left" w:pos="142"/>
        </w:tabs>
        <w:spacing w:after="0"/>
        <w:ind w:left="993"/>
        <w:jc w:val="both"/>
        <w:rPr>
          <w:sz w:val="24"/>
          <w:szCs w:val="24"/>
        </w:rPr>
      </w:pPr>
      <w:r w:rsidRPr="00EA7E93">
        <w:rPr>
          <w:noProof/>
          <w:sz w:val="24"/>
          <w:szCs w:val="24"/>
          <w:lang w:val="es-EC" w:eastAsia="es-EC"/>
        </w:rPr>
        <w:lastRenderedPageBreak/>
        <w:drawing>
          <wp:inline distT="0" distB="0" distL="0" distR="0" wp14:anchorId="7BA846F4" wp14:editId="7BA846F5">
            <wp:extent cx="4371975" cy="189547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71975" cy="1895475"/>
                    </a:xfrm>
                    <a:prstGeom prst="rect">
                      <a:avLst/>
                    </a:prstGeom>
                  </pic:spPr>
                </pic:pic>
              </a:graphicData>
            </a:graphic>
          </wp:inline>
        </w:drawing>
      </w:r>
    </w:p>
    <w:p w14:paraId="7BA84395" w14:textId="77777777" w:rsidR="0056529F" w:rsidRPr="00EA7E93" w:rsidRDefault="0056529F" w:rsidP="00EA7E93">
      <w:pPr>
        <w:pStyle w:val="Prrafodelista"/>
        <w:tabs>
          <w:tab w:val="left" w:pos="142"/>
        </w:tabs>
        <w:spacing w:after="0"/>
        <w:ind w:left="993"/>
        <w:jc w:val="both"/>
        <w:rPr>
          <w:sz w:val="24"/>
          <w:szCs w:val="24"/>
        </w:rPr>
      </w:pPr>
    </w:p>
    <w:p w14:paraId="7BA84396" w14:textId="77777777" w:rsidR="0056529F" w:rsidRPr="00EA7E93" w:rsidRDefault="001A5A50" w:rsidP="00EA7E93">
      <w:pPr>
        <w:pStyle w:val="Prrafodelista"/>
        <w:numPr>
          <w:ilvl w:val="2"/>
          <w:numId w:val="3"/>
        </w:numPr>
        <w:tabs>
          <w:tab w:val="left" w:pos="142"/>
        </w:tabs>
        <w:spacing w:after="0"/>
        <w:ind w:left="993" w:hanging="567"/>
        <w:jc w:val="both"/>
        <w:rPr>
          <w:sz w:val="24"/>
          <w:szCs w:val="24"/>
        </w:rPr>
      </w:pPr>
      <w:r w:rsidRPr="00EA7E93">
        <w:rPr>
          <w:sz w:val="24"/>
          <w:szCs w:val="24"/>
        </w:rPr>
        <w:t>Ingresar los datos requeridos por el componente en cada una de las pestañas y presionar Aceptar</w:t>
      </w:r>
    </w:p>
    <w:p w14:paraId="7BA84397" w14:textId="77777777" w:rsidR="001A5A50" w:rsidRPr="00EA7E93" w:rsidRDefault="001A5A50" w:rsidP="00EA7E93">
      <w:pPr>
        <w:pStyle w:val="Prrafodelista"/>
        <w:tabs>
          <w:tab w:val="left" w:pos="142"/>
        </w:tabs>
        <w:spacing w:after="0"/>
        <w:ind w:left="993"/>
        <w:jc w:val="both"/>
        <w:rPr>
          <w:sz w:val="24"/>
          <w:szCs w:val="24"/>
        </w:rPr>
      </w:pPr>
      <w:r w:rsidRPr="00EA7E93">
        <w:rPr>
          <w:noProof/>
          <w:sz w:val="24"/>
          <w:szCs w:val="24"/>
          <w:lang w:val="es-EC" w:eastAsia="es-EC"/>
        </w:rPr>
        <w:lastRenderedPageBreak/>
        <w:drawing>
          <wp:inline distT="0" distB="0" distL="0" distR="0" wp14:anchorId="7BA846F6" wp14:editId="7BA846F7">
            <wp:extent cx="3371850" cy="34004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71850" cy="3400425"/>
                    </a:xfrm>
                    <a:prstGeom prst="rect">
                      <a:avLst/>
                    </a:prstGeom>
                  </pic:spPr>
                </pic:pic>
              </a:graphicData>
            </a:graphic>
          </wp:inline>
        </w:drawing>
      </w:r>
    </w:p>
    <w:p w14:paraId="7BA84398" w14:textId="77777777" w:rsidR="001A5A50" w:rsidRPr="00EA7E93" w:rsidRDefault="001A5A50" w:rsidP="00EA7E93">
      <w:pPr>
        <w:pStyle w:val="Prrafodelista"/>
        <w:tabs>
          <w:tab w:val="left" w:pos="142"/>
        </w:tabs>
        <w:spacing w:after="0"/>
        <w:ind w:left="993"/>
        <w:jc w:val="both"/>
        <w:rPr>
          <w:sz w:val="24"/>
          <w:szCs w:val="24"/>
        </w:rPr>
      </w:pPr>
      <w:r w:rsidRPr="00EA7E93">
        <w:rPr>
          <w:noProof/>
          <w:sz w:val="24"/>
          <w:szCs w:val="24"/>
          <w:lang w:val="es-EC" w:eastAsia="es-EC"/>
        </w:rPr>
        <w:lastRenderedPageBreak/>
        <w:drawing>
          <wp:inline distT="0" distB="0" distL="0" distR="0" wp14:anchorId="7BA846F8" wp14:editId="7BA846F9">
            <wp:extent cx="3371850" cy="34004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71850" cy="3400425"/>
                    </a:xfrm>
                    <a:prstGeom prst="rect">
                      <a:avLst/>
                    </a:prstGeom>
                  </pic:spPr>
                </pic:pic>
              </a:graphicData>
            </a:graphic>
          </wp:inline>
        </w:drawing>
      </w:r>
    </w:p>
    <w:p w14:paraId="7BA84399" w14:textId="77777777" w:rsidR="001A5A50" w:rsidRPr="00EA7E93" w:rsidRDefault="001A5A50" w:rsidP="00EA7E93">
      <w:pPr>
        <w:pStyle w:val="Prrafodelista"/>
        <w:tabs>
          <w:tab w:val="left" w:pos="142"/>
        </w:tabs>
        <w:spacing w:after="0"/>
        <w:ind w:left="993"/>
        <w:jc w:val="both"/>
        <w:rPr>
          <w:sz w:val="24"/>
          <w:szCs w:val="24"/>
        </w:rPr>
      </w:pPr>
      <w:r w:rsidRPr="00EA7E93">
        <w:rPr>
          <w:noProof/>
          <w:sz w:val="24"/>
          <w:szCs w:val="24"/>
          <w:lang w:val="es-EC" w:eastAsia="es-EC"/>
        </w:rPr>
        <w:lastRenderedPageBreak/>
        <w:drawing>
          <wp:inline distT="0" distB="0" distL="0" distR="0" wp14:anchorId="7BA846FA" wp14:editId="7BA846FB">
            <wp:extent cx="3371850" cy="34004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71850" cy="3400425"/>
                    </a:xfrm>
                    <a:prstGeom prst="rect">
                      <a:avLst/>
                    </a:prstGeom>
                  </pic:spPr>
                </pic:pic>
              </a:graphicData>
            </a:graphic>
          </wp:inline>
        </w:drawing>
      </w:r>
    </w:p>
    <w:p w14:paraId="7BA8439A" w14:textId="77777777" w:rsidR="001A5A50" w:rsidRPr="00EA7E93" w:rsidRDefault="001A5A50" w:rsidP="00EA7E93">
      <w:pPr>
        <w:pStyle w:val="Prrafodelista"/>
        <w:tabs>
          <w:tab w:val="left" w:pos="142"/>
        </w:tabs>
        <w:spacing w:after="0"/>
        <w:ind w:left="993"/>
        <w:jc w:val="both"/>
        <w:rPr>
          <w:sz w:val="24"/>
          <w:szCs w:val="24"/>
        </w:rPr>
      </w:pPr>
    </w:p>
    <w:p w14:paraId="7BA8439B" w14:textId="77777777" w:rsidR="001A5A50" w:rsidRPr="00EA7E93" w:rsidRDefault="001A5A50" w:rsidP="00EA7E93">
      <w:pPr>
        <w:pStyle w:val="Prrafodelista"/>
        <w:numPr>
          <w:ilvl w:val="2"/>
          <w:numId w:val="3"/>
        </w:numPr>
        <w:tabs>
          <w:tab w:val="left" w:pos="142"/>
        </w:tabs>
        <w:spacing w:after="0"/>
        <w:ind w:left="993" w:hanging="567"/>
        <w:jc w:val="both"/>
        <w:rPr>
          <w:sz w:val="24"/>
          <w:szCs w:val="24"/>
        </w:rPr>
      </w:pPr>
      <w:r w:rsidRPr="00EA7E93">
        <w:rPr>
          <w:sz w:val="24"/>
          <w:szCs w:val="24"/>
        </w:rPr>
        <w:t>Ingresar todos los componentes requeridos, quedando el panel de esta forma</w:t>
      </w:r>
    </w:p>
    <w:p w14:paraId="7BA8439C" w14:textId="77777777" w:rsidR="001A5A50" w:rsidRPr="00EA7E93" w:rsidRDefault="001A5A50" w:rsidP="00EA7E93">
      <w:pPr>
        <w:pStyle w:val="Prrafodelista"/>
        <w:tabs>
          <w:tab w:val="left" w:pos="142"/>
        </w:tabs>
        <w:spacing w:after="0"/>
        <w:ind w:left="993"/>
        <w:jc w:val="both"/>
        <w:rPr>
          <w:sz w:val="24"/>
          <w:szCs w:val="24"/>
        </w:rPr>
      </w:pPr>
      <w:r w:rsidRPr="00EA7E93">
        <w:rPr>
          <w:noProof/>
          <w:sz w:val="24"/>
          <w:szCs w:val="24"/>
          <w:lang w:val="es-EC" w:eastAsia="es-EC"/>
        </w:rPr>
        <w:lastRenderedPageBreak/>
        <w:drawing>
          <wp:inline distT="0" distB="0" distL="0" distR="0" wp14:anchorId="7BA846FC" wp14:editId="7BA846FD">
            <wp:extent cx="5612130" cy="3028315"/>
            <wp:effectExtent l="0" t="0" r="762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3028315"/>
                    </a:xfrm>
                    <a:prstGeom prst="rect">
                      <a:avLst/>
                    </a:prstGeom>
                  </pic:spPr>
                </pic:pic>
              </a:graphicData>
            </a:graphic>
          </wp:inline>
        </w:drawing>
      </w:r>
    </w:p>
    <w:p w14:paraId="7BA8439D" w14:textId="77777777" w:rsidR="0056529F" w:rsidRPr="00EA7E93" w:rsidRDefault="0056529F" w:rsidP="00EA7E93">
      <w:pPr>
        <w:pStyle w:val="Prrafodelista"/>
        <w:tabs>
          <w:tab w:val="left" w:pos="142"/>
        </w:tabs>
        <w:spacing w:after="0"/>
        <w:ind w:left="993"/>
        <w:jc w:val="both"/>
        <w:rPr>
          <w:sz w:val="24"/>
          <w:szCs w:val="24"/>
        </w:rPr>
      </w:pPr>
    </w:p>
    <w:p w14:paraId="7BA8439E" w14:textId="77777777" w:rsidR="001A5A50" w:rsidRPr="00EA7E93" w:rsidRDefault="001A5A50"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Dar clic en Server </w:t>
      </w:r>
      <w:proofErr w:type="spellStart"/>
      <w:r w:rsidRPr="00EA7E93">
        <w:rPr>
          <w:sz w:val="24"/>
          <w:szCs w:val="24"/>
        </w:rPr>
        <w:t>Licenses</w:t>
      </w:r>
      <w:proofErr w:type="spellEnd"/>
      <w:r w:rsidRPr="00EA7E93">
        <w:rPr>
          <w:sz w:val="24"/>
          <w:szCs w:val="24"/>
        </w:rPr>
        <w:t xml:space="preserve">, clic derecho en el panel derecho, presionar Nuevo &gt;&gt; New Server </w:t>
      </w:r>
      <w:proofErr w:type="spellStart"/>
      <w:r w:rsidRPr="00EA7E93">
        <w:rPr>
          <w:sz w:val="24"/>
          <w:szCs w:val="24"/>
        </w:rPr>
        <w:t>License</w:t>
      </w:r>
      <w:proofErr w:type="spellEnd"/>
      <w:r w:rsidRPr="00EA7E93">
        <w:rPr>
          <w:sz w:val="24"/>
          <w:szCs w:val="24"/>
        </w:rPr>
        <w:t>…</w:t>
      </w:r>
    </w:p>
    <w:p w14:paraId="7BA8439F" w14:textId="77777777" w:rsidR="001A5A50" w:rsidRPr="00EA7E93" w:rsidRDefault="001A5A50" w:rsidP="00EA7E93">
      <w:pPr>
        <w:pStyle w:val="Prrafodelista"/>
        <w:tabs>
          <w:tab w:val="left" w:pos="142"/>
        </w:tabs>
        <w:spacing w:after="0"/>
        <w:ind w:left="993"/>
        <w:jc w:val="both"/>
        <w:rPr>
          <w:sz w:val="24"/>
          <w:szCs w:val="24"/>
        </w:rPr>
      </w:pPr>
      <w:r w:rsidRPr="00EA7E93">
        <w:rPr>
          <w:noProof/>
          <w:sz w:val="24"/>
          <w:szCs w:val="24"/>
          <w:lang w:val="es-EC" w:eastAsia="es-EC"/>
        </w:rPr>
        <w:lastRenderedPageBreak/>
        <w:drawing>
          <wp:inline distT="0" distB="0" distL="0" distR="0" wp14:anchorId="7BA846FE" wp14:editId="7BA846FF">
            <wp:extent cx="5361700" cy="3152633"/>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4381"/>
                    <a:stretch/>
                  </pic:blipFill>
                  <pic:spPr bwMode="auto">
                    <a:xfrm>
                      <a:off x="0" y="0"/>
                      <a:ext cx="5366261" cy="3155315"/>
                    </a:xfrm>
                    <a:prstGeom prst="rect">
                      <a:avLst/>
                    </a:prstGeom>
                    <a:ln>
                      <a:noFill/>
                    </a:ln>
                    <a:extLst>
                      <a:ext uri="{53640926-AAD7-44D8-BBD7-CCE9431645EC}">
                        <a14:shadowObscured xmlns:a14="http://schemas.microsoft.com/office/drawing/2010/main"/>
                      </a:ext>
                    </a:extLst>
                  </pic:spPr>
                </pic:pic>
              </a:graphicData>
            </a:graphic>
          </wp:inline>
        </w:drawing>
      </w:r>
    </w:p>
    <w:p w14:paraId="7BA843A0" w14:textId="77777777" w:rsidR="001A5A50" w:rsidRPr="00EA7E93" w:rsidRDefault="001A5A50" w:rsidP="00EA7E93">
      <w:pPr>
        <w:pStyle w:val="Prrafodelista"/>
        <w:tabs>
          <w:tab w:val="left" w:pos="142"/>
        </w:tabs>
        <w:spacing w:after="0"/>
        <w:ind w:left="993"/>
        <w:jc w:val="both"/>
        <w:rPr>
          <w:sz w:val="24"/>
          <w:szCs w:val="24"/>
        </w:rPr>
      </w:pPr>
    </w:p>
    <w:p w14:paraId="7BA843A1" w14:textId="77777777" w:rsidR="001A5A50" w:rsidRPr="00EA7E93" w:rsidRDefault="001A5A50"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 Ingresar el código del componente y presionar el botón </w:t>
      </w:r>
      <w:proofErr w:type="spellStart"/>
      <w:r w:rsidRPr="00EA7E93">
        <w:rPr>
          <w:sz w:val="24"/>
          <w:szCs w:val="24"/>
        </w:rPr>
        <w:t>Create</w:t>
      </w:r>
      <w:proofErr w:type="spellEnd"/>
    </w:p>
    <w:p w14:paraId="7BA843A2" w14:textId="77777777" w:rsidR="001A5A50" w:rsidRPr="00EA7E93" w:rsidRDefault="001A5A50" w:rsidP="00EA7E93">
      <w:pPr>
        <w:pStyle w:val="Prrafodelista"/>
        <w:tabs>
          <w:tab w:val="left" w:pos="142"/>
        </w:tabs>
        <w:spacing w:after="0"/>
        <w:ind w:left="993"/>
        <w:jc w:val="both"/>
        <w:rPr>
          <w:sz w:val="24"/>
          <w:szCs w:val="24"/>
        </w:rPr>
      </w:pPr>
      <w:r w:rsidRPr="00EA7E93">
        <w:rPr>
          <w:noProof/>
          <w:sz w:val="24"/>
          <w:szCs w:val="24"/>
          <w:lang w:val="es-EC" w:eastAsia="es-EC"/>
        </w:rPr>
        <w:drawing>
          <wp:inline distT="0" distB="0" distL="0" distR="0" wp14:anchorId="7BA84700" wp14:editId="7BA84701">
            <wp:extent cx="4438650" cy="10572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438650" cy="1057275"/>
                    </a:xfrm>
                    <a:prstGeom prst="rect">
                      <a:avLst/>
                    </a:prstGeom>
                  </pic:spPr>
                </pic:pic>
              </a:graphicData>
            </a:graphic>
          </wp:inline>
        </w:drawing>
      </w:r>
    </w:p>
    <w:p w14:paraId="7BA843A3" w14:textId="77777777" w:rsidR="001A5A50" w:rsidRPr="00EA7E93" w:rsidRDefault="001A5A50" w:rsidP="00EA7E93">
      <w:pPr>
        <w:pStyle w:val="Prrafodelista"/>
        <w:tabs>
          <w:tab w:val="left" w:pos="142"/>
        </w:tabs>
        <w:spacing w:after="0"/>
        <w:ind w:left="993"/>
        <w:jc w:val="both"/>
        <w:rPr>
          <w:sz w:val="24"/>
          <w:szCs w:val="24"/>
        </w:rPr>
      </w:pPr>
    </w:p>
    <w:p w14:paraId="7BA843A4" w14:textId="77777777" w:rsidR="001A5A50" w:rsidRPr="00EA7E93" w:rsidRDefault="001A5A50"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Sí</w:t>
      </w:r>
    </w:p>
    <w:p w14:paraId="7BA843A5" w14:textId="77777777" w:rsidR="001A5A50" w:rsidRPr="00EA7E93" w:rsidRDefault="001A5A50" w:rsidP="00EA7E93">
      <w:pPr>
        <w:pStyle w:val="Prrafodelista"/>
        <w:tabs>
          <w:tab w:val="left" w:pos="142"/>
        </w:tabs>
        <w:spacing w:after="0"/>
        <w:ind w:left="993"/>
        <w:jc w:val="both"/>
        <w:rPr>
          <w:sz w:val="24"/>
          <w:szCs w:val="24"/>
        </w:rPr>
      </w:pPr>
      <w:r w:rsidRPr="00EA7E93">
        <w:rPr>
          <w:noProof/>
          <w:sz w:val="24"/>
          <w:szCs w:val="24"/>
          <w:lang w:val="es-EC" w:eastAsia="es-EC"/>
        </w:rPr>
        <w:lastRenderedPageBreak/>
        <w:drawing>
          <wp:inline distT="0" distB="0" distL="0" distR="0" wp14:anchorId="7BA84702" wp14:editId="7BA84703">
            <wp:extent cx="4371975" cy="189547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371975" cy="1895475"/>
                    </a:xfrm>
                    <a:prstGeom prst="rect">
                      <a:avLst/>
                    </a:prstGeom>
                  </pic:spPr>
                </pic:pic>
              </a:graphicData>
            </a:graphic>
          </wp:inline>
        </w:drawing>
      </w:r>
    </w:p>
    <w:p w14:paraId="7BA843A6" w14:textId="77777777" w:rsidR="001A5A50" w:rsidRPr="00EA7E93" w:rsidRDefault="001A5A50" w:rsidP="00EA7E93">
      <w:pPr>
        <w:tabs>
          <w:tab w:val="left" w:pos="142"/>
        </w:tabs>
        <w:spacing w:after="0"/>
        <w:jc w:val="both"/>
        <w:rPr>
          <w:sz w:val="24"/>
          <w:szCs w:val="24"/>
        </w:rPr>
      </w:pPr>
    </w:p>
    <w:p w14:paraId="7BA843A7" w14:textId="77777777" w:rsidR="001A5A50" w:rsidRPr="00EA7E93" w:rsidRDefault="001A5A50" w:rsidP="00EA7E93">
      <w:pPr>
        <w:pStyle w:val="Prrafodelista"/>
        <w:numPr>
          <w:ilvl w:val="2"/>
          <w:numId w:val="3"/>
        </w:numPr>
        <w:tabs>
          <w:tab w:val="left" w:pos="142"/>
        </w:tabs>
        <w:spacing w:after="0"/>
        <w:ind w:left="993" w:hanging="567"/>
        <w:jc w:val="both"/>
        <w:rPr>
          <w:sz w:val="24"/>
          <w:szCs w:val="24"/>
        </w:rPr>
      </w:pPr>
      <w:r w:rsidRPr="00EA7E93">
        <w:rPr>
          <w:sz w:val="24"/>
          <w:szCs w:val="24"/>
        </w:rPr>
        <w:t>Ingresar los datos requeridos por el componente en cada una de las pestañas y presionar Aceptar</w:t>
      </w:r>
    </w:p>
    <w:p w14:paraId="7BA843A8" w14:textId="77777777" w:rsidR="001A5A50" w:rsidRPr="00EA7E93" w:rsidRDefault="001A5A50" w:rsidP="00EA7E93">
      <w:pPr>
        <w:pStyle w:val="Prrafodelista"/>
        <w:tabs>
          <w:tab w:val="left" w:pos="142"/>
        </w:tabs>
        <w:spacing w:after="0"/>
        <w:ind w:left="993"/>
        <w:jc w:val="both"/>
        <w:rPr>
          <w:sz w:val="24"/>
          <w:szCs w:val="24"/>
        </w:rPr>
      </w:pPr>
      <w:r w:rsidRPr="00EA7E93">
        <w:rPr>
          <w:noProof/>
          <w:sz w:val="24"/>
          <w:szCs w:val="24"/>
          <w:lang w:val="es-EC" w:eastAsia="es-EC"/>
        </w:rPr>
        <w:lastRenderedPageBreak/>
        <w:drawing>
          <wp:inline distT="0" distB="0" distL="0" distR="0" wp14:anchorId="7BA84704" wp14:editId="7BA84705">
            <wp:extent cx="3371850" cy="3400425"/>
            <wp:effectExtent l="0" t="0" r="0"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71850" cy="3400425"/>
                    </a:xfrm>
                    <a:prstGeom prst="rect">
                      <a:avLst/>
                    </a:prstGeom>
                  </pic:spPr>
                </pic:pic>
              </a:graphicData>
            </a:graphic>
          </wp:inline>
        </w:drawing>
      </w:r>
    </w:p>
    <w:p w14:paraId="7BA843A9" w14:textId="77777777" w:rsidR="001A5A50" w:rsidRPr="00EA7E93" w:rsidRDefault="001A5A50" w:rsidP="00EA7E93">
      <w:pPr>
        <w:pStyle w:val="Prrafodelista"/>
        <w:tabs>
          <w:tab w:val="left" w:pos="142"/>
        </w:tabs>
        <w:spacing w:after="0"/>
        <w:ind w:left="993"/>
        <w:jc w:val="both"/>
        <w:rPr>
          <w:sz w:val="24"/>
          <w:szCs w:val="24"/>
        </w:rPr>
      </w:pPr>
      <w:r w:rsidRPr="00EA7E93">
        <w:rPr>
          <w:noProof/>
          <w:sz w:val="24"/>
          <w:szCs w:val="24"/>
          <w:lang w:val="es-EC" w:eastAsia="es-EC"/>
        </w:rPr>
        <w:lastRenderedPageBreak/>
        <w:drawing>
          <wp:inline distT="0" distB="0" distL="0" distR="0" wp14:anchorId="7BA84706" wp14:editId="7BA84707">
            <wp:extent cx="3371850" cy="3400425"/>
            <wp:effectExtent l="0" t="0" r="0"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71850" cy="3400425"/>
                    </a:xfrm>
                    <a:prstGeom prst="rect">
                      <a:avLst/>
                    </a:prstGeom>
                  </pic:spPr>
                </pic:pic>
              </a:graphicData>
            </a:graphic>
          </wp:inline>
        </w:drawing>
      </w:r>
    </w:p>
    <w:p w14:paraId="7BA843AA" w14:textId="77777777" w:rsidR="001A5A50" w:rsidRPr="00EA7E93" w:rsidRDefault="001A5A50" w:rsidP="00EA7E93">
      <w:pPr>
        <w:pStyle w:val="Prrafodelista"/>
        <w:tabs>
          <w:tab w:val="left" w:pos="142"/>
        </w:tabs>
        <w:spacing w:after="0"/>
        <w:ind w:left="993"/>
        <w:jc w:val="both"/>
        <w:rPr>
          <w:sz w:val="24"/>
          <w:szCs w:val="24"/>
        </w:rPr>
      </w:pPr>
      <w:r w:rsidRPr="00EA7E93">
        <w:rPr>
          <w:noProof/>
          <w:sz w:val="24"/>
          <w:szCs w:val="24"/>
          <w:lang w:val="es-EC" w:eastAsia="es-EC"/>
        </w:rPr>
        <w:lastRenderedPageBreak/>
        <w:drawing>
          <wp:inline distT="0" distB="0" distL="0" distR="0" wp14:anchorId="7BA84708" wp14:editId="7BA84709">
            <wp:extent cx="3371850" cy="3400425"/>
            <wp:effectExtent l="0" t="0" r="0"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71850" cy="3400425"/>
                    </a:xfrm>
                    <a:prstGeom prst="rect">
                      <a:avLst/>
                    </a:prstGeom>
                  </pic:spPr>
                </pic:pic>
              </a:graphicData>
            </a:graphic>
          </wp:inline>
        </w:drawing>
      </w:r>
    </w:p>
    <w:p w14:paraId="7BA843AB" w14:textId="77777777" w:rsidR="001A5A50" w:rsidRPr="00EA7E93" w:rsidRDefault="001A5A50" w:rsidP="00EA7E93">
      <w:pPr>
        <w:pStyle w:val="Prrafodelista"/>
        <w:tabs>
          <w:tab w:val="left" w:pos="142"/>
        </w:tabs>
        <w:spacing w:after="0"/>
        <w:ind w:left="993"/>
        <w:jc w:val="both"/>
        <w:rPr>
          <w:sz w:val="24"/>
          <w:szCs w:val="24"/>
        </w:rPr>
      </w:pPr>
    </w:p>
    <w:p w14:paraId="7BA843AC" w14:textId="77777777" w:rsidR="001A5A50" w:rsidRPr="00EA7E93" w:rsidRDefault="001A5A50" w:rsidP="00EA7E93">
      <w:pPr>
        <w:pStyle w:val="Prrafodelista"/>
        <w:numPr>
          <w:ilvl w:val="2"/>
          <w:numId w:val="3"/>
        </w:numPr>
        <w:tabs>
          <w:tab w:val="left" w:pos="142"/>
        </w:tabs>
        <w:spacing w:after="0"/>
        <w:ind w:left="993" w:hanging="567"/>
        <w:jc w:val="both"/>
        <w:rPr>
          <w:sz w:val="24"/>
          <w:szCs w:val="24"/>
        </w:rPr>
      </w:pPr>
      <w:r w:rsidRPr="00EA7E93">
        <w:rPr>
          <w:sz w:val="24"/>
          <w:szCs w:val="24"/>
        </w:rPr>
        <w:t>Ingresar todos los componentes requeridos, quedando el panel de esta forma</w:t>
      </w:r>
    </w:p>
    <w:p w14:paraId="7BA843AD" w14:textId="77777777" w:rsidR="001A5A50" w:rsidRPr="00EA7E93" w:rsidRDefault="001A5A50" w:rsidP="00EA7E93">
      <w:pPr>
        <w:pStyle w:val="Prrafodelista"/>
        <w:tabs>
          <w:tab w:val="left" w:pos="142"/>
        </w:tabs>
        <w:spacing w:after="0"/>
        <w:ind w:left="993"/>
        <w:jc w:val="both"/>
        <w:rPr>
          <w:sz w:val="24"/>
          <w:szCs w:val="24"/>
        </w:rPr>
      </w:pPr>
      <w:r w:rsidRPr="00EA7E93">
        <w:rPr>
          <w:noProof/>
          <w:sz w:val="24"/>
          <w:szCs w:val="24"/>
          <w:lang w:val="es-EC" w:eastAsia="es-EC"/>
        </w:rPr>
        <w:lastRenderedPageBreak/>
        <w:drawing>
          <wp:inline distT="0" distB="0" distL="0" distR="0" wp14:anchorId="7BA8470A" wp14:editId="7BA8470B">
            <wp:extent cx="5612130" cy="3028315"/>
            <wp:effectExtent l="0" t="0" r="7620" b="63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3028315"/>
                    </a:xfrm>
                    <a:prstGeom prst="rect">
                      <a:avLst/>
                    </a:prstGeom>
                  </pic:spPr>
                </pic:pic>
              </a:graphicData>
            </a:graphic>
          </wp:inline>
        </w:drawing>
      </w:r>
    </w:p>
    <w:p w14:paraId="7BA843AE" w14:textId="77777777" w:rsidR="001A5A50" w:rsidRPr="00EA7E93" w:rsidRDefault="001A5A50" w:rsidP="00EA7E93">
      <w:pPr>
        <w:pStyle w:val="Prrafodelista"/>
        <w:tabs>
          <w:tab w:val="left" w:pos="142"/>
        </w:tabs>
        <w:spacing w:after="0"/>
        <w:ind w:left="993"/>
        <w:jc w:val="both"/>
        <w:rPr>
          <w:sz w:val="24"/>
          <w:szCs w:val="24"/>
        </w:rPr>
      </w:pPr>
    </w:p>
    <w:p w14:paraId="7BA843AF" w14:textId="77777777" w:rsidR="0056529F" w:rsidRPr="00EA7E93" w:rsidRDefault="001A5A50"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Presionar clic derecho en </w:t>
      </w:r>
      <w:proofErr w:type="spellStart"/>
      <w:r w:rsidRPr="00EA7E93">
        <w:rPr>
          <w:sz w:val="24"/>
          <w:szCs w:val="24"/>
        </w:rPr>
        <w:t>License</w:t>
      </w:r>
      <w:proofErr w:type="spellEnd"/>
      <w:r w:rsidRPr="00EA7E93">
        <w:rPr>
          <w:sz w:val="24"/>
          <w:szCs w:val="24"/>
        </w:rPr>
        <w:t xml:space="preserve"> Data &gt;&gt; Todas las tareas &gt;&gt; </w:t>
      </w:r>
      <w:proofErr w:type="spellStart"/>
      <w:r w:rsidRPr="00EA7E93">
        <w:rPr>
          <w:sz w:val="24"/>
          <w:szCs w:val="24"/>
        </w:rPr>
        <w:t>Save</w:t>
      </w:r>
      <w:proofErr w:type="spellEnd"/>
      <w:r w:rsidRPr="00EA7E93">
        <w:rPr>
          <w:sz w:val="24"/>
          <w:szCs w:val="24"/>
        </w:rPr>
        <w:t xml:space="preserve"> </w:t>
      </w:r>
      <w:proofErr w:type="spellStart"/>
      <w:r w:rsidRPr="00EA7E93">
        <w:rPr>
          <w:sz w:val="24"/>
          <w:szCs w:val="24"/>
        </w:rPr>
        <w:t>license</w:t>
      </w:r>
      <w:proofErr w:type="spellEnd"/>
      <w:r w:rsidRPr="00EA7E93">
        <w:rPr>
          <w:sz w:val="24"/>
          <w:szCs w:val="24"/>
        </w:rPr>
        <w:t xml:space="preserve"> data </w:t>
      </w:r>
      <w:proofErr w:type="spellStart"/>
      <w:r w:rsidRPr="00EA7E93">
        <w:rPr>
          <w:sz w:val="24"/>
          <w:szCs w:val="24"/>
        </w:rPr>
        <w:t>to</w:t>
      </w:r>
      <w:proofErr w:type="spellEnd"/>
      <w:r w:rsidRPr="00EA7E93">
        <w:rPr>
          <w:sz w:val="24"/>
          <w:szCs w:val="24"/>
        </w:rPr>
        <w:t xml:space="preserve"> </w:t>
      </w:r>
      <w:proofErr w:type="spellStart"/>
      <w:r w:rsidRPr="00EA7E93">
        <w:rPr>
          <w:sz w:val="24"/>
          <w:szCs w:val="24"/>
        </w:rPr>
        <w:t>License</w:t>
      </w:r>
      <w:proofErr w:type="spellEnd"/>
      <w:r w:rsidRPr="00EA7E93">
        <w:rPr>
          <w:sz w:val="24"/>
          <w:szCs w:val="24"/>
        </w:rPr>
        <w:t xml:space="preserve"> Server</w:t>
      </w:r>
    </w:p>
    <w:p w14:paraId="7BA843B0" w14:textId="77777777" w:rsidR="001A5A50" w:rsidRPr="00EA7E93" w:rsidRDefault="001A5A50" w:rsidP="00EA7E93">
      <w:pPr>
        <w:pStyle w:val="Prrafodelista"/>
        <w:tabs>
          <w:tab w:val="left" w:pos="142"/>
        </w:tabs>
        <w:spacing w:after="0"/>
        <w:ind w:left="993"/>
        <w:jc w:val="both"/>
        <w:rPr>
          <w:sz w:val="24"/>
          <w:szCs w:val="24"/>
        </w:rPr>
      </w:pPr>
      <w:r w:rsidRPr="00EA7E93">
        <w:rPr>
          <w:noProof/>
          <w:sz w:val="24"/>
          <w:szCs w:val="24"/>
          <w:lang w:val="es-EC" w:eastAsia="es-EC"/>
        </w:rPr>
        <w:lastRenderedPageBreak/>
        <w:drawing>
          <wp:inline distT="0" distB="0" distL="0" distR="0" wp14:anchorId="7BA8470C" wp14:editId="7BA8470D">
            <wp:extent cx="5609230" cy="2988860"/>
            <wp:effectExtent l="0" t="0" r="0" b="254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b="5360"/>
                    <a:stretch/>
                  </pic:blipFill>
                  <pic:spPr bwMode="auto">
                    <a:xfrm>
                      <a:off x="0" y="0"/>
                      <a:ext cx="5612130" cy="2990405"/>
                    </a:xfrm>
                    <a:prstGeom prst="rect">
                      <a:avLst/>
                    </a:prstGeom>
                    <a:ln>
                      <a:noFill/>
                    </a:ln>
                    <a:extLst>
                      <a:ext uri="{53640926-AAD7-44D8-BBD7-CCE9431645EC}">
                        <a14:shadowObscured xmlns:a14="http://schemas.microsoft.com/office/drawing/2010/main"/>
                      </a:ext>
                    </a:extLst>
                  </pic:spPr>
                </pic:pic>
              </a:graphicData>
            </a:graphic>
          </wp:inline>
        </w:drawing>
      </w:r>
    </w:p>
    <w:p w14:paraId="7BA843B1" w14:textId="77777777" w:rsidR="001A5A50" w:rsidRPr="00EA7E93" w:rsidRDefault="001A5A50" w:rsidP="00EA7E93">
      <w:pPr>
        <w:pStyle w:val="Prrafodelista"/>
        <w:tabs>
          <w:tab w:val="left" w:pos="142"/>
        </w:tabs>
        <w:spacing w:after="0"/>
        <w:ind w:left="993"/>
        <w:jc w:val="both"/>
        <w:rPr>
          <w:sz w:val="24"/>
          <w:szCs w:val="24"/>
        </w:rPr>
      </w:pPr>
    </w:p>
    <w:p w14:paraId="7BA843B2" w14:textId="77777777" w:rsidR="001A5A50" w:rsidRPr="00EA7E93" w:rsidRDefault="001A5A50"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Presionar clic derecho en </w:t>
      </w:r>
      <w:proofErr w:type="spellStart"/>
      <w:r w:rsidRPr="00EA7E93">
        <w:rPr>
          <w:sz w:val="24"/>
          <w:szCs w:val="24"/>
        </w:rPr>
        <w:t>License</w:t>
      </w:r>
      <w:proofErr w:type="spellEnd"/>
      <w:r w:rsidRPr="00EA7E93">
        <w:rPr>
          <w:sz w:val="24"/>
          <w:szCs w:val="24"/>
        </w:rPr>
        <w:t xml:space="preserve"> Data &gt;&gt; Todas las tareas &gt;&gt; </w:t>
      </w:r>
      <w:proofErr w:type="spellStart"/>
      <w:r w:rsidRPr="00EA7E93">
        <w:rPr>
          <w:sz w:val="24"/>
          <w:szCs w:val="24"/>
        </w:rPr>
        <w:t>Save</w:t>
      </w:r>
      <w:proofErr w:type="spellEnd"/>
      <w:r w:rsidRPr="00EA7E93">
        <w:rPr>
          <w:sz w:val="24"/>
          <w:szCs w:val="24"/>
        </w:rPr>
        <w:t xml:space="preserve"> </w:t>
      </w:r>
      <w:proofErr w:type="spellStart"/>
      <w:r w:rsidRPr="00EA7E93">
        <w:rPr>
          <w:sz w:val="24"/>
          <w:szCs w:val="24"/>
        </w:rPr>
        <w:t>license</w:t>
      </w:r>
      <w:proofErr w:type="spellEnd"/>
      <w:r w:rsidRPr="00EA7E93">
        <w:rPr>
          <w:sz w:val="24"/>
          <w:szCs w:val="24"/>
        </w:rPr>
        <w:t xml:space="preserve"> data </w:t>
      </w:r>
      <w:proofErr w:type="spellStart"/>
      <w:r w:rsidRPr="00EA7E93">
        <w:rPr>
          <w:sz w:val="24"/>
          <w:szCs w:val="24"/>
        </w:rPr>
        <w:t>to</w:t>
      </w:r>
      <w:proofErr w:type="spellEnd"/>
      <w:r w:rsidRPr="00EA7E93">
        <w:rPr>
          <w:sz w:val="24"/>
          <w:szCs w:val="24"/>
        </w:rPr>
        <w:t xml:space="preserve"> file…</w:t>
      </w:r>
    </w:p>
    <w:p w14:paraId="7BA843B3" w14:textId="77777777" w:rsidR="001A5A50" w:rsidRPr="00EA7E93" w:rsidRDefault="001A5A50" w:rsidP="00EA7E93">
      <w:pPr>
        <w:pStyle w:val="Prrafodelista"/>
        <w:tabs>
          <w:tab w:val="left" w:pos="142"/>
        </w:tabs>
        <w:spacing w:after="0"/>
        <w:ind w:left="993"/>
        <w:jc w:val="both"/>
        <w:rPr>
          <w:noProof/>
          <w:sz w:val="24"/>
          <w:szCs w:val="24"/>
          <w:lang w:eastAsia="es-EC"/>
        </w:rPr>
      </w:pPr>
    </w:p>
    <w:p w14:paraId="7BA843B4" w14:textId="77777777" w:rsidR="001A5A50" w:rsidRPr="00EA7E93" w:rsidRDefault="001A5A50" w:rsidP="00EA7E93">
      <w:pPr>
        <w:pStyle w:val="Prrafodelista"/>
        <w:tabs>
          <w:tab w:val="left" w:pos="142"/>
        </w:tabs>
        <w:spacing w:after="0"/>
        <w:ind w:left="993"/>
        <w:jc w:val="both"/>
        <w:rPr>
          <w:sz w:val="24"/>
          <w:szCs w:val="24"/>
        </w:rPr>
      </w:pPr>
      <w:r w:rsidRPr="00EA7E93">
        <w:rPr>
          <w:noProof/>
          <w:sz w:val="24"/>
          <w:szCs w:val="24"/>
          <w:lang w:val="es-EC" w:eastAsia="es-EC"/>
        </w:rPr>
        <w:lastRenderedPageBreak/>
        <w:drawing>
          <wp:inline distT="0" distB="0" distL="0" distR="0" wp14:anchorId="7BA8470E" wp14:editId="7BA8470F">
            <wp:extent cx="5613621" cy="2981739"/>
            <wp:effectExtent l="0" t="0" r="6350" b="952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b="5659"/>
                    <a:stretch/>
                  </pic:blipFill>
                  <pic:spPr bwMode="auto">
                    <a:xfrm>
                      <a:off x="0" y="0"/>
                      <a:ext cx="5612130" cy="2980947"/>
                    </a:xfrm>
                    <a:prstGeom prst="rect">
                      <a:avLst/>
                    </a:prstGeom>
                    <a:ln>
                      <a:noFill/>
                    </a:ln>
                    <a:extLst>
                      <a:ext uri="{53640926-AAD7-44D8-BBD7-CCE9431645EC}">
                        <a14:shadowObscured xmlns:a14="http://schemas.microsoft.com/office/drawing/2010/main"/>
                      </a:ext>
                    </a:extLst>
                  </pic:spPr>
                </pic:pic>
              </a:graphicData>
            </a:graphic>
          </wp:inline>
        </w:drawing>
      </w:r>
    </w:p>
    <w:p w14:paraId="7BA843B5" w14:textId="77777777" w:rsidR="001A5A50" w:rsidRPr="00EA7E93" w:rsidRDefault="001A5A50" w:rsidP="00EA7E93">
      <w:pPr>
        <w:pStyle w:val="Prrafodelista"/>
        <w:tabs>
          <w:tab w:val="left" w:pos="142"/>
        </w:tabs>
        <w:spacing w:after="0"/>
        <w:ind w:left="993"/>
        <w:jc w:val="both"/>
        <w:rPr>
          <w:sz w:val="24"/>
          <w:szCs w:val="24"/>
        </w:rPr>
      </w:pPr>
    </w:p>
    <w:p w14:paraId="7BA843B6" w14:textId="77777777" w:rsidR="0056529F" w:rsidRPr="00EA7E93" w:rsidRDefault="001A5A50" w:rsidP="00EA7E93">
      <w:pPr>
        <w:pStyle w:val="Prrafodelista"/>
        <w:numPr>
          <w:ilvl w:val="2"/>
          <w:numId w:val="3"/>
        </w:numPr>
        <w:tabs>
          <w:tab w:val="left" w:pos="142"/>
        </w:tabs>
        <w:spacing w:after="0"/>
        <w:ind w:left="993" w:hanging="567"/>
        <w:jc w:val="both"/>
        <w:rPr>
          <w:sz w:val="24"/>
          <w:szCs w:val="24"/>
        </w:rPr>
      </w:pPr>
      <w:r w:rsidRPr="00EA7E93">
        <w:rPr>
          <w:sz w:val="24"/>
          <w:szCs w:val="24"/>
        </w:rPr>
        <w:t>Seleccionar la ruta y presionar Guardar</w:t>
      </w:r>
    </w:p>
    <w:p w14:paraId="7BA843B7" w14:textId="77777777" w:rsidR="001A5A50" w:rsidRPr="00EA7E93" w:rsidRDefault="001A5A50" w:rsidP="00EA7E93">
      <w:pPr>
        <w:pStyle w:val="Prrafodelista"/>
        <w:tabs>
          <w:tab w:val="left" w:pos="142"/>
        </w:tabs>
        <w:spacing w:after="0"/>
        <w:ind w:left="993"/>
        <w:jc w:val="both"/>
        <w:rPr>
          <w:sz w:val="24"/>
          <w:szCs w:val="24"/>
        </w:rPr>
      </w:pPr>
      <w:r w:rsidRPr="00EA7E93">
        <w:rPr>
          <w:noProof/>
          <w:sz w:val="24"/>
          <w:szCs w:val="24"/>
          <w:lang w:val="es-EC" w:eastAsia="es-EC"/>
        </w:rPr>
        <w:lastRenderedPageBreak/>
        <w:drawing>
          <wp:inline distT="0" distB="0" distL="0" distR="0" wp14:anchorId="7BA84710" wp14:editId="7BA84711">
            <wp:extent cx="5612130" cy="3949700"/>
            <wp:effectExtent l="0" t="0" r="762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3949700"/>
                    </a:xfrm>
                    <a:prstGeom prst="rect">
                      <a:avLst/>
                    </a:prstGeom>
                  </pic:spPr>
                </pic:pic>
              </a:graphicData>
            </a:graphic>
          </wp:inline>
        </w:drawing>
      </w:r>
    </w:p>
    <w:p w14:paraId="7BA843B8" w14:textId="77777777" w:rsidR="001A5A50" w:rsidRPr="00EA7E93" w:rsidRDefault="001A5A50" w:rsidP="00EA7E93">
      <w:pPr>
        <w:pStyle w:val="Prrafodelista"/>
        <w:tabs>
          <w:tab w:val="left" w:pos="142"/>
        </w:tabs>
        <w:spacing w:after="0"/>
        <w:ind w:left="993"/>
        <w:jc w:val="both"/>
        <w:rPr>
          <w:sz w:val="24"/>
          <w:szCs w:val="24"/>
        </w:rPr>
      </w:pPr>
    </w:p>
    <w:p w14:paraId="7BA843B9" w14:textId="77777777" w:rsidR="001A5A50" w:rsidRPr="00EA7E93" w:rsidRDefault="001A5A50"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Pasar el archivo generado a </w:t>
      </w:r>
      <w:proofErr w:type="spellStart"/>
      <w:r w:rsidRPr="00EA7E93">
        <w:rPr>
          <w:sz w:val="24"/>
          <w:szCs w:val="24"/>
        </w:rPr>
        <w:t>Infor</w:t>
      </w:r>
      <w:proofErr w:type="spellEnd"/>
      <w:r w:rsidRPr="00EA7E93">
        <w:rPr>
          <w:sz w:val="24"/>
          <w:szCs w:val="24"/>
        </w:rPr>
        <w:t xml:space="preserve"> para solicitar las licencias</w:t>
      </w:r>
    </w:p>
    <w:p w14:paraId="7BA843BA" w14:textId="77777777" w:rsidR="001A5A50" w:rsidRPr="00EA7E93" w:rsidRDefault="001A5A50" w:rsidP="00EA7E93">
      <w:pPr>
        <w:pStyle w:val="Prrafodelista"/>
        <w:tabs>
          <w:tab w:val="left" w:pos="142"/>
        </w:tabs>
        <w:spacing w:after="0"/>
        <w:ind w:left="993"/>
        <w:jc w:val="both"/>
        <w:rPr>
          <w:sz w:val="24"/>
          <w:szCs w:val="24"/>
        </w:rPr>
      </w:pPr>
    </w:p>
    <w:p w14:paraId="7BA843BB" w14:textId="77777777" w:rsidR="001A5A50" w:rsidRPr="00EA7E93" w:rsidRDefault="001A5A50"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Verificar que </w:t>
      </w:r>
      <w:proofErr w:type="gramStart"/>
      <w:r w:rsidRPr="00EA7E93">
        <w:rPr>
          <w:sz w:val="24"/>
          <w:szCs w:val="24"/>
        </w:rPr>
        <w:t>el estado de los componentes queden</w:t>
      </w:r>
      <w:proofErr w:type="gramEnd"/>
      <w:r w:rsidRPr="00EA7E93">
        <w:rPr>
          <w:sz w:val="24"/>
          <w:szCs w:val="24"/>
        </w:rPr>
        <w:t xml:space="preserve"> de la siguiente</w:t>
      </w:r>
      <w:r w:rsidR="0040686A" w:rsidRPr="00EA7E93">
        <w:rPr>
          <w:sz w:val="24"/>
          <w:szCs w:val="24"/>
        </w:rPr>
        <w:t xml:space="preserve"> forma una vez suministrada la clave de activación</w:t>
      </w:r>
    </w:p>
    <w:p w14:paraId="7BA843BC" w14:textId="77777777" w:rsidR="0040686A" w:rsidRPr="00EA7E93" w:rsidRDefault="0040686A" w:rsidP="00EA7E93">
      <w:pPr>
        <w:pStyle w:val="Prrafodelista"/>
        <w:jc w:val="both"/>
        <w:rPr>
          <w:sz w:val="24"/>
          <w:szCs w:val="24"/>
        </w:rPr>
      </w:pPr>
      <w:r w:rsidRPr="00EA7E93">
        <w:rPr>
          <w:noProof/>
          <w:sz w:val="24"/>
          <w:szCs w:val="24"/>
          <w:lang w:val="es-EC" w:eastAsia="es-EC"/>
        </w:rPr>
        <w:lastRenderedPageBreak/>
        <w:drawing>
          <wp:inline distT="0" distB="0" distL="0" distR="0" wp14:anchorId="7BA84712" wp14:editId="7BA84713">
            <wp:extent cx="5612130" cy="2995295"/>
            <wp:effectExtent l="0" t="0" r="762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2995295"/>
                    </a:xfrm>
                    <a:prstGeom prst="rect">
                      <a:avLst/>
                    </a:prstGeom>
                  </pic:spPr>
                </pic:pic>
              </a:graphicData>
            </a:graphic>
          </wp:inline>
        </w:drawing>
      </w:r>
    </w:p>
    <w:p w14:paraId="7BA843BD" w14:textId="77777777" w:rsidR="0040686A" w:rsidRPr="00EA7E93" w:rsidRDefault="0040686A" w:rsidP="00EA7E93">
      <w:pPr>
        <w:pStyle w:val="Prrafodelista"/>
        <w:jc w:val="both"/>
        <w:rPr>
          <w:sz w:val="24"/>
          <w:szCs w:val="24"/>
        </w:rPr>
      </w:pPr>
      <w:r w:rsidRPr="00EA7E93">
        <w:rPr>
          <w:noProof/>
          <w:sz w:val="24"/>
          <w:szCs w:val="24"/>
          <w:lang w:val="es-EC" w:eastAsia="es-EC"/>
        </w:rPr>
        <w:lastRenderedPageBreak/>
        <w:drawing>
          <wp:inline distT="0" distB="0" distL="0" distR="0" wp14:anchorId="7BA84714" wp14:editId="7BA84715">
            <wp:extent cx="5612130" cy="2995295"/>
            <wp:effectExtent l="0" t="0" r="762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12130" cy="2995295"/>
                    </a:xfrm>
                    <a:prstGeom prst="rect">
                      <a:avLst/>
                    </a:prstGeom>
                  </pic:spPr>
                </pic:pic>
              </a:graphicData>
            </a:graphic>
          </wp:inline>
        </w:drawing>
      </w:r>
    </w:p>
    <w:p w14:paraId="7BA843BE" w14:textId="77777777" w:rsidR="0040686A" w:rsidRPr="00EA7E93" w:rsidRDefault="0040686A" w:rsidP="00EA7E93">
      <w:pPr>
        <w:pStyle w:val="Prrafodelista"/>
        <w:jc w:val="both"/>
        <w:rPr>
          <w:sz w:val="24"/>
          <w:szCs w:val="24"/>
        </w:rPr>
      </w:pPr>
      <w:r w:rsidRPr="00EA7E93">
        <w:rPr>
          <w:noProof/>
          <w:sz w:val="24"/>
          <w:szCs w:val="24"/>
          <w:lang w:val="es-EC" w:eastAsia="es-EC"/>
        </w:rPr>
        <w:lastRenderedPageBreak/>
        <w:drawing>
          <wp:inline distT="0" distB="0" distL="0" distR="0" wp14:anchorId="7BA84716" wp14:editId="7BA84717">
            <wp:extent cx="5612130" cy="2995295"/>
            <wp:effectExtent l="0" t="0" r="7620" b="0"/>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2995295"/>
                    </a:xfrm>
                    <a:prstGeom prst="rect">
                      <a:avLst/>
                    </a:prstGeom>
                  </pic:spPr>
                </pic:pic>
              </a:graphicData>
            </a:graphic>
          </wp:inline>
        </w:drawing>
      </w:r>
    </w:p>
    <w:p w14:paraId="7BA843BF" w14:textId="77777777" w:rsidR="0040686A" w:rsidRPr="00EA7E93" w:rsidRDefault="0040686A" w:rsidP="00EA7E93">
      <w:pPr>
        <w:pStyle w:val="Prrafodelista"/>
        <w:tabs>
          <w:tab w:val="left" w:pos="142"/>
        </w:tabs>
        <w:spacing w:after="0"/>
        <w:ind w:left="993"/>
        <w:jc w:val="both"/>
        <w:rPr>
          <w:sz w:val="24"/>
          <w:szCs w:val="24"/>
        </w:rPr>
      </w:pPr>
    </w:p>
    <w:p w14:paraId="7BA843C0" w14:textId="77777777" w:rsidR="0056529F" w:rsidRPr="00EA7E93" w:rsidRDefault="0056529F" w:rsidP="00EA7E93">
      <w:pPr>
        <w:pStyle w:val="Prrafodelista"/>
        <w:tabs>
          <w:tab w:val="left" w:pos="142"/>
        </w:tabs>
        <w:spacing w:after="0"/>
        <w:ind w:left="993"/>
        <w:jc w:val="both"/>
        <w:rPr>
          <w:sz w:val="24"/>
          <w:szCs w:val="24"/>
        </w:rPr>
      </w:pPr>
    </w:p>
    <w:p w14:paraId="7BA843C1" w14:textId="77777777" w:rsidR="0004116E" w:rsidRPr="00EA7E93" w:rsidRDefault="0004116E" w:rsidP="00EA7E93">
      <w:pPr>
        <w:pStyle w:val="Prrafodelista"/>
        <w:tabs>
          <w:tab w:val="left" w:pos="142"/>
        </w:tabs>
        <w:spacing w:after="0"/>
        <w:ind w:left="993" w:hanging="567"/>
        <w:jc w:val="both"/>
        <w:rPr>
          <w:sz w:val="24"/>
          <w:szCs w:val="24"/>
        </w:rPr>
      </w:pPr>
    </w:p>
    <w:p w14:paraId="7BA843C2" w14:textId="77777777" w:rsidR="0004116E" w:rsidRPr="00EA7E93" w:rsidRDefault="0004116E" w:rsidP="00EA7E93">
      <w:pPr>
        <w:tabs>
          <w:tab w:val="left" w:pos="142"/>
        </w:tabs>
        <w:spacing w:after="0"/>
        <w:ind w:left="993" w:hanging="567"/>
        <w:jc w:val="both"/>
        <w:rPr>
          <w:sz w:val="24"/>
          <w:szCs w:val="24"/>
          <w:lang w:val="es-EC"/>
        </w:rPr>
      </w:pPr>
    </w:p>
    <w:p w14:paraId="7BA843C3" w14:textId="77777777" w:rsidR="0004116E" w:rsidRPr="00EA7E93" w:rsidRDefault="0004116E" w:rsidP="00EA7E93">
      <w:pPr>
        <w:tabs>
          <w:tab w:val="left" w:pos="142"/>
        </w:tabs>
        <w:spacing w:after="0"/>
        <w:ind w:left="993" w:hanging="567"/>
        <w:jc w:val="both"/>
        <w:rPr>
          <w:sz w:val="24"/>
          <w:szCs w:val="24"/>
          <w:lang w:val="es-EC"/>
        </w:rPr>
      </w:pPr>
    </w:p>
    <w:p w14:paraId="7BA843C4" w14:textId="77777777" w:rsidR="0004116E" w:rsidRPr="00EA7E93" w:rsidRDefault="0004116E" w:rsidP="00EA7E93">
      <w:pPr>
        <w:tabs>
          <w:tab w:val="left" w:pos="142"/>
        </w:tabs>
        <w:ind w:left="993" w:hanging="567"/>
        <w:jc w:val="both"/>
        <w:rPr>
          <w:b/>
          <w:sz w:val="24"/>
          <w:szCs w:val="24"/>
          <w:lang w:val="es-EC"/>
        </w:rPr>
      </w:pPr>
      <w:r w:rsidRPr="00EA7E93">
        <w:rPr>
          <w:b/>
          <w:sz w:val="24"/>
          <w:szCs w:val="24"/>
          <w:lang w:val="es-EC"/>
        </w:rPr>
        <w:br w:type="page"/>
      </w:r>
    </w:p>
    <w:p w14:paraId="7BA843C5" w14:textId="77777777" w:rsidR="0004116E" w:rsidRPr="00EA7E93" w:rsidRDefault="0004116E" w:rsidP="00EA7E93">
      <w:pPr>
        <w:pStyle w:val="Ttulo1"/>
        <w:keepLines/>
        <w:numPr>
          <w:ilvl w:val="1"/>
          <w:numId w:val="3"/>
        </w:numPr>
        <w:suppressAutoHyphens w:val="0"/>
        <w:spacing w:before="0" w:after="0" w:line="276" w:lineRule="auto"/>
        <w:ind w:left="993" w:hanging="709"/>
        <w:rPr>
          <w:rFonts w:asciiTheme="minorHAnsi" w:hAnsiTheme="minorHAnsi"/>
          <w:sz w:val="24"/>
          <w:szCs w:val="24"/>
        </w:rPr>
      </w:pPr>
      <w:bookmarkStart w:id="133" w:name="_Toc421528185"/>
      <w:bookmarkStart w:id="134" w:name="_Toc450235626"/>
      <w:r w:rsidRPr="00EA7E93">
        <w:rPr>
          <w:rFonts w:asciiTheme="minorHAnsi" w:hAnsiTheme="minorHAnsi"/>
          <w:sz w:val="24"/>
          <w:szCs w:val="24"/>
        </w:rPr>
        <w:lastRenderedPageBreak/>
        <w:t xml:space="preserve">Instalar instancia de </w:t>
      </w:r>
      <w:proofErr w:type="spellStart"/>
      <w:r w:rsidRPr="00EA7E93">
        <w:rPr>
          <w:rFonts w:asciiTheme="minorHAnsi" w:hAnsiTheme="minorHAnsi"/>
          <w:sz w:val="24"/>
          <w:szCs w:val="24"/>
        </w:rPr>
        <w:t>Infor</w:t>
      </w:r>
      <w:bookmarkEnd w:id="133"/>
      <w:bookmarkEnd w:id="134"/>
      <w:proofErr w:type="spellEnd"/>
    </w:p>
    <w:p w14:paraId="7BA843C6" w14:textId="77777777" w:rsidR="0004116E" w:rsidRPr="00EA7E93" w:rsidRDefault="0004116E" w:rsidP="00EA7E93">
      <w:pPr>
        <w:tabs>
          <w:tab w:val="left" w:pos="142"/>
        </w:tabs>
        <w:spacing w:after="0"/>
        <w:ind w:left="993" w:hanging="567"/>
        <w:jc w:val="both"/>
        <w:rPr>
          <w:b/>
          <w:sz w:val="24"/>
          <w:szCs w:val="24"/>
        </w:rPr>
      </w:pPr>
    </w:p>
    <w:p w14:paraId="7BA843C7" w14:textId="77777777" w:rsidR="0004116E" w:rsidRPr="00EA7E93" w:rsidRDefault="0004116E" w:rsidP="00EA7E93">
      <w:pPr>
        <w:pStyle w:val="Prrafodelista"/>
        <w:numPr>
          <w:ilvl w:val="2"/>
          <w:numId w:val="3"/>
        </w:numPr>
        <w:tabs>
          <w:tab w:val="left" w:pos="142"/>
          <w:tab w:val="left" w:pos="993"/>
        </w:tabs>
        <w:spacing w:after="0"/>
        <w:ind w:left="993" w:hanging="567"/>
        <w:jc w:val="both"/>
        <w:rPr>
          <w:sz w:val="24"/>
          <w:szCs w:val="24"/>
        </w:rPr>
      </w:pPr>
      <w:r w:rsidRPr="00EA7E93">
        <w:rPr>
          <w:sz w:val="24"/>
          <w:szCs w:val="24"/>
        </w:rPr>
        <w:t xml:space="preserve">Abrir directorio instanciado de instaladores de </w:t>
      </w:r>
      <w:proofErr w:type="spellStart"/>
      <w:r w:rsidRPr="00EA7E93">
        <w:rPr>
          <w:sz w:val="24"/>
          <w:szCs w:val="24"/>
        </w:rPr>
        <w:t>Infor</w:t>
      </w:r>
      <w:proofErr w:type="spellEnd"/>
      <w:r w:rsidRPr="00EA7E93">
        <w:rPr>
          <w:sz w:val="24"/>
          <w:szCs w:val="24"/>
        </w:rPr>
        <w:t xml:space="preserve"> </w:t>
      </w:r>
      <w:r w:rsidR="008E5AB4" w:rsidRPr="00EA7E93">
        <w:rPr>
          <w:sz w:val="24"/>
          <w:szCs w:val="24"/>
        </w:rPr>
        <w:t>$</w:t>
      </w:r>
      <w:r w:rsidR="00DD0845" w:rsidRPr="00EA7E93">
        <w:rPr>
          <w:sz w:val="24"/>
          <w:szCs w:val="24"/>
        </w:rPr>
        <w:t>{STA}\</w:t>
      </w:r>
      <w:proofErr w:type="spellStart"/>
      <w:r w:rsidR="00DD0845" w:rsidRPr="00EA7E93">
        <w:rPr>
          <w:sz w:val="24"/>
          <w:szCs w:val="24"/>
        </w:rPr>
        <w:t>Start</w:t>
      </w:r>
      <w:proofErr w:type="spellEnd"/>
      <w:r w:rsidR="00DD0845" w:rsidRPr="00EA7E93">
        <w:rPr>
          <w:sz w:val="24"/>
          <w:szCs w:val="24"/>
        </w:rPr>
        <w:t xml:space="preserve"> </w:t>
      </w:r>
      <w:r w:rsidRPr="00EA7E93">
        <w:rPr>
          <w:sz w:val="24"/>
          <w:szCs w:val="24"/>
        </w:rPr>
        <w:t xml:space="preserve">y ejecutar el archivo </w:t>
      </w:r>
      <w:proofErr w:type="spellStart"/>
      <w:r w:rsidRPr="00EA7E93">
        <w:rPr>
          <w:sz w:val="24"/>
          <w:szCs w:val="24"/>
        </w:rPr>
        <w:t>InstallationWizard</w:t>
      </w:r>
      <w:proofErr w:type="spellEnd"/>
    </w:p>
    <w:p w14:paraId="7BA843C8" w14:textId="77777777" w:rsidR="0092571F" w:rsidRPr="00EA7E93" w:rsidRDefault="00923817" w:rsidP="00EA7E93">
      <w:pPr>
        <w:pStyle w:val="Prrafodelista"/>
        <w:tabs>
          <w:tab w:val="left" w:pos="142"/>
          <w:tab w:val="left" w:pos="993"/>
        </w:tabs>
        <w:spacing w:after="0"/>
        <w:ind w:left="993" w:hanging="567"/>
        <w:jc w:val="both"/>
        <w:rPr>
          <w:sz w:val="24"/>
          <w:szCs w:val="24"/>
        </w:rPr>
      </w:pPr>
      <w:r w:rsidRPr="00EA7E93">
        <w:rPr>
          <w:noProof/>
          <w:sz w:val="24"/>
          <w:szCs w:val="24"/>
          <w:lang w:val="es-EC" w:eastAsia="es-EC"/>
        </w:rPr>
        <w:drawing>
          <wp:inline distT="0" distB="0" distL="0" distR="0" wp14:anchorId="7BA84718" wp14:editId="7BA84719">
            <wp:extent cx="5612130" cy="3952240"/>
            <wp:effectExtent l="0" t="0" r="762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3952240"/>
                    </a:xfrm>
                    <a:prstGeom prst="rect">
                      <a:avLst/>
                    </a:prstGeom>
                  </pic:spPr>
                </pic:pic>
              </a:graphicData>
            </a:graphic>
          </wp:inline>
        </w:drawing>
      </w:r>
    </w:p>
    <w:p w14:paraId="7BA843C9" w14:textId="77777777" w:rsidR="00DD0845" w:rsidRPr="00EA7E93" w:rsidRDefault="00DD0845" w:rsidP="00EA7E93">
      <w:pPr>
        <w:pStyle w:val="Prrafodelista"/>
        <w:tabs>
          <w:tab w:val="left" w:pos="142"/>
          <w:tab w:val="left" w:pos="993"/>
        </w:tabs>
        <w:spacing w:after="0"/>
        <w:ind w:left="993" w:hanging="567"/>
        <w:jc w:val="both"/>
        <w:rPr>
          <w:sz w:val="24"/>
          <w:szCs w:val="24"/>
        </w:rPr>
      </w:pPr>
    </w:p>
    <w:p w14:paraId="7BA843CA" w14:textId="77777777" w:rsidR="0004116E" w:rsidRPr="00EA7E93" w:rsidRDefault="0004116E" w:rsidP="00EA7E93">
      <w:pPr>
        <w:pStyle w:val="Prrafodelista"/>
        <w:numPr>
          <w:ilvl w:val="2"/>
          <w:numId w:val="3"/>
        </w:numPr>
        <w:tabs>
          <w:tab w:val="left" w:pos="142"/>
          <w:tab w:val="left" w:pos="993"/>
        </w:tabs>
        <w:spacing w:after="0"/>
        <w:ind w:left="993" w:hanging="567"/>
        <w:jc w:val="both"/>
        <w:rPr>
          <w:sz w:val="24"/>
          <w:szCs w:val="24"/>
        </w:rPr>
      </w:pPr>
      <w:r w:rsidRPr="00EA7E93">
        <w:rPr>
          <w:sz w:val="24"/>
          <w:szCs w:val="24"/>
        </w:rPr>
        <w:t>Verificar el indicador de la preparación de la instalación</w:t>
      </w:r>
    </w:p>
    <w:p w14:paraId="7BA843CB" w14:textId="77777777" w:rsidR="0004116E" w:rsidRPr="00EA7E93" w:rsidRDefault="0004116E" w:rsidP="00EA7E93">
      <w:pPr>
        <w:pStyle w:val="Prrafodelista"/>
        <w:tabs>
          <w:tab w:val="left" w:pos="142"/>
          <w:tab w:val="left" w:pos="993"/>
        </w:tabs>
        <w:spacing w:after="0"/>
        <w:ind w:left="993" w:hanging="567"/>
        <w:jc w:val="both"/>
        <w:rPr>
          <w:noProof/>
          <w:sz w:val="24"/>
          <w:szCs w:val="24"/>
          <w:lang w:eastAsia="es-EC"/>
        </w:rPr>
      </w:pPr>
    </w:p>
    <w:p w14:paraId="7BA843CC" w14:textId="77777777" w:rsidR="0004116E" w:rsidRPr="00EA7E93" w:rsidRDefault="00923817" w:rsidP="00EA7E93">
      <w:pPr>
        <w:pStyle w:val="Prrafodelista"/>
        <w:tabs>
          <w:tab w:val="left" w:pos="142"/>
          <w:tab w:val="left" w:pos="993"/>
        </w:tabs>
        <w:spacing w:after="0"/>
        <w:ind w:left="993" w:hanging="567"/>
        <w:jc w:val="both"/>
        <w:rPr>
          <w:sz w:val="24"/>
          <w:szCs w:val="24"/>
        </w:rPr>
      </w:pPr>
      <w:r w:rsidRPr="00EA7E93">
        <w:rPr>
          <w:noProof/>
          <w:sz w:val="24"/>
          <w:szCs w:val="24"/>
          <w:lang w:val="es-EC" w:eastAsia="es-EC"/>
        </w:rPr>
        <w:lastRenderedPageBreak/>
        <w:drawing>
          <wp:inline distT="0" distB="0" distL="0" distR="0" wp14:anchorId="7BA8471A" wp14:editId="7BA8471B">
            <wp:extent cx="4895850" cy="3743325"/>
            <wp:effectExtent l="0" t="0" r="0" b="952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895850" cy="3743325"/>
                    </a:xfrm>
                    <a:prstGeom prst="rect">
                      <a:avLst/>
                    </a:prstGeom>
                  </pic:spPr>
                </pic:pic>
              </a:graphicData>
            </a:graphic>
          </wp:inline>
        </w:drawing>
      </w:r>
    </w:p>
    <w:p w14:paraId="7BA843CD" w14:textId="77777777" w:rsidR="0004116E" w:rsidRPr="00EA7E93" w:rsidRDefault="0004116E" w:rsidP="00EA7E93">
      <w:pPr>
        <w:pStyle w:val="Prrafodelista"/>
        <w:tabs>
          <w:tab w:val="left" w:pos="142"/>
          <w:tab w:val="left" w:pos="993"/>
        </w:tabs>
        <w:spacing w:after="0"/>
        <w:ind w:left="993" w:hanging="567"/>
        <w:jc w:val="both"/>
        <w:rPr>
          <w:sz w:val="24"/>
          <w:szCs w:val="24"/>
        </w:rPr>
      </w:pPr>
    </w:p>
    <w:p w14:paraId="7BA843CE" w14:textId="77777777" w:rsidR="0004116E" w:rsidRPr="00EA7E93" w:rsidRDefault="0004116E" w:rsidP="00EA7E93">
      <w:pPr>
        <w:pStyle w:val="Prrafodelista"/>
        <w:numPr>
          <w:ilvl w:val="2"/>
          <w:numId w:val="3"/>
        </w:numPr>
        <w:tabs>
          <w:tab w:val="left" w:pos="142"/>
          <w:tab w:val="left" w:pos="993"/>
        </w:tabs>
        <w:spacing w:after="0"/>
        <w:ind w:left="993" w:hanging="567"/>
        <w:jc w:val="both"/>
        <w:rPr>
          <w:sz w:val="24"/>
          <w:szCs w:val="24"/>
        </w:rPr>
      </w:pPr>
      <w:r w:rsidRPr="00EA7E93">
        <w:rPr>
          <w:sz w:val="24"/>
          <w:szCs w:val="24"/>
        </w:rPr>
        <w:t>Presionar Next</w:t>
      </w:r>
    </w:p>
    <w:p w14:paraId="7BA843CF" w14:textId="77777777" w:rsidR="0004116E" w:rsidRPr="00EA7E93" w:rsidRDefault="00923817" w:rsidP="00EA7E93">
      <w:pPr>
        <w:pStyle w:val="Prrafodelista"/>
        <w:tabs>
          <w:tab w:val="left" w:pos="142"/>
          <w:tab w:val="left" w:pos="993"/>
        </w:tabs>
        <w:spacing w:after="0"/>
        <w:ind w:left="993" w:hanging="567"/>
        <w:jc w:val="both"/>
        <w:rPr>
          <w:sz w:val="24"/>
          <w:szCs w:val="24"/>
        </w:rPr>
      </w:pPr>
      <w:r w:rsidRPr="00EA7E93">
        <w:rPr>
          <w:noProof/>
          <w:sz w:val="24"/>
          <w:szCs w:val="24"/>
          <w:lang w:val="es-EC" w:eastAsia="es-EC"/>
        </w:rPr>
        <w:lastRenderedPageBreak/>
        <w:drawing>
          <wp:inline distT="0" distB="0" distL="0" distR="0" wp14:anchorId="7BA8471C" wp14:editId="7BA8471D">
            <wp:extent cx="4914900" cy="3571875"/>
            <wp:effectExtent l="0" t="0" r="0"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914900" cy="3571875"/>
                    </a:xfrm>
                    <a:prstGeom prst="rect">
                      <a:avLst/>
                    </a:prstGeom>
                  </pic:spPr>
                </pic:pic>
              </a:graphicData>
            </a:graphic>
          </wp:inline>
        </w:drawing>
      </w:r>
    </w:p>
    <w:p w14:paraId="7BA843D0" w14:textId="77777777" w:rsidR="0004116E" w:rsidRPr="00EA7E93" w:rsidRDefault="0004116E" w:rsidP="00EA7E93">
      <w:pPr>
        <w:pStyle w:val="Prrafodelista"/>
        <w:tabs>
          <w:tab w:val="left" w:pos="142"/>
          <w:tab w:val="left" w:pos="993"/>
        </w:tabs>
        <w:spacing w:after="0"/>
        <w:ind w:left="993" w:hanging="567"/>
        <w:jc w:val="both"/>
        <w:rPr>
          <w:sz w:val="24"/>
          <w:szCs w:val="24"/>
        </w:rPr>
      </w:pPr>
    </w:p>
    <w:p w14:paraId="7BA843D1" w14:textId="77777777" w:rsidR="0004116E" w:rsidRPr="00EA7E93" w:rsidRDefault="0004116E" w:rsidP="00EA7E93">
      <w:pPr>
        <w:pStyle w:val="Prrafodelista"/>
        <w:numPr>
          <w:ilvl w:val="2"/>
          <w:numId w:val="3"/>
        </w:numPr>
        <w:tabs>
          <w:tab w:val="left" w:pos="142"/>
          <w:tab w:val="left" w:pos="993"/>
        </w:tabs>
        <w:spacing w:after="0"/>
        <w:ind w:left="993" w:hanging="567"/>
        <w:jc w:val="both"/>
        <w:rPr>
          <w:sz w:val="24"/>
          <w:szCs w:val="24"/>
        </w:rPr>
      </w:pPr>
      <w:r w:rsidRPr="00EA7E93">
        <w:rPr>
          <w:sz w:val="24"/>
          <w:szCs w:val="24"/>
        </w:rPr>
        <w:t>Digitar el nombre de la instancia o ambiente a instalar y presionar Next</w:t>
      </w:r>
    </w:p>
    <w:p w14:paraId="7BA843D2" w14:textId="77777777" w:rsidR="0004116E" w:rsidRPr="00EA7E93" w:rsidRDefault="00923817" w:rsidP="00EA7E93">
      <w:pPr>
        <w:pStyle w:val="Prrafodelista"/>
        <w:tabs>
          <w:tab w:val="left" w:pos="142"/>
          <w:tab w:val="left" w:pos="993"/>
        </w:tabs>
        <w:spacing w:after="0"/>
        <w:ind w:left="993" w:hanging="567"/>
        <w:jc w:val="both"/>
        <w:rPr>
          <w:sz w:val="24"/>
          <w:szCs w:val="24"/>
        </w:rPr>
      </w:pPr>
      <w:r w:rsidRPr="00EA7E93">
        <w:rPr>
          <w:noProof/>
          <w:sz w:val="24"/>
          <w:szCs w:val="24"/>
          <w:lang w:val="es-EC" w:eastAsia="es-EC"/>
        </w:rPr>
        <w:drawing>
          <wp:inline distT="0" distB="0" distL="0" distR="0" wp14:anchorId="7BA8471E" wp14:editId="7BA8471F">
            <wp:extent cx="4914900" cy="3571875"/>
            <wp:effectExtent l="0" t="0" r="0"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914900" cy="3571875"/>
                    </a:xfrm>
                    <a:prstGeom prst="rect">
                      <a:avLst/>
                    </a:prstGeom>
                  </pic:spPr>
                </pic:pic>
              </a:graphicData>
            </a:graphic>
          </wp:inline>
        </w:drawing>
      </w:r>
    </w:p>
    <w:p w14:paraId="7BA843D3" w14:textId="77777777" w:rsidR="0004116E" w:rsidRPr="00EA7E93" w:rsidRDefault="0004116E" w:rsidP="00EA7E93">
      <w:pPr>
        <w:pStyle w:val="Prrafodelista"/>
        <w:tabs>
          <w:tab w:val="left" w:pos="142"/>
          <w:tab w:val="left" w:pos="993"/>
        </w:tabs>
        <w:spacing w:after="0"/>
        <w:ind w:left="993" w:hanging="567"/>
        <w:jc w:val="both"/>
        <w:rPr>
          <w:sz w:val="24"/>
          <w:szCs w:val="24"/>
        </w:rPr>
      </w:pPr>
      <w:r w:rsidRPr="00EA7E93">
        <w:rPr>
          <w:sz w:val="24"/>
          <w:szCs w:val="24"/>
        </w:rPr>
        <w:t xml:space="preserve">Nota: En caso de que se haya hecho una instalación previa fallida, en la sección </w:t>
      </w:r>
      <w:proofErr w:type="spellStart"/>
      <w:r w:rsidRPr="00EA7E93">
        <w:rPr>
          <w:sz w:val="24"/>
          <w:szCs w:val="24"/>
        </w:rPr>
        <w:t>Existing</w:t>
      </w:r>
      <w:proofErr w:type="spellEnd"/>
      <w:r w:rsidRPr="00EA7E93">
        <w:rPr>
          <w:sz w:val="24"/>
          <w:szCs w:val="24"/>
        </w:rPr>
        <w:t xml:space="preserve"> </w:t>
      </w:r>
      <w:proofErr w:type="spellStart"/>
      <w:r w:rsidRPr="00EA7E93">
        <w:rPr>
          <w:sz w:val="24"/>
          <w:szCs w:val="24"/>
        </w:rPr>
        <w:t>Environments</w:t>
      </w:r>
      <w:proofErr w:type="spellEnd"/>
      <w:r w:rsidRPr="00EA7E93">
        <w:rPr>
          <w:sz w:val="24"/>
          <w:szCs w:val="24"/>
        </w:rPr>
        <w:t xml:space="preserve"> aparecerá el nombre de la instancia, en caso de ser la misma a instalar se la debe seleccionar.</w:t>
      </w:r>
    </w:p>
    <w:p w14:paraId="7BA843D4" w14:textId="77777777" w:rsidR="0004116E" w:rsidRPr="00EA7E93" w:rsidRDefault="0004116E" w:rsidP="00EA7E93">
      <w:pPr>
        <w:pStyle w:val="Prrafodelista"/>
        <w:tabs>
          <w:tab w:val="left" w:pos="142"/>
          <w:tab w:val="left" w:pos="993"/>
        </w:tabs>
        <w:spacing w:after="0"/>
        <w:ind w:left="993" w:hanging="567"/>
        <w:jc w:val="both"/>
        <w:rPr>
          <w:sz w:val="24"/>
          <w:szCs w:val="24"/>
        </w:rPr>
      </w:pPr>
    </w:p>
    <w:p w14:paraId="7BA843D5" w14:textId="77777777" w:rsidR="0004116E" w:rsidRPr="00EA7E93" w:rsidRDefault="0004116E" w:rsidP="00EA7E93">
      <w:pPr>
        <w:pStyle w:val="Prrafodelista"/>
        <w:numPr>
          <w:ilvl w:val="2"/>
          <w:numId w:val="3"/>
        </w:numPr>
        <w:tabs>
          <w:tab w:val="left" w:pos="142"/>
          <w:tab w:val="left" w:pos="993"/>
        </w:tabs>
        <w:spacing w:after="0"/>
        <w:ind w:left="993" w:hanging="567"/>
        <w:jc w:val="both"/>
        <w:rPr>
          <w:sz w:val="24"/>
          <w:szCs w:val="24"/>
        </w:rPr>
      </w:pPr>
      <w:r w:rsidRPr="00EA7E93">
        <w:rPr>
          <w:sz w:val="24"/>
          <w:szCs w:val="24"/>
        </w:rPr>
        <w:t>Seleccionar la unidad que se desea instalar, presionar Next</w:t>
      </w:r>
    </w:p>
    <w:p w14:paraId="7BA843D6" w14:textId="77777777" w:rsidR="0004116E" w:rsidRPr="00EA7E93" w:rsidRDefault="00923817" w:rsidP="00EA7E93">
      <w:pPr>
        <w:pStyle w:val="Prrafodelista"/>
        <w:tabs>
          <w:tab w:val="left" w:pos="142"/>
          <w:tab w:val="left" w:pos="993"/>
        </w:tabs>
        <w:spacing w:after="0"/>
        <w:ind w:left="993" w:hanging="567"/>
        <w:jc w:val="both"/>
        <w:rPr>
          <w:sz w:val="24"/>
          <w:szCs w:val="24"/>
        </w:rPr>
      </w:pPr>
      <w:r w:rsidRPr="00EA7E93">
        <w:rPr>
          <w:noProof/>
          <w:sz w:val="24"/>
          <w:szCs w:val="24"/>
          <w:lang w:val="es-EC" w:eastAsia="es-EC"/>
        </w:rPr>
        <w:drawing>
          <wp:inline distT="0" distB="0" distL="0" distR="0" wp14:anchorId="7BA84720" wp14:editId="7BA84721">
            <wp:extent cx="4914900" cy="3571875"/>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914900" cy="3571875"/>
                    </a:xfrm>
                    <a:prstGeom prst="rect">
                      <a:avLst/>
                    </a:prstGeom>
                  </pic:spPr>
                </pic:pic>
              </a:graphicData>
            </a:graphic>
          </wp:inline>
        </w:drawing>
      </w:r>
    </w:p>
    <w:p w14:paraId="7BA843D7" w14:textId="77777777" w:rsidR="00A85F92" w:rsidRPr="00EA7E93" w:rsidRDefault="00A85F92" w:rsidP="00EA7E93">
      <w:pPr>
        <w:pStyle w:val="Prrafodelista"/>
        <w:tabs>
          <w:tab w:val="left" w:pos="142"/>
          <w:tab w:val="left" w:pos="993"/>
        </w:tabs>
        <w:spacing w:after="0"/>
        <w:ind w:left="993" w:hanging="567"/>
        <w:jc w:val="both"/>
        <w:rPr>
          <w:sz w:val="24"/>
          <w:szCs w:val="24"/>
        </w:rPr>
      </w:pPr>
    </w:p>
    <w:p w14:paraId="7BA843D8" w14:textId="77777777" w:rsidR="0004116E" w:rsidRPr="00EA7E93" w:rsidRDefault="0004116E" w:rsidP="00EA7E93">
      <w:pPr>
        <w:pStyle w:val="Prrafodelista"/>
        <w:numPr>
          <w:ilvl w:val="2"/>
          <w:numId w:val="3"/>
        </w:numPr>
        <w:tabs>
          <w:tab w:val="left" w:pos="142"/>
          <w:tab w:val="left" w:pos="993"/>
        </w:tabs>
        <w:spacing w:after="0"/>
        <w:ind w:left="993" w:hanging="567"/>
        <w:jc w:val="both"/>
        <w:rPr>
          <w:sz w:val="24"/>
          <w:szCs w:val="24"/>
        </w:rPr>
      </w:pPr>
      <w:r w:rsidRPr="00EA7E93">
        <w:rPr>
          <w:sz w:val="24"/>
          <w:szCs w:val="24"/>
        </w:rPr>
        <w:t xml:space="preserve">Seleccionar el </w:t>
      </w:r>
      <w:proofErr w:type="spellStart"/>
      <w:r w:rsidRPr="00EA7E93">
        <w:rPr>
          <w:sz w:val="24"/>
          <w:szCs w:val="24"/>
        </w:rPr>
        <w:t>Porting</w:t>
      </w:r>
      <w:proofErr w:type="spellEnd"/>
      <w:r w:rsidRPr="00EA7E93">
        <w:rPr>
          <w:sz w:val="24"/>
          <w:szCs w:val="24"/>
        </w:rPr>
        <w:t xml:space="preserve"> Set a instalar, presionar Next</w:t>
      </w:r>
    </w:p>
    <w:p w14:paraId="7BA843D9" w14:textId="77777777" w:rsidR="0004116E" w:rsidRPr="00EA7E93" w:rsidRDefault="00923817" w:rsidP="00EA7E93">
      <w:pPr>
        <w:pStyle w:val="Prrafodelista"/>
        <w:tabs>
          <w:tab w:val="left" w:pos="142"/>
          <w:tab w:val="left" w:pos="993"/>
        </w:tabs>
        <w:spacing w:after="0"/>
        <w:ind w:left="993" w:hanging="567"/>
        <w:jc w:val="both"/>
        <w:rPr>
          <w:sz w:val="24"/>
          <w:szCs w:val="24"/>
        </w:rPr>
      </w:pPr>
      <w:r w:rsidRPr="00EA7E93">
        <w:rPr>
          <w:noProof/>
          <w:sz w:val="24"/>
          <w:szCs w:val="24"/>
          <w:lang w:val="es-EC" w:eastAsia="es-EC"/>
        </w:rPr>
        <w:drawing>
          <wp:inline distT="0" distB="0" distL="0" distR="0" wp14:anchorId="7BA84722" wp14:editId="7BA84723">
            <wp:extent cx="4914900" cy="3571875"/>
            <wp:effectExtent l="0" t="0" r="0" b="952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914900" cy="3571875"/>
                    </a:xfrm>
                    <a:prstGeom prst="rect">
                      <a:avLst/>
                    </a:prstGeom>
                  </pic:spPr>
                </pic:pic>
              </a:graphicData>
            </a:graphic>
          </wp:inline>
        </w:drawing>
      </w:r>
    </w:p>
    <w:p w14:paraId="7BA843DA" w14:textId="77777777" w:rsidR="0004116E" w:rsidRPr="00EA7E93" w:rsidRDefault="0004116E" w:rsidP="00EA7E93">
      <w:pPr>
        <w:pStyle w:val="Prrafodelista"/>
        <w:tabs>
          <w:tab w:val="left" w:pos="142"/>
          <w:tab w:val="left" w:pos="993"/>
        </w:tabs>
        <w:spacing w:after="0"/>
        <w:ind w:left="993" w:hanging="567"/>
        <w:jc w:val="both"/>
        <w:rPr>
          <w:sz w:val="24"/>
          <w:szCs w:val="24"/>
        </w:rPr>
      </w:pPr>
    </w:p>
    <w:p w14:paraId="7BA843DB" w14:textId="77777777" w:rsidR="0004116E" w:rsidRPr="00EA7E93" w:rsidRDefault="0004116E" w:rsidP="00EA7E93">
      <w:pPr>
        <w:pStyle w:val="Prrafodelista"/>
        <w:numPr>
          <w:ilvl w:val="2"/>
          <w:numId w:val="3"/>
        </w:numPr>
        <w:tabs>
          <w:tab w:val="left" w:pos="142"/>
          <w:tab w:val="left" w:pos="993"/>
        </w:tabs>
        <w:spacing w:after="0"/>
        <w:ind w:left="993" w:hanging="567"/>
        <w:jc w:val="both"/>
        <w:rPr>
          <w:sz w:val="24"/>
          <w:szCs w:val="24"/>
        </w:rPr>
      </w:pPr>
      <w:r w:rsidRPr="00EA7E93">
        <w:rPr>
          <w:sz w:val="24"/>
          <w:szCs w:val="24"/>
        </w:rPr>
        <w:t xml:space="preserve">Verificar que los datos dentro de Host </w:t>
      </w:r>
      <w:proofErr w:type="spellStart"/>
      <w:r w:rsidRPr="00EA7E93">
        <w:rPr>
          <w:sz w:val="24"/>
          <w:szCs w:val="24"/>
        </w:rPr>
        <w:t>Name</w:t>
      </w:r>
      <w:proofErr w:type="spellEnd"/>
      <w:r w:rsidRPr="00EA7E93">
        <w:rPr>
          <w:sz w:val="24"/>
          <w:szCs w:val="24"/>
        </w:rPr>
        <w:t xml:space="preserve"> y </w:t>
      </w:r>
      <w:proofErr w:type="spellStart"/>
      <w:r w:rsidRPr="00EA7E93">
        <w:rPr>
          <w:sz w:val="24"/>
          <w:szCs w:val="24"/>
        </w:rPr>
        <w:t>Login</w:t>
      </w:r>
      <w:proofErr w:type="spellEnd"/>
      <w:r w:rsidRPr="00EA7E93">
        <w:rPr>
          <w:sz w:val="24"/>
          <w:szCs w:val="24"/>
        </w:rPr>
        <w:t xml:space="preserve"> </w:t>
      </w:r>
      <w:proofErr w:type="spellStart"/>
      <w:r w:rsidRPr="00EA7E93">
        <w:rPr>
          <w:sz w:val="24"/>
          <w:szCs w:val="24"/>
        </w:rPr>
        <w:t>Name</w:t>
      </w:r>
      <w:proofErr w:type="spellEnd"/>
      <w:r w:rsidRPr="00EA7E93">
        <w:rPr>
          <w:sz w:val="24"/>
          <w:szCs w:val="24"/>
        </w:rPr>
        <w:t xml:space="preserve"> sean los del servidor y la cuenta sobre la cual se está instalado, presionar Next</w:t>
      </w:r>
    </w:p>
    <w:p w14:paraId="7BA843DC" w14:textId="77777777" w:rsidR="0004116E" w:rsidRPr="00EA7E93" w:rsidRDefault="00923817" w:rsidP="00EA7E93">
      <w:pPr>
        <w:pStyle w:val="Prrafodelista"/>
        <w:tabs>
          <w:tab w:val="left" w:pos="142"/>
          <w:tab w:val="left" w:pos="993"/>
        </w:tabs>
        <w:spacing w:after="0"/>
        <w:ind w:left="993" w:hanging="567"/>
        <w:jc w:val="both"/>
        <w:rPr>
          <w:sz w:val="24"/>
          <w:szCs w:val="24"/>
        </w:rPr>
      </w:pPr>
      <w:r w:rsidRPr="00EA7E93">
        <w:rPr>
          <w:noProof/>
          <w:sz w:val="24"/>
          <w:szCs w:val="24"/>
          <w:lang w:val="es-EC" w:eastAsia="es-EC"/>
        </w:rPr>
        <w:drawing>
          <wp:inline distT="0" distB="0" distL="0" distR="0" wp14:anchorId="7BA84724" wp14:editId="7BA84725">
            <wp:extent cx="4914900" cy="3571875"/>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914900" cy="3571875"/>
                    </a:xfrm>
                    <a:prstGeom prst="rect">
                      <a:avLst/>
                    </a:prstGeom>
                  </pic:spPr>
                </pic:pic>
              </a:graphicData>
            </a:graphic>
          </wp:inline>
        </w:drawing>
      </w:r>
    </w:p>
    <w:p w14:paraId="7BA843DD" w14:textId="77777777" w:rsidR="0004116E" w:rsidRPr="00EA7E93" w:rsidRDefault="0004116E" w:rsidP="00EA7E93">
      <w:pPr>
        <w:pStyle w:val="Prrafodelista"/>
        <w:tabs>
          <w:tab w:val="left" w:pos="142"/>
          <w:tab w:val="left" w:pos="993"/>
        </w:tabs>
        <w:spacing w:after="0"/>
        <w:ind w:left="993" w:hanging="567"/>
        <w:jc w:val="both"/>
        <w:rPr>
          <w:sz w:val="24"/>
          <w:szCs w:val="24"/>
        </w:rPr>
      </w:pPr>
    </w:p>
    <w:p w14:paraId="7BA843DE" w14:textId="77777777" w:rsidR="0004116E" w:rsidRPr="00EA7E93" w:rsidRDefault="0004116E" w:rsidP="00EA7E93">
      <w:pPr>
        <w:pStyle w:val="Prrafodelista"/>
        <w:numPr>
          <w:ilvl w:val="2"/>
          <w:numId w:val="3"/>
        </w:numPr>
        <w:tabs>
          <w:tab w:val="left" w:pos="142"/>
          <w:tab w:val="left" w:pos="993"/>
        </w:tabs>
        <w:spacing w:after="0"/>
        <w:ind w:left="993" w:hanging="567"/>
        <w:jc w:val="both"/>
        <w:rPr>
          <w:sz w:val="24"/>
          <w:szCs w:val="24"/>
        </w:rPr>
      </w:pPr>
      <w:r w:rsidRPr="00EA7E93">
        <w:rPr>
          <w:sz w:val="24"/>
          <w:szCs w:val="24"/>
        </w:rPr>
        <w:t xml:space="preserve">Ingresar el directorio donde se instalará la instancia de </w:t>
      </w:r>
      <w:proofErr w:type="spellStart"/>
      <w:r w:rsidRPr="00EA7E93">
        <w:rPr>
          <w:sz w:val="24"/>
          <w:szCs w:val="24"/>
        </w:rPr>
        <w:t>Infor</w:t>
      </w:r>
      <w:proofErr w:type="spellEnd"/>
      <w:r w:rsidRPr="00EA7E93">
        <w:rPr>
          <w:sz w:val="24"/>
          <w:szCs w:val="24"/>
        </w:rPr>
        <w:t xml:space="preserve"> y el directorio donde se encontrarán los archivos globales, presionar Next</w:t>
      </w:r>
    </w:p>
    <w:p w14:paraId="7BA843DF" w14:textId="77777777" w:rsidR="0004116E" w:rsidRPr="00EA7E93" w:rsidRDefault="00923817" w:rsidP="00EA7E93">
      <w:pPr>
        <w:pStyle w:val="Prrafodelista"/>
        <w:tabs>
          <w:tab w:val="left" w:pos="142"/>
          <w:tab w:val="left" w:pos="993"/>
        </w:tabs>
        <w:spacing w:after="0"/>
        <w:ind w:left="993" w:hanging="567"/>
        <w:jc w:val="both"/>
        <w:rPr>
          <w:sz w:val="24"/>
          <w:szCs w:val="24"/>
        </w:rPr>
      </w:pPr>
      <w:r w:rsidRPr="00EA7E93">
        <w:rPr>
          <w:noProof/>
          <w:sz w:val="24"/>
          <w:szCs w:val="24"/>
          <w:lang w:val="es-EC" w:eastAsia="es-EC"/>
        </w:rPr>
        <w:drawing>
          <wp:inline distT="0" distB="0" distL="0" distR="0" wp14:anchorId="7BA84726" wp14:editId="7BA84727">
            <wp:extent cx="4914900" cy="4352925"/>
            <wp:effectExtent l="0" t="0" r="0"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914900" cy="4352925"/>
                    </a:xfrm>
                    <a:prstGeom prst="rect">
                      <a:avLst/>
                    </a:prstGeom>
                  </pic:spPr>
                </pic:pic>
              </a:graphicData>
            </a:graphic>
          </wp:inline>
        </w:drawing>
      </w:r>
    </w:p>
    <w:p w14:paraId="7BA843E0" w14:textId="77777777" w:rsidR="0004116E" w:rsidRPr="00EA7E93" w:rsidRDefault="0004116E" w:rsidP="00EA7E93">
      <w:pPr>
        <w:pStyle w:val="Prrafodelista"/>
        <w:tabs>
          <w:tab w:val="left" w:pos="142"/>
          <w:tab w:val="left" w:pos="993"/>
        </w:tabs>
        <w:spacing w:after="0"/>
        <w:ind w:left="993" w:hanging="567"/>
        <w:jc w:val="both"/>
        <w:rPr>
          <w:sz w:val="24"/>
          <w:szCs w:val="24"/>
        </w:rPr>
      </w:pPr>
      <w:r w:rsidRPr="00EA7E93">
        <w:rPr>
          <w:sz w:val="24"/>
          <w:szCs w:val="24"/>
        </w:rPr>
        <w:t xml:space="preserve">Nota: El </w:t>
      </w:r>
      <w:r w:rsidR="008E5AB4" w:rsidRPr="00EA7E93">
        <w:rPr>
          <w:sz w:val="24"/>
          <w:szCs w:val="24"/>
        </w:rPr>
        <w:t>$</w:t>
      </w:r>
      <w:r w:rsidR="0092571F" w:rsidRPr="00EA7E93">
        <w:rPr>
          <w:sz w:val="24"/>
          <w:szCs w:val="24"/>
        </w:rPr>
        <w:t xml:space="preserve">{BSE} </w:t>
      </w:r>
      <w:r w:rsidRPr="00EA7E93">
        <w:rPr>
          <w:sz w:val="24"/>
          <w:szCs w:val="24"/>
        </w:rPr>
        <w:t>debe instalarse dent</w:t>
      </w:r>
      <w:r w:rsidR="0092571F" w:rsidRPr="00EA7E93">
        <w:rPr>
          <w:sz w:val="24"/>
          <w:szCs w:val="24"/>
        </w:rPr>
        <w:t>ro de la partición “Aplicación”</w:t>
      </w:r>
      <w:r w:rsidRPr="00EA7E93">
        <w:rPr>
          <w:sz w:val="24"/>
          <w:szCs w:val="24"/>
        </w:rPr>
        <w:t>. Para el directorio Global, debería ser C:\Infor\ERPLN\commonx64 tanto en Ecuador como en Colombia.</w:t>
      </w:r>
    </w:p>
    <w:p w14:paraId="7BA843E1" w14:textId="77777777" w:rsidR="0004116E" w:rsidRPr="00EA7E93" w:rsidRDefault="0004116E" w:rsidP="00EA7E93">
      <w:pPr>
        <w:pStyle w:val="Prrafodelista"/>
        <w:tabs>
          <w:tab w:val="left" w:pos="142"/>
          <w:tab w:val="left" w:pos="993"/>
        </w:tabs>
        <w:spacing w:after="0"/>
        <w:ind w:left="993" w:hanging="567"/>
        <w:jc w:val="both"/>
        <w:rPr>
          <w:sz w:val="24"/>
          <w:szCs w:val="24"/>
        </w:rPr>
      </w:pPr>
    </w:p>
    <w:p w14:paraId="7BA843E2" w14:textId="77777777" w:rsidR="00923817" w:rsidRPr="00EA7E93" w:rsidRDefault="00923817" w:rsidP="00EA7E93">
      <w:pPr>
        <w:pStyle w:val="Prrafodelista"/>
        <w:numPr>
          <w:ilvl w:val="2"/>
          <w:numId w:val="3"/>
        </w:numPr>
        <w:tabs>
          <w:tab w:val="left" w:pos="142"/>
          <w:tab w:val="left" w:pos="993"/>
        </w:tabs>
        <w:spacing w:after="0"/>
        <w:ind w:left="993" w:hanging="567"/>
        <w:jc w:val="both"/>
        <w:rPr>
          <w:sz w:val="24"/>
          <w:szCs w:val="24"/>
        </w:rPr>
      </w:pPr>
      <w:r w:rsidRPr="00EA7E93">
        <w:rPr>
          <w:sz w:val="24"/>
          <w:szCs w:val="24"/>
        </w:rPr>
        <w:t>Presionar No</w:t>
      </w:r>
    </w:p>
    <w:p w14:paraId="7BA843E3" w14:textId="77777777" w:rsidR="00923817" w:rsidRPr="00EA7E93" w:rsidRDefault="00923817" w:rsidP="00EA7E93">
      <w:pPr>
        <w:pStyle w:val="Prrafodelista"/>
        <w:tabs>
          <w:tab w:val="left" w:pos="142"/>
          <w:tab w:val="left" w:pos="993"/>
        </w:tabs>
        <w:spacing w:after="0"/>
        <w:ind w:left="993"/>
        <w:jc w:val="both"/>
        <w:rPr>
          <w:sz w:val="24"/>
          <w:szCs w:val="24"/>
        </w:rPr>
      </w:pPr>
      <w:r w:rsidRPr="00EA7E93">
        <w:rPr>
          <w:noProof/>
          <w:sz w:val="24"/>
          <w:szCs w:val="24"/>
          <w:lang w:val="es-EC" w:eastAsia="es-EC"/>
        </w:rPr>
        <w:drawing>
          <wp:inline distT="0" distB="0" distL="0" distR="0" wp14:anchorId="7BA84728" wp14:editId="7BA84729">
            <wp:extent cx="4419600" cy="163830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419600" cy="1638300"/>
                    </a:xfrm>
                    <a:prstGeom prst="rect">
                      <a:avLst/>
                    </a:prstGeom>
                  </pic:spPr>
                </pic:pic>
              </a:graphicData>
            </a:graphic>
          </wp:inline>
        </w:drawing>
      </w:r>
    </w:p>
    <w:p w14:paraId="7BA843E4" w14:textId="77777777" w:rsidR="00923817" w:rsidRPr="00EA7E93" w:rsidRDefault="00923817" w:rsidP="00EA7E93">
      <w:pPr>
        <w:pStyle w:val="Prrafodelista"/>
        <w:tabs>
          <w:tab w:val="left" w:pos="142"/>
          <w:tab w:val="left" w:pos="993"/>
        </w:tabs>
        <w:spacing w:after="0"/>
        <w:ind w:left="993"/>
        <w:jc w:val="both"/>
        <w:rPr>
          <w:sz w:val="24"/>
          <w:szCs w:val="24"/>
        </w:rPr>
      </w:pPr>
    </w:p>
    <w:p w14:paraId="7BA843E5" w14:textId="77777777" w:rsidR="00923817" w:rsidRPr="00EA7E93" w:rsidRDefault="00923817" w:rsidP="00EA7E93">
      <w:pPr>
        <w:pStyle w:val="Prrafodelista"/>
        <w:numPr>
          <w:ilvl w:val="2"/>
          <w:numId w:val="3"/>
        </w:numPr>
        <w:tabs>
          <w:tab w:val="left" w:pos="142"/>
          <w:tab w:val="left" w:pos="993"/>
        </w:tabs>
        <w:spacing w:after="0"/>
        <w:ind w:left="993" w:hanging="567"/>
        <w:jc w:val="both"/>
        <w:rPr>
          <w:sz w:val="24"/>
          <w:szCs w:val="24"/>
        </w:rPr>
      </w:pPr>
      <w:r w:rsidRPr="00EA7E93">
        <w:rPr>
          <w:sz w:val="24"/>
          <w:szCs w:val="24"/>
        </w:rPr>
        <w:t xml:space="preserve">Seleccionar el tipo de instalación </w:t>
      </w:r>
      <w:proofErr w:type="gramStart"/>
      <w:r w:rsidRPr="00EA7E93">
        <w:rPr>
          <w:sz w:val="24"/>
          <w:szCs w:val="24"/>
        </w:rPr>
        <w:t>Master</w:t>
      </w:r>
      <w:proofErr w:type="gramEnd"/>
      <w:r w:rsidRPr="00EA7E93">
        <w:rPr>
          <w:sz w:val="24"/>
          <w:szCs w:val="24"/>
        </w:rPr>
        <w:t xml:space="preserve"> </w:t>
      </w:r>
      <w:proofErr w:type="spellStart"/>
      <w:r w:rsidRPr="00EA7E93">
        <w:rPr>
          <w:sz w:val="24"/>
          <w:szCs w:val="24"/>
        </w:rPr>
        <w:t>Application</w:t>
      </w:r>
      <w:proofErr w:type="spellEnd"/>
      <w:r w:rsidRPr="00EA7E93">
        <w:rPr>
          <w:sz w:val="24"/>
          <w:szCs w:val="24"/>
        </w:rPr>
        <w:t xml:space="preserve"> Server, presionar Next</w:t>
      </w:r>
    </w:p>
    <w:p w14:paraId="7BA843E6" w14:textId="77777777" w:rsidR="00923817" w:rsidRPr="00EA7E93" w:rsidRDefault="00923817" w:rsidP="00EA7E93">
      <w:pPr>
        <w:pStyle w:val="Prrafodelista"/>
        <w:tabs>
          <w:tab w:val="left" w:pos="142"/>
          <w:tab w:val="left" w:pos="993"/>
        </w:tabs>
        <w:spacing w:after="0"/>
        <w:ind w:left="993"/>
        <w:jc w:val="both"/>
        <w:rPr>
          <w:sz w:val="24"/>
          <w:szCs w:val="24"/>
        </w:rPr>
      </w:pPr>
    </w:p>
    <w:p w14:paraId="7BA843E7" w14:textId="77777777" w:rsidR="00923817" w:rsidRPr="00EA7E93" w:rsidRDefault="00923817" w:rsidP="00EA7E93">
      <w:pPr>
        <w:pStyle w:val="Prrafodelista"/>
        <w:tabs>
          <w:tab w:val="left" w:pos="142"/>
          <w:tab w:val="left" w:pos="993"/>
        </w:tabs>
        <w:spacing w:after="0"/>
        <w:ind w:left="993"/>
        <w:jc w:val="both"/>
        <w:rPr>
          <w:sz w:val="24"/>
          <w:szCs w:val="24"/>
        </w:rPr>
      </w:pPr>
    </w:p>
    <w:p w14:paraId="7BA843E8" w14:textId="77777777" w:rsidR="0004116E" w:rsidRPr="00EA7E93" w:rsidRDefault="00923817" w:rsidP="00EA7E93">
      <w:pPr>
        <w:pStyle w:val="Prrafodelista"/>
        <w:tabs>
          <w:tab w:val="left" w:pos="142"/>
          <w:tab w:val="left" w:pos="993"/>
        </w:tabs>
        <w:spacing w:after="0"/>
        <w:ind w:left="993" w:hanging="567"/>
        <w:jc w:val="both"/>
        <w:rPr>
          <w:sz w:val="24"/>
          <w:szCs w:val="24"/>
        </w:rPr>
      </w:pPr>
      <w:r w:rsidRPr="00EA7E93">
        <w:rPr>
          <w:noProof/>
          <w:sz w:val="24"/>
          <w:szCs w:val="24"/>
          <w:lang w:val="es-EC" w:eastAsia="es-EC"/>
        </w:rPr>
        <w:drawing>
          <wp:inline distT="0" distB="0" distL="0" distR="0" wp14:anchorId="7BA8472A" wp14:editId="7BA8472B">
            <wp:extent cx="4914900" cy="3571875"/>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914900" cy="3571875"/>
                    </a:xfrm>
                    <a:prstGeom prst="rect">
                      <a:avLst/>
                    </a:prstGeom>
                  </pic:spPr>
                </pic:pic>
              </a:graphicData>
            </a:graphic>
          </wp:inline>
        </w:drawing>
      </w:r>
    </w:p>
    <w:p w14:paraId="7BA843E9" w14:textId="77777777" w:rsidR="00A85F92" w:rsidRPr="00EA7E93" w:rsidRDefault="00A85F92" w:rsidP="00EA7E93">
      <w:pPr>
        <w:pStyle w:val="Prrafodelista"/>
        <w:tabs>
          <w:tab w:val="left" w:pos="142"/>
          <w:tab w:val="left" w:pos="993"/>
        </w:tabs>
        <w:spacing w:after="0"/>
        <w:ind w:left="993" w:hanging="567"/>
        <w:jc w:val="both"/>
        <w:rPr>
          <w:sz w:val="24"/>
          <w:szCs w:val="24"/>
        </w:rPr>
      </w:pPr>
    </w:p>
    <w:p w14:paraId="7BA843EA" w14:textId="77777777" w:rsidR="0004116E" w:rsidRPr="00EA7E93" w:rsidRDefault="0004116E" w:rsidP="00EA7E93">
      <w:pPr>
        <w:pStyle w:val="Prrafodelista"/>
        <w:numPr>
          <w:ilvl w:val="2"/>
          <w:numId w:val="3"/>
        </w:numPr>
        <w:tabs>
          <w:tab w:val="left" w:pos="142"/>
          <w:tab w:val="left" w:pos="993"/>
        </w:tabs>
        <w:spacing w:after="0"/>
        <w:ind w:left="993" w:hanging="567"/>
        <w:jc w:val="both"/>
        <w:rPr>
          <w:sz w:val="24"/>
          <w:szCs w:val="24"/>
        </w:rPr>
      </w:pPr>
      <w:r w:rsidRPr="00EA7E93">
        <w:rPr>
          <w:sz w:val="24"/>
          <w:szCs w:val="24"/>
        </w:rPr>
        <w:t>Seleccionar el tipo de repositorio de Base de Datos que se usará, presionar Next</w:t>
      </w:r>
    </w:p>
    <w:p w14:paraId="7BA843EB" w14:textId="77777777" w:rsidR="0004116E" w:rsidRPr="00EA7E93" w:rsidRDefault="00923817" w:rsidP="00EA7E93">
      <w:pPr>
        <w:pStyle w:val="Prrafodelista"/>
        <w:tabs>
          <w:tab w:val="left" w:pos="142"/>
          <w:tab w:val="left" w:pos="993"/>
        </w:tabs>
        <w:spacing w:after="0"/>
        <w:ind w:left="993" w:hanging="567"/>
        <w:jc w:val="both"/>
        <w:rPr>
          <w:sz w:val="24"/>
          <w:szCs w:val="24"/>
        </w:rPr>
      </w:pPr>
      <w:r w:rsidRPr="00EA7E93">
        <w:rPr>
          <w:noProof/>
          <w:sz w:val="24"/>
          <w:szCs w:val="24"/>
          <w:lang w:val="es-EC" w:eastAsia="es-EC"/>
        </w:rPr>
        <w:drawing>
          <wp:inline distT="0" distB="0" distL="0" distR="0" wp14:anchorId="7BA8472C" wp14:editId="7BA8472D">
            <wp:extent cx="4914900" cy="3571875"/>
            <wp:effectExtent l="0" t="0" r="0"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914900" cy="3571875"/>
                    </a:xfrm>
                    <a:prstGeom prst="rect">
                      <a:avLst/>
                    </a:prstGeom>
                  </pic:spPr>
                </pic:pic>
              </a:graphicData>
            </a:graphic>
          </wp:inline>
        </w:drawing>
      </w:r>
    </w:p>
    <w:p w14:paraId="7BA843EC" w14:textId="77777777" w:rsidR="0004116E" w:rsidRPr="00EA7E93" w:rsidRDefault="0004116E" w:rsidP="00EA7E93">
      <w:pPr>
        <w:pStyle w:val="Prrafodelista"/>
        <w:tabs>
          <w:tab w:val="left" w:pos="142"/>
          <w:tab w:val="left" w:pos="993"/>
        </w:tabs>
        <w:spacing w:after="0"/>
        <w:ind w:left="993" w:hanging="567"/>
        <w:jc w:val="both"/>
        <w:rPr>
          <w:sz w:val="24"/>
          <w:szCs w:val="24"/>
        </w:rPr>
      </w:pPr>
      <w:r w:rsidRPr="00EA7E93">
        <w:rPr>
          <w:sz w:val="24"/>
          <w:szCs w:val="24"/>
        </w:rPr>
        <w:t>Nota: Se usa Microsoft SQL Server, tanto en Ecuador como en Colombia.</w:t>
      </w:r>
    </w:p>
    <w:p w14:paraId="7BA843ED" w14:textId="77777777" w:rsidR="0004116E" w:rsidRPr="00EA7E93" w:rsidRDefault="0004116E" w:rsidP="00EA7E93">
      <w:pPr>
        <w:pStyle w:val="Prrafodelista"/>
        <w:tabs>
          <w:tab w:val="left" w:pos="142"/>
          <w:tab w:val="left" w:pos="993"/>
        </w:tabs>
        <w:spacing w:after="0"/>
        <w:ind w:left="993" w:hanging="567"/>
        <w:jc w:val="both"/>
        <w:rPr>
          <w:sz w:val="24"/>
          <w:szCs w:val="24"/>
        </w:rPr>
      </w:pPr>
    </w:p>
    <w:p w14:paraId="7BA843EE" w14:textId="77777777" w:rsidR="0004116E" w:rsidRPr="00EA7E93" w:rsidRDefault="0004116E" w:rsidP="00EA7E93">
      <w:pPr>
        <w:pStyle w:val="Prrafodelista"/>
        <w:numPr>
          <w:ilvl w:val="2"/>
          <w:numId w:val="3"/>
        </w:numPr>
        <w:tabs>
          <w:tab w:val="left" w:pos="142"/>
          <w:tab w:val="left" w:pos="993"/>
        </w:tabs>
        <w:spacing w:after="0"/>
        <w:ind w:left="993" w:hanging="567"/>
        <w:jc w:val="both"/>
        <w:rPr>
          <w:sz w:val="24"/>
          <w:szCs w:val="24"/>
        </w:rPr>
      </w:pPr>
      <w:r w:rsidRPr="00EA7E93">
        <w:rPr>
          <w:sz w:val="24"/>
          <w:szCs w:val="24"/>
        </w:rPr>
        <w:t>Seleccionar el tipo de versión de la instancia que se instalará, presionar OK</w:t>
      </w:r>
    </w:p>
    <w:p w14:paraId="7BA843EF" w14:textId="77777777" w:rsidR="0004116E" w:rsidRPr="00EA7E93" w:rsidRDefault="00923817" w:rsidP="00EA7E93">
      <w:pPr>
        <w:pStyle w:val="Prrafodelista"/>
        <w:tabs>
          <w:tab w:val="left" w:pos="142"/>
          <w:tab w:val="left" w:pos="993"/>
        </w:tabs>
        <w:spacing w:after="0"/>
        <w:ind w:left="993" w:hanging="567"/>
        <w:jc w:val="both"/>
        <w:rPr>
          <w:sz w:val="24"/>
          <w:szCs w:val="24"/>
        </w:rPr>
      </w:pPr>
      <w:r w:rsidRPr="00EA7E93">
        <w:rPr>
          <w:noProof/>
          <w:sz w:val="24"/>
          <w:szCs w:val="24"/>
          <w:lang w:val="es-EC" w:eastAsia="es-EC"/>
        </w:rPr>
        <w:drawing>
          <wp:inline distT="0" distB="0" distL="0" distR="0" wp14:anchorId="7BA8472E" wp14:editId="7BA8472F">
            <wp:extent cx="4267200" cy="304800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267200" cy="3048000"/>
                    </a:xfrm>
                    <a:prstGeom prst="rect">
                      <a:avLst/>
                    </a:prstGeom>
                  </pic:spPr>
                </pic:pic>
              </a:graphicData>
            </a:graphic>
          </wp:inline>
        </w:drawing>
      </w:r>
    </w:p>
    <w:p w14:paraId="7BA843F0" w14:textId="77777777" w:rsidR="0004116E" w:rsidRPr="00EA7E93" w:rsidRDefault="0004116E" w:rsidP="00EA7E93">
      <w:pPr>
        <w:pStyle w:val="Prrafodelista"/>
        <w:tabs>
          <w:tab w:val="left" w:pos="142"/>
          <w:tab w:val="left" w:pos="993"/>
        </w:tabs>
        <w:spacing w:after="0"/>
        <w:ind w:left="993" w:hanging="567"/>
        <w:jc w:val="both"/>
        <w:rPr>
          <w:sz w:val="24"/>
          <w:szCs w:val="24"/>
        </w:rPr>
      </w:pPr>
      <w:r w:rsidRPr="00EA7E93">
        <w:rPr>
          <w:sz w:val="24"/>
          <w:szCs w:val="24"/>
        </w:rPr>
        <w:t xml:space="preserve">Nota: Se instala </w:t>
      </w:r>
      <w:proofErr w:type="spellStart"/>
      <w:r w:rsidRPr="00EA7E93">
        <w:rPr>
          <w:sz w:val="24"/>
          <w:szCs w:val="24"/>
        </w:rPr>
        <w:t>Infor</w:t>
      </w:r>
      <w:proofErr w:type="spellEnd"/>
      <w:r w:rsidRPr="00EA7E93">
        <w:rPr>
          <w:sz w:val="24"/>
          <w:szCs w:val="24"/>
        </w:rPr>
        <w:t xml:space="preserve"> LN, tanto en Ecuador como en Colombia.</w:t>
      </w:r>
    </w:p>
    <w:p w14:paraId="7BA843F1" w14:textId="77777777" w:rsidR="0004116E" w:rsidRPr="00EA7E93" w:rsidRDefault="0004116E" w:rsidP="00EA7E93">
      <w:pPr>
        <w:pStyle w:val="Prrafodelista"/>
        <w:tabs>
          <w:tab w:val="left" w:pos="142"/>
          <w:tab w:val="left" w:pos="993"/>
        </w:tabs>
        <w:spacing w:after="0"/>
        <w:ind w:left="993" w:hanging="567"/>
        <w:jc w:val="both"/>
        <w:rPr>
          <w:sz w:val="24"/>
          <w:szCs w:val="24"/>
        </w:rPr>
      </w:pPr>
    </w:p>
    <w:p w14:paraId="7BA843F2" w14:textId="77777777" w:rsidR="0004116E" w:rsidRPr="00EA7E93" w:rsidRDefault="0004116E" w:rsidP="00EA7E93">
      <w:pPr>
        <w:pStyle w:val="Prrafodelista"/>
        <w:numPr>
          <w:ilvl w:val="2"/>
          <w:numId w:val="3"/>
        </w:numPr>
        <w:tabs>
          <w:tab w:val="left" w:pos="142"/>
          <w:tab w:val="left" w:pos="993"/>
        </w:tabs>
        <w:spacing w:after="0"/>
        <w:ind w:left="993" w:hanging="567"/>
        <w:jc w:val="both"/>
        <w:rPr>
          <w:sz w:val="24"/>
          <w:szCs w:val="24"/>
        </w:rPr>
      </w:pPr>
      <w:r w:rsidRPr="00EA7E93">
        <w:rPr>
          <w:sz w:val="24"/>
          <w:szCs w:val="24"/>
        </w:rPr>
        <w:t>Seleccionar el tipo de set de caracteres que se usará para comunicación con la Base de Datos, presionar Next</w:t>
      </w:r>
    </w:p>
    <w:p w14:paraId="7BA843F3" w14:textId="77777777" w:rsidR="0004116E" w:rsidRPr="00EA7E93" w:rsidRDefault="00923817" w:rsidP="00EA7E93">
      <w:pPr>
        <w:pStyle w:val="Prrafodelista"/>
        <w:tabs>
          <w:tab w:val="left" w:pos="142"/>
          <w:tab w:val="left" w:pos="993"/>
        </w:tabs>
        <w:spacing w:after="0"/>
        <w:ind w:left="993" w:hanging="567"/>
        <w:jc w:val="both"/>
        <w:rPr>
          <w:sz w:val="24"/>
          <w:szCs w:val="24"/>
        </w:rPr>
      </w:pPr>
      <w:r w:rsidRPr="00EA7E93">
        <w:rPr>
          <w:noProof/>
          <w:sz w:val="24"/>
          <w:szCs w:val="24"/>
          <w:lang w:val="es-EC" w:eastAsia="es-EC"/>
        </w:rPr>
        <w:drawing>
          <wp:inline distT="0" distB="0" distL="0" distR="0" wp14:anchorId="7BA84730" wp14:editId="7BA84731">
            <wp:extent cx="4914900" cy="3571875"/>
            <wp:effectExtent l="0" t="0" r="0" b="9525"/>
            <wp:docPr id="1026" name="Imagen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914900" cy="3571875"/>
                    </a:xfrm>
                    <a:prstGeom prst="rect">
                      <a:avLst/>
                    </a:prstGeom>
                  </pic:spPr>
                </pic:pic>
              </a:graphicData>
            </a:graphic>
          </wp:inline>
        </w:drawing>
      </w:r>
    </w:p>
    <w:p w14:paraId="7BA843F4" w14:textId="77777777" w:rsidR="0004116E" w:rsidRPr="00EA7E93" w:rsidRDefault="0004116E" w:rsidP="00EA7E93">
      <w:pPr>
        <w:pStyle w:val="Prrafodelista"/>
        <w:tabs>
          <w:tab w:val="left" w:pos="142"/>
          <w:tab w:val="left" w:pos="993"/>
        </w:tabs>
        <w:spacing w:after="0"/>
        <w:ind w:left="993" w:hanging="567"/>
        <w:jc w:val="both"/>
        <w:rPr>
          <w:sz w:val="24"/>
          <w:szCs w:val="24"/>
        </w:rPr>
      </w:pPr>
      <w:r w:rsidRPr="00EA7E93">
        <w:rPr>
          <w:sz w:val="24"/>
          <w:szCs w:val="24"/>
        </w:rPr>
        <w:t>Nota: Se usa ISO88591, tanto en Ecuador como en Colombia.</w:t>
      </w:r>
    </w:p>
    <w:p w14:paraId="7BA843F5" w14:textId="77777777" w:rsidR="0004116E" w:rsidRPr="00EA7E93" w:rsidRDefault="0004116E" w:rsidP="00EA7E93">
      <w:pPr>
        <w:pStyle w:val="Prrafodelista"/>
        <w:tabs>
          <w:tab w:val="left" w:pos="142"/>
          <w:tab w:val="left" w:pos="993"/>
        </w:tabs>
        <w:spacing w:after="0"/>
        <w:ind w:left="993" w:hanging="567"/>
        <w:jc w:val="both"/>
        <w:rPr>
          <w:sz w:val="24"/>
          <w:szCs w:val="24"/>
        </w:rPr>
      </w:pPr>
    </w:p>
    <w:p w14:paraId="7BA843F6" w14:textId="77777777" w:rsidR="0004116E" w:rsidRPr="00EA7E93" w:rsidRDefault="0004116E" w:rsidP="00EA7E93">
      <w:pPr>
        <w:pStyle w:val="Prrafodelista"/>
        <w:numPr>
          <w:ilvl w:val="2"/>
          <w:numId w:val="3"/>
        </w:numPr>
        <w:tabs>
          <w:tab w:val="left" w:pos="142"/>
          <w:tab w:val="left" w:pos="993"/>
        </w:tabs>
        <w:spacing w:after="0"/>
        <w:ind w:left="993" w:hanging="567"/>
        <w:jc w:val="both"/>
        <w:rPr>
          <w:sz w:val="24"/>
          <w:szCs w:val="24"/>
        </w:rPr>
      </w:pPr>
      <w:r w:rsidRPr="00EA7E93">
        <w:rPr>
          <w:sz w:val="24"/>
          <w:szCs w:val="24"/>
        </w:rPr>
        <w:t xml:space="preserve">Seleccionar la localización de la Base de Datos, si se encuentra en el mismo </w:t>
      </w:r>
      <w:proofErr w:type="gramStart"/>
      <w:r w:rsidRPr="00EA7E93">
        <w:rPr>
          <w:sz w:val="24"/>
          <w:szCs w:val="24"/>
        </w:rPr>
        <w:t>server</w:t>
      </w:r>
      <w:proofErr w:type="gramEnd"/>
      <w:r w:rsidRPr="00EA7E93">
        <w:rPr>
          <w:sz w:val="24"/>
          <w:szCs w:val="24"/>
        </w:rPr>
        <w:t xml:space="preserve"> donde se instala la instancia de </w:t>
      </w:r>
      <w:proofErr w:type="spellStart"/>
      <w:r w:rsidRPr="00EA7E93">
        <w:rPr>
          <w:sz w:val="24"/>
          <w:szCs w:val="24"/>
        </w:rPr>
        <w:t>Infor</w:t>
      </w:r>
      <w:proofErr w:type="spellEnd"/>
      <w:r w:rsidRPr="00EA7E93">
        <w:rPr>
          <w:sz w:val="24"/>
          <w:szCs w:val="24"/>
        </w:rPr>
        <w:t xml:space="preserve"> o de forma remota, presionar Next</w:t>
      </w:r>
    </w:p>
    <w:p w14:paraId="7BA843F7" w14:textId="77777777" w:rsidR="0004116E" w:rsidRPr="00EA7E93" w:rsidRDefault="00923817" w:rsidP="00EA7E93">
      <w:pPr>
        <w:pStyle w:val="Prrafodelista"/>
        <w:tabs>
          <w:tab w:val="left" w:pos="142"/>
          <w:tab w:val="left" w:pos="993"/>
        </w:tabs>
        <w:spacing w:after="0"/>
        <w:ind w:left="993" w:hanging="567"/>
        <w:jc w:val="both"/>
        <w:rPr>
          <w:sz w:val="24"/>
          <w:szCs w:val="24"/>
        </w:rPr>
      </w:pPr>
      <w:r w:rsidRPr="00EA7E93">
        <w:rPr>
          <w:noProof/>
          <w:sz w:val="24"/>
          <w:szCs w:val="24"/>
          <w:lang w:val="es-EC" w:eastAsia="es-EC"/>
        </w:rPr>
        <w:drawing>
          <wp:inline distT="0" distB="0" distL="0" distR="0" wp14:anchorId="7BA84732" wp14:editId="7BA84733">
            <wp:extent cx="4914900" cy="3571875"/>
            <wp:effectExtent l="0" t="0" r="0" b="9525"/>
            <wp:docPr id="1027" name="Imagen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914900" cy="3571875"/>
                    </a:xfrm>
                    <a:prstGeom prst="rect">
                      <a:avLst/>
                    </a:prstGeom>
                  </pic:spPr>
                </pic:pic>
              </a:graphicData>
            </a:graphic>
          </wp:inline>
        </w:drawing>
      </w:r>
    </w:p>
    <w:p w14:paraId="7BA843F8" w14:textId="77777777" w:rsidR="0004116E" w:rsidRPr="00EA7E93" w:rsidRDefault="0004116E" w:rsidP="00EA7E93">
      <w:pPr>
        <w:pStyle w:val="Prrafodelista"/>
        <w:tabs>
          <w:tab w:val="left" w:pos="142"/>
          <w:tab w:val="left" w:pos="993"/>
        </w:tabs>
        <w:spacing w:after="0"/>
        <w:ind w:left="993" w:hanging="567"/>
        <w:jc w:val="both"/>
        <w:rPr>
          <w:sz w:val="24"/>
          <w:szCs w:val="24"/>
        </w:rPr>
      </w:pPr>
      <w:r w:rsidRPr="00EA7E93">
        <w:rPr>
          <w:sz w:val="24"/>
          <w:szCs w:val="24"/>
        </w:rPr>
        <w:t xml:space="preserve">Nota: La Base de Datos residirá en el mismo servidor de </w:t>
      </w:r>
      <w:proofErr w:type="spellStart"/>
      <w:r w:rsidRPr="00EA7E93">
        <w:rPr>
          <w:sz w:val="24"/>
          <w:szCs w:val="24"/>
        </w:rPr>
        <w:t>Infor</w:t>
      </w:r>
      <w:proofErr w:type="spellEnd"/>
      <w:r w:rsidRPr="00EA7E93">
        <w:rPr>
          <w:sz w:val="24"/>
          <w:szCs w:val="24"/>
        </w:rPr>
        <w:t>, tanto en Ecuador como en Colombia.</w:t>
      </w:r>
    </w:p>
    <w:p w14:paraId="7BA843F9" w14:textId="77777777" w:rsidR="0004116E" w:rsidRPr="00EA7E93" w:rsidRDefault="0004116E" w:rsidP="00EA7E93">
      <w:pPr>
        <w:pStyle w:val="Prrafodelista"/>
        <w:tabs>
          <w:tab w:val="left" w:pos="142"/>
          <w:tab w:val="left" w:pos="993"/>
        </w:tabs>
        <w:spacing w:after="0"/>
        <w:ind w:left="993" w:hanging="567"/>
        <w:jc w:val="both"/>
        <w:rPr>
          <w:sz w:val="24"/>
          <w:szCs w:val="24"/>
        </w:rPr>
      </w:pPr>
    </w:p>
    <w:p w14:paraId="7BA843FA" w14:textId="77777777" w:rsidR="0004116E" w:rsidRPr="00EA7E93" w:rsidRDefault="0004116E" w:rsidP="00EA7E93">
      <w:pPr>
        <w:pStyle w:val="Prrafodelista"/>
        <w:numPr>
          <w:ilvl w:val="2"/>
          <w:numId w:val="3"/>
        </w:numPr>
        <w:tabs>
          <w:tab w:val="left" w:pos="142"/>
          <w:tab w:val="left" w:pos="993"/>
        </w:tabs>
        <w:spacing w:after="0"/>
        <w:ind w:left="993" w:hanging="567"/>
        <w:jc w:val="both"/>
        <w:rPr>
          <w:sz w:val="24"/>
          <w:szCs w:val="24"/>
        </w:rPr>
      </w:pPr>
      <w:r w:rsidRPr="00EA7E93">
        <w:rPr>
          <w:sz w:val="24"/>
          <w:szCs w:val="24"/>
        </w:rPr>
        <w:t xml:space="preserve">Ingresar el nombre del </w:t>
      </w:r>
      <w:proofErr w:type="gramStart"/>
      <w:r w:rsidRPr="00EA7E93">
        <w:rPr>
          <w:sz w:val="24"/>
          <w:szCs w:val="24"/>
        </w:rPr>
        <w:t>server</w:t>
      </w:r>
      <w:proofErr w:type="gramEnd"/>
      <w:r w:rsidRPr="00EA7E93">
        <w:rPr>
          <w:sz w:val="24"/>
          <w:szCs w:val="24"/>
        </w:rPr>
        <w:t xml:space="preserve"> donde residirá la Base de Datos, presionar Next</w:t>
      </w:r>
    </w:p>
    <w:p w14:paraId="7BA843FB" w14:textId="77777777" w:rsidR="0004116E" w:rsidRPr="00EA7E93" w:rsidRDefault="00923817" w:rsidP="00EA7E93">
      <w:pPr>
        <w:pStyle w:val="Prrafodelista"/>
        <w:tabs>
          <w:tab w:val="left" w:pos="142"/>
          <w:tab w:val="left" w:pos="993"/>
        </w:tabs>
        <w:spacing w:after="0"/>
        <w:ind w:left="993" w:hanging="567"/>
        <w:jc w:val="both"/>
        <w:rPr>
          <w:sz w:val="24"/>
          <w:szCs w:val="24"/>
        </w:rPr>
      </w:pPr>
      <w:r w:rsidRPr="00EA7E93">
        <w:rPr>
          <w:noProof/>
          <w:sz w:val="24"/>
          <w:szCs w:val="24"/>
          <w:lang w:val="es-EC" w:eastAsia="es-EC"/>
        </w:rPr>
        <w:drawing>
          <wp:inline distT="0" distB="0" distL="0" distR="0" wp14:anchorId="7BA84734" wp14:editId="7BA84735">
            <wp:extent cx="4914900" cy="3571875"/>
            <wp:effectExtent l="0" t="0" r="0" b="9525"/>
            <wp:docPr id="1028" name="Imagen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914900" cy="3571875"/>
                    </a:xfrm>
                    <a:prstGeom prst="rect">
                      <a:avLst/>
                    </a:prstGeom>
                  </pic:spPr>
                </pic:pic>
              </a:graphicData>
            </a:graphic>
          </wp:inline>
        </w:drawing>
      </w:r>
    </w:p>
    <w:p w14:paraId="7BA843FC" w14:textId="77777777" w:rsidR="0004116E" w:rsidRPr="00EA7E93" w:rsidRDefault="0004116E" w:rsidP="00EA7E93">
      <w:pPr>
        <w:pStyle w:val="Prrafodelista"/>
        <w:tabs>
          <w:tab w:val="left" w:pos="142"/>
          <w:tab w:val="left" w:pos="993"/>
        </w:tabs>
        <w:spacing w:after="0"/>
        <w:ind w:left="993" w:hanging="567"/>
        <w:jc w:val="both"/>
        <w:rPr>
          <w:sz w:val="24"/>
          <w:szCs w:val="24"/>
        </w:rPr>
      </w:pPr>
      <w:r w:rsidRPr="00EA7E93">
        <w:rPr>
          <w:sz w:val="24"/>
          <w:szCs w:val="24"/>
        </w:rPr>
        <w:t xml:space="preserve">Nota: Debe ser el mismo nombre del Server donde se instala </w:t>
      </w:r>
      <w:proofErr w:type="spellStart"/>
      <w:r w:rsidRPr="00EA7E93">
        <w:rPr>
          <w:sz w:val="24"/>
          <w:szCs w:val="24"/>
        </w:rPr>
        <w:t>Infor</w:t>
      </w:r>
      <w:proofErr w:type="spellEnd"/>
      <w:r w:rsidRPr="00EA7E93">
        <w:rPr>
          <w:sz w:val="24"/>
          <w:szCs w:val="24"/>
        </w:rPr>
        <w:t>, tanto en Ecuador como en Colombia.</w:t>
      </w:r>
    </w:p>
    <w:p w14:paraId="7BA843FD" w14:textId="77777777" w:rsidR="0004116E" w:rsidRPr="00EA7E93" w:rsidRDefault="0004116E" w:rsidP="00EA7E93">
      <w:pPr>
        <w:pStyle w:val="Prrafodelista"/>
        <w:tabs>
          <w:tab w:val="left" w:pos="142"/>
          <w:tab w:val="left" w:pos="993"/>
        </w:tabs>
        <w:spacing w:after="0"/>
        <w:ind w:left="993" w:hanging="567"/>
        <w:jc w:val="both"/>
        <w:rPr>
          <w:sz w:val="24"/>
          <w:szCs w:val="24"/>
        </w:rPr>
      </w:pPr>
    </w:p>
    <w:p w14:paraId="7BA843FE" w14:textId="77777777" w:rsidR="0004116E" w:rsidRPr="00EA7E93" w:rsidRDefault="0004116E" w:rsidP="00EA7E93">
      <w:pPr>
        <w:pStyle w:val="Prrafodelista"/>
        <w:numPr>
          <w:ilvl w:val="2"/>
          <w:numId w:val="3"/>
        </w:numPr>
        <w:tabs>
          <w:tab w:val="left" w:pos="142"/>
          <w:tab w:val="left" w:pos="993"/>
        </w:tabs>
        <w:spacing w:after="0"/>
        <w:ind w:left="993" w:hanging="567"/>
        <w:jc w:val="both"/>
        <w:rPr>
          <w:sz w:val="24"/>
          <w:szCs w:val="24"/>
        </w:rPr>
      </w:pPr>
      <w:r w:rsidRPr="00EA7E93">
        <w:rPr>
          <w:sz w:val="24"/>
          <w:szCs w:val="24"/>
        </w:rPr>
        <w:t xml:space="preserve">Ingresar la clave del </w:t>
      </w:r>
      <w:proofErr w:type="spellStart"/>
      <w:r w:rsidRPr="00EA7E93">
        <w:rPr>
          <w:sz w:val="24"/>
          <w:szCs w:val="24"/>
        </w:rPr>
        <w:t>sa</w:t>
      </w:r>
      <w:proofErr w:type="spellEnd"/>
      <w:r w:rsidRPr="00EA7E93">
        <w:rPr>
          <w:sz w:val="24"/>
          <w:szCs w:val="24"/>
        </w:rPr>
        <w:t xml:space="preserve"> con el que fue instalado previamente SQL, ingresar el nombre de grupo de base de datos, contraseña para grupo y contraseña del usuario de instalación, presionar Next</w:t>
      </w:r>
    </w:p>
    <w:p w14:paraId="7BA843FF" w14:textId="77777777" w:rsidR="0004116E" w:rsidRPr="00EA7E93" w:rsidRDefault="00DD75C8" w:rsidP="00EA7E93">
      <w:pPr>
        <w:pStyle w:val="Prrafodelista"/>
        <w:tabs>
          <w:tab w:val="left" w:pos="142"/>
          <w:tab w:val="left" w:pos="993"/>
        </w:tabs>
        <w:spacing w:after="0"/>
        <w:ind w:left="993" w:hanging="567"/>
        <w:jc w:val="both"/>
        <w:rPr>
          <w:sz w:val="24"/>
          <w:szCs w:val="24"/>
        </w:rPr>
      </w:pPr>
      <w:r w:rsidRPr="00EA7E93">
        <w:rPr>
          <w:noProof/>
          <w:sz w:val="24"/>
          <w:szCs w:val="24"/>
          <w:lang w:val="es-EC" w:eastAsia="es-EC"/>
        </w:rPr>
        <w:drawing>
          <wp:inline distT="0" distB="0" distL="0" distR="0" wp14:anchorId="7BA84736" wp14:editId="7BA84737">
            <wp:extent cx="4914900" cy="3571875"/>
            <wp:effectExtent l="0" t="0" r="0" b="9525"/>
            <wp:docPr id="1029" name="Imagen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914900" cy="3571875"/>
                    </a:xfrm>
                    <a:prstGeom prst="rect">
                      <a:avLst/>
                    </a:prstGeom>
                  </pic:spPr>
                </pic:pic>
              </a:graphicData>
            </a:graphic>
          </wp:inline>
        </w:drawing>
      </w:r>
    </w:p>
    <w:p w14:paraId="7BA84400" w14:textId="77777777" w:rsidR="0004116E" w:rsidRPr="00EA7E93" w:rsidRDefault="0004116E" w:rsidP="00EA7E93">
      <w:pPr>
        <w:pStyle w:val="Prrafodelista"/>
        <w:tabs>
          <w:tab w:val="left" w:pos="142"/>
          <w:tab w:val="left" w:pos="993"/>
        </w:tabs>
        <w:spacing w:after="0"/>
        <w:ind w:left="993" w:hanging="567"/>
        <w:jc w:val="both"/>
        <w:rPr>
          <w:sz w:val="24"/>
          <w:szCs w:val="24"/>
        </w:rPr>
      </w:pPr>
      <w:r w:rsidRPr="00EA7E93">
        <w:rPr>
          <w:sz w:val="24"/>
          <w:szCs w:val="24"/>
        </w:rPr>
        <w:t>Nota: Tanto para Ecuador como para Colombia se usa como nombre de grupo de Base de Datos “</w:t>
      </w:r>
      <w:proofErr w:type="spellStart"/>
      <w:r w:rsidRPr="00EA7E93">
        <w:rPr>
          <w:sz w:val="24"/>
          <w:szCs w:val="24"/>
        </w:rPr>
        <w:t>baandb</w:t>
      </w:r>
      <w:proofErr w:type="spellEnd"/>
      <w:r w:rsidRPr="00EA7E93">
        <w:rPr>
          <w:sz w:val="24"/>
          <w:szCs w:val="24"/>
        </w:rPr>
        <w:t xml:space="preserve">”. Se recomienda que la contraseña sea común para el </w:t>
      </w:r>
      <w:proofErr w:type="spellStart"/>
      <w:r w:rsidRPr="00EA7E93">
        <w:rPr>
          <w:sz w:val="24"/>
          <w:szCs w:val="24"/>
        </w:rPr>
        <w:t>sa</w:t>
      </w:r>
      <w:proofErr w:type="spellEnd"/>
      <w:r w:rsidRPr="00EA7E93">
        <w:rPr>
          <w:sz w:val="24"/>
          <w:szCs w:val="24"/>
        </w:rPr>
        <w:t>, grupo de Base de Datos y usuario de instalación.</w:t>
      </w:r>
    </w:p>
    <w:p w14:paraId="7BA84401" w14:textId="77777777" w:rsidR="0004116E" w:rsidRPr="00EA7E93" w:rsidRDefault="0004116E" w:rsidP="00EA7E93">
      <w:pPr>
        <w:pStyle w:val="Prrafodelista"/>
        <w:tabs>
          <w:tab w:val="left" w:pos="142"/>
          <w:tab w:val="left" w:pos="993"/>
        </w:tabs>
        <w:spacing w:after="0"/>
        <w:ind w:left="993" w:hanging="567"/>
        <w:jc w:val="both"/>
        <w:rPr>
          <w:sz w:val="24"/>
          <w:szCs w:val="24"/>
        </w:rPr>
      </w:pPr>
    </w:p>
    <w:p w14:paraId="7BA84402" w14:textId="77777777" w:rsidR="0004116E" w:rsidRPr="00EA7E93" w:rsidRDefault="0004116E" w:rsidP="00EA7E93">
      <w:pPr>
        <w:pStyle w:val="Prrafodelista"/>
        <w:numPr>
          <w:ilvl w:val="2"/>
          <w:numId w:val="3"/>
        </w:numPr>
        <w:tabs>
          <w:tab w:val="left" w:pos="142"/>
          <w:tab w:val="left" w:pos="993"/>
        </w:tabs>
        <w:spacing w:after="0"/>
        <w:ind w:left="993" w:hanging="567"/>
        <w:jc w:val="both"/>
        <w:rPr>
          <w:sz w:val="24"/>
          <w:szCs w:val="24"/>
        </w:rPr>
      </w:pPr>
      <w:r w:rsidRPr="00EA7E93">
        <w:rPr>
          <w:sz w:val="24"/>
          <w:szCs w:val="24"/>
        </w:rPr>
        <w:t xml:space="preserve">Seleccionar </w:t>
      </w:r>
      <w:proofErr w:type="spellStart"/>
      <w:r w:rsidRPr="00EA7E93">
        <w:rPr>
          <w:sz w:val="24"/>
          <w:szCs w:val="24"/>
        </w:rPr>
        <w:t>Autogrow</w:t>
      </w:r>
      <w:proofErr w:type="spellEnd"/>
      <w:r w:rsidRPr="00EA7E93">
        <w:rPr>
          <w:sz w:val="24"/>
          <w:szCs w:val="24"/>
        </w:rPr>
        <w:t xml:space="preserve"> y Latin1_General_BIN (tal y como fue instalado el repositorio de Base de Datos), presionar Next</w:t>
      </w:r>
    </w:p>
    <w:p w14:paraId="7BA84403" w14:textId="77777777" w:rsidR="0004116E" w:rsidRPr="00EA7E93" w:rsidRDefault="00DD75C8" w:rsidP="00EA7E93">
      <w:pPr>
        <w:pStyle w:val="Prrafodelista"/>
        <w:tabs>
          <w:tab w:val="left" w:pos="142"/>
          <w:tab w:val="left" w:pos="993"/>
        </w:tabs>
        <w:spacing w:after="0"/>
        <w:ind w:left="993" w:hanging="567"/>
        <w:jc w:val="both"/>
        <w:rPr>
          <w:sz w:val="24"/>
          <w:szCs w:val="24"/>
        </w:rPr>
      </w:pPr>
      <w:r w:rsidRPr="00EA7E93">
        <w:rPr>
          <w:noProof/>
          <w:sz w:val="24"/>
          <w:szCs w:val="24"/>
          <w:lang w:val="es-EC" w:eastAsia="es-EC"/>
        </w:rPr>
        <w:drawing>
          <wp:inline distT="0" distB="0" distL="0" distR="0" wp14:anchorId="7BA84738" wp14:editId="7BA84739">
            <wp:extent cx="4914900" cy="3571875"/>
            <wp:effectExtent l="0" t="0" r="0" b="9525"/>
            <wp:docPr id="1030" name="Imagen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914900" cy="3571875"/>
                    </a:xfrm>
                    <a:prstGeom prst="rect">
                      <a:avLst/>
                    </a:prstGeom>
                  </pic:spPr>
                </pic:pic>
              </a:graphicData>
            </a:graphic>
          </wp:inline>
        </w:drawing>
      </w:r>
    </w:p>
    <w:p w14:paraId="7BA84404" w14:textId="77777777" w:rsidR="0004116E" w:rsidRPr="00EA7E93" w:rsidRDefault="0004116E" w:rsidP="00EA7E93">
      <w:pPr>
        <w:pStyle w:val="Prrafodelista"/>
        <w:tabs>
          <w:tab w:val="left" w:pos="142"/>
          <w:tab w:val="left" w:pos="993"/>
        </w:tabs>
        <w:spacing w:after="0"/>
        <w:ind w:left="993" w:hanging="567"/>
        <w:jc w:val="both"/>
        <w:rPr>
          <w:sz w:val="24"/>
          <w:szCs w:val="24"/>
        </w:rPr>
      </w:pPr>
    </w:p>
    <w:p w14:paraId="7BA84405" w14:textId="77777777" w:rsidR="0004116E" w:rsidRPr="00EA7E93" w:rsidRDefault="0004116E" w:rsidP="00EA7E93">
      <w:pPr>
        <w:pStyle w:val="Prrafodelista"/>
        <w:numPr>
          <w:ilvl w:val="2"/>
          <w:numId w:val="3"/>
        </w:numPr>
        <w:tabs>
          <w:tab w:val="left" w:pos="142"/>
          <w:tab w:val="left" w:pos="993"/>
        </w:tabs>
        <w:spacing w:after="0"/>
        <w:ind w:left="993" w:hanging="567"/>
        <w:jc w:val="both"/>
        <w:rPr>
          <w:sz w:val="24"/>
          <w:szCs w:val="24"/>
        </w:rPr>
      </w:pPr>
      <w:r w:rsidRPr="00EA7E93">
        <w:rPr>
          <w:sz w:val="24"/>
          <w:szCs w:val="24"/>
        </w:rPr>
        <w:t xml:space="preserve">Ingresar el directorio donde reposará el archivo de datos y logs de la Base de Datos, dentro de </w:t>
      </w:r>
      <w:proofErr w:type="spellStart"/>
      <w:r w:rsidRPr="00EA7E93">
        <w:rPr>
          <w:sz w:val="24"/>
          <w:szCs w:val="24"/>
        </w:rPr>
        <w:t>size</w:t>
      </w:r>
      <w:proofErr w:type="spellEnd"/>
      <w:r w:rsidRPr="00EA7E93">
        <w:rPr>
          <w:sz w:val="24"/>
          <w:szCs w:val="24"/>
        </w:rPr>
        <w:t xml:space="preserve"> colocar el estimado del tamaño de la BD, presionar Next</w:t>
      </w:r>
    </w:p>
    <w:p w14:paraId="7BA84406" w14:textId="77777777" w:rsidR="0004116E" w:rsidRPr="00EA7E93" w:rsidRDefault="00DD75C8" w:rsidP="00EA7E93">
      <w:pPr>
        <w:pStyle w:val="Prrafodelista"/>
        <w:tabs>
          <w:tab w:val="left" w:pos="142"/>
          <w:tab w:val="left" w:pos="993"/>
        </w:tabs>
        <w:spacing w:after="0"/>
        <w:ind w:left="993" w:hanging="567"/>
        <w:jc w:val="both"/>
        <w:rPr>
          <w:sz w:val="24"/>
          <w:szCs w:val="24"/>
        </w:rPr>
      </w:pPr>
      <w:r w:rsidRPr="00EA7E93">
        <w:rPr>
          <w:noProof/>
          <w:sz w:val="24"/>
          <w:szCs w:val="24"/>
          <w:lang w:val="es-EC" w:eastAsia="es-EC"/>
        </w:rPr>
        <w:drawing>
          <wp:inline distT="0" distB="0" distL="0" distR="0" wp14:anchorId="7BA8473A" wp14:editId="7BA8473B">
            <wp:extent cx="4914900" cy="3571875"/>
            <wp:effectExtent l="0" t="0" r="0" b="9525"/>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914900" cy="3571875"/>
                    </a:xfrm>
                    <a:prstGeom prst="rect">
                      <a:avLst/>
                    </a:prstGeom>
                  </pic:spPr>
                </pic:pic>
              </a:graphicData>
            </a:graphic>
          </wp:inline>
        </w:drawing>
      </w:r>
    </w:p>
    <w:p w14:paraId="7BA84407" w14:textId="77777777" w:rsidR="0004116E" w:rsidRPr="00EA7E93" w:rsidRDefault="0004116E" w:rsidP="00EA7E93">
      <w:pPr>
        <w:pStyle w:val="Prrafodelista"/>
        <w:tabs>
          <w:tab w:val="left" w:pos="142"/>
          <w:tab w:val="left" w:pos="993"/>
        </w:tabs>
        <w:spacing w:after="0"/>
        <w:ind w:left="993" w:hanging="567"/>
        <w:jc w:val="both"/>
        <w:rPr>
          <w:sz w:val="24"/>
          <w:szCs w:val="24"/>
        </w:rPr>
      </w:pPr>
      <w:r w:rsidRPr="00EA7E93">
        <w:rPr>
          <w:sz w:val="24"/>
          <w:szCs w:val="24"/>
        </w:rPr>
        <w:t xml:space="preserve">Nota: Se recomienda que el directorio de datos y el de log residan en particiones distintas entre </w:t>
      </w:r>
      <w:proofErr w:type="gramStart"/>
      <w:r w:rsidRPr="00EA7E93">
        <w:rPr>
          <w:sz w:val="24"/>
          <w:szCs w:val="24"/>
        </w:rPr>
        <w:t>ellos</w:t>
      </w:r>
      <w:proofErr w:type="gramEnd"/>
      <w:r w:rsidRPr="00EA7E93">
        <w:rPr>
          <w:sz w:val="24"/>
          <w:szCs w:val="24"/>
        </w:rPr>
        <w:t xml:space="preserve"> así como de la aplicación.</w:t>
      </w:r>
    </w:p>
    <w:p w14:paraId="7BA84408" w14:textId="77777777" w:rsidR="0004116E" w:rsidRPr="00EA7E93" w:rsidRDefault="0004116E" w:rsidP="00EA7E93">
      <w:pPr>
        <w:pStyle w:val="Prrafodelista"/>
        <w:numPr>
          <w:ilvl w:val="2"/>
          <w:numId w:val="3"/>
        </w:numPr>
        <w:tabs>
          <w:tab w:val="left" w:pos="142"/>
          <w:tab w:val="left" w:pos="993"/>
        </w:tabs>
        <w:spacing w:after="0"/>
        <w:ind w:left="993" w:hanging="567"/>
        <w:jc w:val="both"/>
        <w:rPr>
          <w:sz w:val="24"/>
          <w:szCs w:val="24"/>
        </w:rPr>
      </w:pPr>
      <w:r w:rsidRPr="00EA7E93">
        <w:rPr>
          <w:sz w:val="24"/>
          <w:szCs w:val="24"/>
        </w:rPr>
        <w:t xml:space="preserve">Ingresar el nombre de la carpeta para el menú inicio en donde se desea ver los ejecutables de </w:t>
      </w:r>
      <w:proofErr w:type="spellStart"/>
      <w:r w:rsidRPr="00EA7E93">
        <w:rPr>
          <w:sz w:val="24"/>
          <w:szCs w:val="24"/>
        </w:rPr>
        <w:t>Infor</w:t>
      </w:r>
      <w:proofErr w:type="spellEnd"/>
      <w:r w:rsidRPr="00EA7E93">
        <w:rPr>
          <w:sz w:val="24"/>
          <w:szCs w:val="24"/>
        </w:rPr>
        <w:t>, así como el submenú donde se lo colocará, presionar Next</w:t>
      </w:r>
    </w:p>
    <w:p w14:paraId="7BA84409" w14:textId="77777777" w:rsidR="0004116E" w:rsidRPr="00EA7E93" w:rsidRDefault="00DD75C8" w:rsidP="00EA7E93">
      <w:pPr>
        <w:pStyle w:val="Prrafodelista"/>
        <w:tabs>
          <w:tab w:val="left" w:pos="142"/>
          <w:tab w:val="left" w:pos="993"/>
        </w:tabs>
        <w:spacing w:after="0"/>
        <w:ind w:left="993" w:hanging="567"/>
        <w:jc w:val="both"/>
        <w:rPr>
          <w:sz w:val="24"/>
          <w:szCs w:val="24"/>
        </w:rPr>
      </w:pPr>
      <w:r w:rsidRPr="00EA7E93">
        <w:rPr>
          <w:noProof/>
          <w:sz w:val="24"/>
          <w:szCs w:val="24"/>
          <w:lang w:val="es-EC" w:eastAsia="es-EC"/>
        </w:rPr>
        <w:drawing>
          <wp:inline distT="0" distB="0" distL="0" distR="0" wp14:anchorId="7BA8473C" wp14:editId="7BA8473D">
            <wp:extent cx="4914900" cy="3571875"/>
            <wp:effectExtent l="0" t="0" r="0" b="9525"/>
            <wp:docPr id="1032" name="Imagen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914900" cy="3571875"/>
                    </a:xfrm>
                    <a:prstGeom prst="rect">
                      <a:avLst/>
                    </a:prstGeom>
                  </pic:spPr>
                </pic:pic>
              </a:graphicData>
            </a:graphic>
          </wp:inline>
        </w:drawing>
      </w:r>
    </w:p>
    <w:p w14:paraId="7BA8440A" w14:textId="77777777" w:rsidR="00BD12BA" w:rsidRPr="00EA7E93" w:rsidRDefault="00BD12BA" w:rsidP="00EA7E93">
      <w:pPr>
        <w:pStyle w:val="Prrafodelista"/>
        <w:tabs>
          <w:tab w:val="left" w:pos="142"/>
          <w:tab w:val="left" w:pos="993"/>
        </w:tabs>
        <w:spacing w:after="0"/>
        <w:ind w:left="993" w:hanging="567"/>
        <w:jc w:val="both"/>
        <w:rPr>
          <w:sz w:val="24"/>
          <w:szCs w:val="24"/>
        </w:rPr>
      </w:pPr>
    </w:p>
    <w:p w14:paraId="7BA8440B" w14:textId="77777777" w:rsidR="0004116E" w:rsidRPr="00EA7E93" w:rsidRDefault="0004116E" w:rsidP="00EA7E93">
      <w:pPr>
        <w:pStyle w:val="Prrafodelista"/>
        <w:numPr>
          <w:ilvl w:val="2"/>
          <w:numId w:val="3"/>
        </w:numPr>
        <w:tabs>
          <w:tab w:val="left" w:pos="142"/>
          <w:tab w:val="left" w:pos="993"/>
        </w:tabs>
        <w:spacing w:after="0"/>
        <w:ind w:left="993" w:hanging="567"/>
        <w:jc w:val="both"/>
        <w:rPr>
          <w:sz w:val="24"/>
          <w:szCs w:val="24"/>
        </w:rPr>
      </w:pPr>
      <w:r w:rsidRPr="00EA7E93">
        <w:rPr>
          <w:sz w:val="24"/>
          <w:szCs w:val="24"/>
        </w:rPr>
        <w:t xml:space="preserve">Seleccionar la cuenta con la que desea ejecutar el servicio </w:t>
      </w:r>
      <w:proofErr w:type="spellStart"/>
      <w:r w:rsidRPr="00EA7E93">
        <w:rPr>
          <w:sz w:val="24"/>
          <w:szCs w:val="24"/>
        </w:rPr>
        <w:t>Infor</w:t>
      </w:r>
      <w:proofErr w:type="spellEnd"/>
      <w:r w:rsidRPr="00EA7E93">
        <w:rPr>
          <w:sz w:val="24"/>
          <w:szCs w:val="24"/>
        </w:rPr>
        <w:t xml:space="preserve"> ES </w:t>
      </w:r>
      <w:proofErr w:type="spellStart"/>
      <w:r w:rsidRPr="00EA7E93">
        <w:rPr>
          <w:sz w:val="24"/>
          <w:szCs w:val="24"/>
        </w:rPr>
        <w:t>Logic</w:t>
      </w:r>
      <w:proofErr w:type="spellEnd"/>
      <w:r w:rsidRPr="00EA7E93">
        <w:rPr>
          <w:sz w:val="24"/>
          <w:szCs w:val="24"/>
        </w:rPr>
        <w:t xml:space="preserve"> </w:t>
      </w:r>
      <w:proofErr w:type="spellStart"/>
      <w:r w:rsidRPr="00EA7E93">
        <w:rPr>
          <w:sz w:val="24"/>
          <w:szCs w:val="24"/>
        </w:rPr>
        <w:t>Service</w:t>
      </w:r>
      <w:proofErr w:type="spellEnd"/>
      <w:r w:rsidRPr="00EA7E93">
        <w:rPr>
          <w:sz w:val="24"/>
          <w:szCs w:val="24"/>
        </w:rPr>
        <w:t>, presionar Next</w:t>
      </w:r>
    </w:p>
    <w:p w14:paraId="7BA8440C" w14:textId="77777777" w:rsidR="0004116E" w:rsidRPr="00EA7E93" w:rsidRDefault="00DD75C8" w:rsidP="00EA7E93">
      <w:pPr>
        <w:pStyle w:val="Prrafodelista"/>
        <w:tabs>
          <w:tab w:val="left" w:pos="142"/>
          <w:tab w:val="left" w:pos="993"/>
        </w:tabs>
        <w:spacing w:after="0"/>
        <w:ind w:left="993" w:hanging="567"/>
        <w:jc w:val="both"/>
        <w:rPr>
          <w:sz w:val="24"/>
          <w:szCs w:val="24"/>
        </w:rPr>
      </w:pPr>
      <w:r w:rsidRPr="00EA7E93">
        <w:rPr>
          <w:noProof/>
          <w:sz w:val="24"/>
          <w:szCs w:val="24"/>
          <w:lang w:val="es-EC" w:eastAsia="es-EC"/>
        </w:rPr>
        <w:drawing>
          <wp:inline distT="0" distB="0" distL="0" distR="0" wp14:anchorId="7BA8473E" wp14:editId="7BA8473F">
            <wp:extent cx="4914900" cy="3571875"/>
            <wp:effectExtent l="0" t="0" r="0" b="9525"/>
            <wp:docPr id="1033" name="Imagen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14900" cy="3571875"/>
                    </a:xfrm>
                    <a:prstGeom prst="rect">
                      <a:avLst/>
                    </a:prstGeom>
                  </pic:spPr>
                </pic:pic>
              </a:graphicData>
            </a:graphic>
          </wp:inline>
        </w:drawing>
      </w:r>
    </w:p>
    <w:p w14:paraId="7BA8440D" w14:textId="77777777" w:rsidR="0004116E" w:rsidRPr="00EA7E93" w:rsidRDefault="0004116E" w:rsidP="00EA7E93">
      <w:pPr>
        <w:pStyle w:val="Prrafodelista"/>
        <w:tabs>
          <w:tab w:val="left" w:pos="142"/>
          <w:tab w:val="left" w:pos="993"/>
        </w:tabs>
        <w:spacing w:after="0"/>
        <w:ind w:left="993" w:hanging="567"/>
        <w:jc w:val="both"/>
        <w:rPr>
          <w:sz w:val="24"/>
          <w:szCs w:val="24"/>
        </w:rPr>
      </w:pPr>
      <w:r w:rsidRPr="00EA7E93">
        <w:rPr>
          <w:sz w:val="24"/>
          <w:szCs w:val="24"/>
        </w:rPr>
        <w:t xml:space="preserve">Nota: Tanto para Ecuador como para Colombia, se deja seteada la cuenta local, ya que la instalación se la está ejecutando con el usuario </w:t>
      </w:r>
      <w:proofErr w:type="spellStart"/>
      <w:r w:rsidRPr="00EA7E93">
        <w:rPr>
          <w:sz w:val="24"/>
          <w:szCs w:val="24"/>
        </w:rPr>
        <w:t>baan</w:t>
      </w:r>
      <w:proofErr w:type="spellEnd"/>
      <w:r w:rsidRPr="00EA7E93">
        <w:rPr>
          <w:sz w:val="24"/>
          <w:szCs w:val="24"/>
        </w:rPr>
        <w:t>.</w:t>
      </w:r>
    </w:p>
    <w:p w14:paraId="7BA8440E" w14:textId="77777777" w:rsidR="0004116E" w:rsidRPr="00EA7E93" w:rsidRDefault="0004116E" w:rsidP="00EA7E93">
      <w:pPr>
        <w:pStyle w:val="Prrafodelista"/>
        <w:tabs>
          <w:tab w:val="left" w:pos="142"/>
          <w:tab w:val="left" w:pos="993"/>
        </w:tabs>
        <w:spacing w:after="0"/>
        <w:ind w:left="993" w:hanging="567"/>
        <w:jc w:val="both"/>
        <w:rPr>
          <w:sz w:val="24"/>
          <w:szCs w:val="24"/>
        </w:rPr>
      </w:pPr>
    </w:p>
    <w:p w14:paraId="7BA8440F" w14:textId="77777777" w:rsidR="0004116E" w:rsidRPr="00EA7E93" w:rsidRDefault="0004116E" w:rsidP="00EA7E93">
      <w:pPr>
        <w:pStyle w:val="Prrafodelista"/>
        <w:numPr>
          <w:ilvl w:val="2"/>
          <w:numId w:val="3"/>
        </w:numPr>
        <w:tabs>
          <w:tab w:val="left" w:pos="142"/>
          <w:tab w:val="left" w:pos="993"/>
        </w:tabs>
        <w:spacing w:after="0"/>
        <w:ind w:left="993" w:hanging="567"/>
        <w:jc w:val="both"/>
        <w:rPr>
          <w:sz w:val="24"/>
          <w:szCs w:val="24"/>
        </w:rPr>
      </w:pPr>
      <w:r w:rsidRPr="00EA7E93">
        <w:rPr>
          <w:sz w:val="24"/>
          <w:szCs w:val="24"/>
        </w:rPr>
        <w:t>Seleccionar el archivo donde se establecerán las configuraciones, presionar Next</w:t>
      </w:r>
    </w:p>
    <w:p w14:paraId="7BA84410" w14:textId="77777777" w:rsidR="0004116E" w:rsidRPr="00EA7E93" w:rsidRDefault="00DD75C8" w:rsidP="00EA7E93">
      <w:pPr>
        <w:pStyle w:val="Prrafodelista"/>
        <w:tabs>
          <w:tab w:val="left" w:pos="142"/>
          <w:tab w:val="left" w:pos="993"/>
        </w:tabs>
        <w:spacing w:after="0"/>
        <w:ind w:left="993" w:hanging="567"/>
        <w:jc w:val="both"/>
        <w:rPr>
          <w:sz w:val="24"/>
          <w:szCs w:val="24"/>
        </w:rPr>
      </w:pPr>
      <w:r w:rsidRPr="00EA7E93">
        <w:rPr>
          <w:noProof/>
          <w:sz w:val="24"/>
          <w:szCs w:val="24"/>
          <w:lang w:val="es-EC" w:eastAsia="es-EC"/>
        </w:rPr>
        <w:drawing>
          <wp:inline distT="0" distB="0" distL="0" distR="0" wp14:anchorId="7BA84740" wp14:editId="7BA84741">
            <wp:extent cx="4914900" cy="3571875"/>
            <wp:effectExtent l="0" t="0" r="0" b="9525"/>
            <wp:docPr id="1034" name="Imagen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14900" cy="3571875"/>
                    </a:xfrm>
                    <a:prstGeom prst="rect">
                      <a:avLst/>
                    </a:prstGeom>
                  </pic:spPr>
                </pic:pic>
              </a:graphicData>
            </a:graphic>
          </wp:inline>
        </w:drawing>
      </w:r>
    </w:p>
    <w:p w14:paraId="7BA84411" w14:textId="77777777" w:rsidR="0004116E" w:rsidRPr="00EA7E93" w:rsidRDefault="0004116E" w:rsidP="00EA7E93">
      <w:pPr>
        <w:pStyle w:val="Prrafodelista"/>
        <w:tabs>
          <w:tab w:val="left" w:pos="142"/>
          <w:tab w:val="left" w:pos="993"/>
        </w:tabs>
        <w:spacing w:after="0"/>
        <w:ind w:left="993" w:hanging="567"/>
        <w:jc w:val="both"/>
        <w:rPr>
          <w:sz w:val="24"/>
          <w:szCs w:val="24"/>
        </w:rPr>
      </w:pPr>
    </w:p>
    <w:p w14:paraId="7BA84412" w14:textId="77777777" w:rsidR="0004116E" w:rsidRPr="00EA7E93" w:rsidRDefault="0004116E" w:rsidP="00EA7E93">
      <w:pPr>
        <w:pStyle w:val="Prrafodelista"/>
        <w:numPr>
          <w:ilvl w:val="2"/>
          <w:numId w:val="3"/>
        </w:numPr>
        <w:tabs>
          <w:tab w:val="left" w:pos="142"/>
          <w:tab w:val="left" w:pos="993"/>
        </w:tabs>
        <w:spacing w:after="0"/>
        <w:ind w:left="993" w:hanging="567"/>
        <w:jc w:val="both"/>
        <w:rPr>
          <w:sz w:val="24"/>
          <w:szCs w:val="24"/>
        </w:rPr>
      </w:pPr>
      <w:r w:rsidRPr="00EA7E93">
        <w:rPr>
          <w:sz w:val="24"/>
          <w:szCs w:val="24"/>
        </w:rPr>
        <w:t>Verificar la configuración presentada, en caso de querer modificar las configuraciones, hacerlo y presionar Next</w:t>
      </w:r>
    </w:p>
    <w:p w14:paraId="7BA84413" w14:textId="77777777" w:rsidR="0004116E" w:rsidRPr="00EA7E93" w:rsidRDefault="00DD75C8" w:rsidP="00EA7E93">
      <w:pPr>
        <w:pStyle w:val="Prrafodelista"/>
        <w:tabs>
          <w:tab w:val="left" w:pos="142"/>
          <w:tab w:val="left" w:pos="993"/>
        </w:tabs>
        <w:spacing w:after="0"/>
        <w:ind w:left="993" w:hanging="567"/>
        <w:jc w:val="both"/>
        <w:rPr>
          <w:noProof/>
          <w:sz w:val="24"/>
          <w:szCs w:val="24"/>
          <w:lang w:eastAsia="es-EC"/>
        </w:rPr>
      </w:pPr>
      <w:r w:rsidRPr="00EA7E93">
        <w:rPr>
          <w:noProof/>
          <w:sz w:val="24"/>
          <w:szCs w:val="24"/>
          <w:lang w:val="es-EC" w:eastAsia="es-EC"/>
        </w:rPr>
        <w:drawing>
          <wp:inline distT="0" distB="0" distL="0" distR="0" wp14:anchorId="7BA84742" wp14:editId="7BA84743">
            <wp:extent cx="4914900" cy="3571875"/>
            <wp:effectExtent l="0" t="0" r="0" b="9525"/>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14900" cy="3571875"/>
                    </a:xfrm>
                    <a:prstGeom prst="rect">
                      <a:avLst/>
                    </a:prstGeom>
                  </pic:spPr>
                </pic:pic>
              </a:graphicData>
            </a:graphic>
          </wp:inline>
        </w:drawing>
      </w:r>
    </w:p>
    <w:p w14:paraId="7BA84414" w14:textId="77777777" w:rsidR="001D0F81" w:rsidRPr="00EA7E93" w:rsidRDefault="001D0F81" w:rsidP="00EA7E93">
      <w:pPr>
        <w:pStyle w:val="Prrafodelista"/>
        <w:tabs>
          <w:tab w:val="left" w:pos="142"/>
          <w:tab w:val="left" w:pos="993"/>
        </w:tabs>
        <w:spacing w:after="0"/>
        <w:ind w:left="993" w:hanging="567"/>
        <w:jc w:val="both"/>
        <w:rPr>
          <w:noProof/>
          <w:sz w:val="24"/>
          <w:szCs w:val="24"/>
          <w:lang w:eastAsia="es-EC"/>
        </w:rPr>
      </w:pPr>
    </w:p>
    <w:p w14:paraId="7BA84415" w14:textId="77777777" w:rsidR="0004116E" w:rsidRPr="00EA7E93" w:rsidRDefault="0004116E" w:rsidP="00EA7E93">
      <w:pPr>
        <w:pStyle w:val="Prrafodelista"/>
        <w:numPr>
          <w:ilvl w:val="2"/>
          <w:numId w:val="3"/>
        </w:numPr>
        <w:tabs>
          <w:tab w:val="left" w:pos="142"/>
          <w:tab w:val="left" w:pos="993"/>
        </w:tabs>
        <w:spacing w:after="0"/>
        <w:ind w:left="993" w:hanging="567"/>
        <w:jc w:val="both"/>
        <w:rPr>
          <w:sz w:val="24"/>
          <w:szCs w:val="24"/>
        </w:rPr>
      </w:pPr>
      <w:r w:rsidRPr="00EA7E93">
        <w:rPr>
          <w:sz w:val="24"/>
          <w:szCs w:val="24"/>
        </w:rPr>
        <w:t>Ingresar el directorio donde fue instalado previamente el SLM, presionar Next</w:t>
      </w:r>
    </w:p>
    <w:p w14:paraId="7BA84416" w14:textId="77777777" w:rsidR="0004116E" w:rsidRPr="00EA7E93" w:rsidRDefault="00DD75C8" w:rsidP="00EA7E93">
      <w:pPr>
        <w:pStyle w:val="Prrafodelista"/>
        <w:tabs>
          <w:tab w:val="left" w:pos="142"/>
          <w:tab w:val="left" w:pos="993"/>
          <w:tab w:val="left" w:pos="4678"/>
        </w:tabs>
        <w:spacing w:after="0"/>
        <w:ind w:left="993" w:hanging="567"/>
        <w:jc w:val="both"/>
        <w:rPr>
          <w:sz w:val="24"/>
          <w:szCs w:val="24"/>
        </w:rPr>
      </w:pPr>
      <w:r w:rsidRPr="00EA7E93">
        <w:rPr>
          <w:noProof/>
          <w:sz w:val="24"/>
          <w:szCs w:val="24"/>
          <w:lang w:val="es-EC" w:eastAsia="es-EC"/>
        </w:rPr>
        <w:drawing>
          <wp:inline distT="0" distB="0" distL="0" distR="0" wp14:anchorId="7BA84744" wp14:editId="7BA84745">
            <wp:extent cx="4914900" cy="3571875"/>
            <wp:effectExtent l="0" t="0" r="0" b="9525"/>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914900" cy="3571875"/>
                    </a:xfrm>
                    <a:prstGeom prst="rect">
                      <a:avLst/>
                    </a:prstGeom>
                  </pic:spPr>
                </pic:pic>
              </a:graphicData>
            </a:graphic>
          </wp:inline>
        </w:drawing>
      </w:r>
    </w:p>
    <w:p w14:paraId="7BA84417" w14:textId="77777777" w:rsidR="0004116E" w:rsidRPr="00EA7E93" w:rsidRDefault="0004116E" w:rsidP="00EA7E93">
      <w:pPr>
        <w:pStyle w:val="Prrafodelista"/>
        <w:tabs>
          <w:tab w:val="left" w:pos="142"/>
          <w:tab w:val="left" w:pos="993"/>
        </w:tabs>
        <w:spacing w:after="0"/>
        <w:ind w:left="993" w:hanging="567"/>
        <w:jc w:val="both"/>
        <w:rPr>
          <w:sz w:val="24"/>
          <w:szCs w:val="24"/>
        </w:rPr>
      </w:pPr>
      <w:r w:rsidRPr="00EA7E93">
        <w:rPr>
          <w:sz w:val="24"/>
          <w:szCs w:val="24"/>
        </w:rPr>
        <w:t xml:space="preserve">Nota: </w:t>
      </w:r>
      <w:r w:rsidR="00E93711" w:rsidRPr="00EA7E93">
        <w:rPr>
          <w:sz w:val="24"/>
          <w:szCs w:val="24"/>
        </w:rPr>
        <w:t xml:space="preserve">El directorio de instalación será en la raíz del </w:t>
      </w:r>
      <w:r w:rsidR="008E5AB4" w:rsidRPr="00EA7E93">
        <w:rPr>
          <w:sz w:val="24"/>
          <w:szCs w:val="24"/>
        </w:rPr>
        <w:t>$</w:t>
      </w:r>
      <w:r w:rsidR="00E93711" w:rsidRPr="00EA7E93">
        <w:rPr>
          <w:sz w:val="24"/>
          <w:szCs w:val="24"/>
        </w:rPr>
        <w:t>{BSE}</w:t>
      </w:r>
      <w:r w:rsidRPr="00EA7E93">
        <w:rPr>
          <w:sz w:val="24"/>
          <w:szCs w:val="24"/>
        </w:rPr>
        <w:t>.</w:t>
      </w:r>
    </w:p>
    <w:p w14:paraId="7BA84418" w14:textId="77777777" w:rsidR="0004116E" w:rsidRPr="00EA7E93" w:rsidRDefault="0004116E" w:rsidP="00EA7E93">
      <w:pPr>
        <w:pStyle w:val="Prrafodelista"/>
        <w:tabs>
          <w:tab w:val="left" w:pos="142"/>
          <w:tab w:val="left" w:pos="993"/>
        </w:tabs>
        <w:spacing w:after="0"/>
        <w:ind w:left="993" w:hanging="567"/>
        <w:jc w:val="both"/>
        <w:rPr>
          <w:sz w:val="24"/>
          <w:szCs w:val="24"/>
        </w:rPr>
      </w:pPr>
    </w:p>
    <w:p w14:paraId="7BA84419" w14:textId="77777777" w:rsidR="00A85F92" w:rsidRPr="00EA7E93" w:rsidRDefault="00A85F92" w:rsidP="00EA7E93">
      <w:pPr>
        <w:pStyle w:val="Prrafodelista"/>
        <w:tabs>
          <w:tab w:val="left" w:pos="142"/>
          <w:tab w:val="left" w:pos="993"/>
        </w:tabs>
        <w:spacing w:after="0"/>
        <w:ind w:left="993" w:hanging="567"/>
        <w:jc w:val="both"/>
        <w:rPr>
          <w:sz w:val="24"/>
          <w:szCs w:val="24"/>
        </w:rPr>
      </w:pPr>
    </w:p>
    <w:p w14:paraId="7BA8441A" w14:textId="77777777" w:rsidR="0004116E" w:rsidRPr="00EA7E93" w:rsidRDefault="0004116E" w:rsidP="00EA7E93">
      <w:pPr>
        <w:pStyle w:val="Prrafodelista"/>
        <w:numPr>
          <w:ilvl w:val="2"/>
          <w:numId w:val="3"/>
        </w:numPr>
        <w:tabs>
          <w:tab w:val="left" w:pos="142"/>
          <w:tab w:val="left" w:pos="993"/>
        </w:tabs>
        <w:spacing w:after="0"/>
        <w:ind w:left="993" w:hanging="567"/>
        <w:jc w:val="both"/>
        <w:rPr>
          <w:sz w:val="24"/>
          <w:szCs w:val="24"/>
        </w:rPr>
      </w:pPr>
      <w:r w:rsidRPr="00EA7E93">
        <w:rPr>
          <w:sz w:val="24"/>
          <w:szCs w:val="24"/>
        </w:rPr>
        <w:t>Seleccionar el tipo de servicio que se usará para ejecutar trabajos programados, presionar Next</w:t>
      </w:r>
    </w:p>
    <w:p w14:paraId="7BA8441B" w14:textId="77777777" w:rsidR="0004116E" w:rsidRPr="00EA7E93" w:rsidRDefault="00DD75C8" w:rsidP="00EA7E93">
      <w:pPr>
        <w:pStyle w:val="Prrafodelista"/>
        <w:tabs>
          <w:tab w:val="left" w:pos="142"/>
          <w:tab w:val="left" w:pos="993"/>
        </w:tabs>
        <w:spacing w:after="0"/>
        <w:ind w:left="993" w:hanging="567"/>
        <w:jc w:val="both"/>
        <w:rPr>
          <w:sz w:val="24"/>
          <w:szCs w:val="24"/>
        </w:rPr>
      </w:pPr>
      <w:r w:rsidRPr="00EA7E93">
        <w:rPr>
          <w:noProof/>
          <w:sz w:val="24"/>
          <w:szCs w:val="24"/>
          <w:lang w:val="es-EC" w:eastAsia="es-EC"/>
        </w:rPr>
        <w:drawing>
          <wp:inline distT="0" distB="0" distL="0" distR="0" wp14:anchorId="7BA84746" wp14:editId="7BA84747">
            <wp:extent cx="4914900" cy="3571875"/>
            <wp:effectExtent l="0" t="0" r="0" b="9525"/>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914900" cy="3571875"/>
                    </a:xfrm>
                    <a:prstGeom prst="rect">
                      <a:avLst/>
                    </a:prstGeom>
                  </pic:spPr>
                </pic:pic>
              </a:graphicData>
            </a:graphic>
          </wp:inline>
        </w:drawing>
      </w:r>
    </w:p>
    <w:p w14:paraId="7BA8441C" w14:textId="77777777" w:rsidR="0004116E" w:rsidRPr="00EA7E93" w:rsidRDefault="0004116E" w:rsidP="00EA7E93">
      <w:pPr>
        <w:pStyle w:val="Prrafodelista"/>
        <w:tabs>
          <w:tab w:val="left" w:pos="142"/>
          <w:tab w:val="left" w:pos="993"/>
        </w:tabs>
        <w:spacing w:after="0"/>
        <w:ind w:left="993" w:hanging="567"/>
        <w:jc w:val="both"/>
        <w:rPr>
          <w:sz w:val="24"/>
          <w:szCs w:val="24"/>
        </w:rPr>
      </w:pPr>
    </w:p>
    <w:p w14:paraId="7BA8441D" w14:textId="77777777" w:rsidR="0004116E" w:rsidRPr="00EA7E93" w:rsidRDefault="0004116E" w:rsidP="00EA7E93">
      <w:pPr>
        <w:pStyle w:val="Prrafodelista"/>
        <w:numPr>
          <w:ilvl w:val="2"/>
          <w:numId w:val="3"/>
        </w:numPr>
        <w:tabs>
          <w:tab w:val="left" w:pos="142"/>
          <w:tab w:val="left" w:pos="993"/>
        </w:tabs>
        <w:spacing w:after="0"/>
        <w:ind w:left="993" w:hanging="567"/>
        <w:jc w:val="both"/>
        <w:rPr>
          <w:sz w:val="24"/>
          <w:szCs w:val="24"/>
        </w:rPr>
      </w:pPr>
      <w:r w:rsidRPr="00EA7E93">
        <w:rPr>
          <w:sz w:val="24"/>
          <w:szCs w:val="24"/>
        </w:rPr>
        <w:t xml:space="preserve">Verificar el resumen de lo que se instalará, presionar </w:t>
      </w:r>
      <w:proofErr w:type="spellStart"/>
      <w:r w:rsidRPr="00EA7E93">
        <w:rPr>
          <w:sz w:val="24"/>
          <w:szCs w:val="24"/>
        </w:rPr>
        <w:t>Install</w:t>
      </w:r>
      <w:proofErr w:type="spellEnd"/>
    </w:p>
    <w:p w14:paraId="7BA8441E" w14:textId="77777777" w:rsidR="0004116E" w:rsidRPr="00EA7E93" w:rsidRDefault="00DD75C8" w:rsidP="00EA7E93">
      <w:pPr>
        <w:pStyle w:val="Prrafodelista"/>
        <w:tabs>
          <w:tab w:val="left" w:pos="142"/>
          <w:tab w:val="left" w:pos="993"/>
        </w:tabs>
        <w:spacing w:after="0"/>
        <w:ind w:left="993" w:hanging="567"/>
        <w:jc w:val="both"/>
        <w:rPr>
          <w:sz w:val="24"/>
          <w:szCs w:val="24"/>
        </w:rPr>
      </w:pPr>
      <w:r w:rsidRPr="00EA7E93">
        <w:rPr>
          <w:noProof/>
          <w:sz w:val="24"/>
          <w:szCs w:val="24"/>
          <w:lang w:val="es-EC" w:eastAsia="es-EC"/>
        </w:rPr>
        <w:drawing>
          <wp:inline distT="0" distB="0" distL="0" distR="0" wp14:anchorId="7BA84748" wp14:editId="7BA84749">
            <wp:extent cx="4914900" cy="3571875"/>
            <wp:effectExtent l="0" t="0" r="0" b="9525"/>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914900" cy="3571875"/>
                    </a:xfrm>
                    <a:prstGeom prst="rect">
                      <a:avLst/>
                    </a:prstGeom>
                  </pic:spPr>
                </pic:pic>
              </a:graphicData>
            </a:graphic>
          </wp:inline>
        </w:drawing>
      </w:r>
    </w:p>
    <w:p w14:paraId="7BA8441F" w14:textId="77777777" w:rsidR="0004116E" w:rsidRPr="00EA7E93" w:rsidRDefault="0004116E" w:rsidP="00EA7E93">
      <w:pPr>
        <w:pStyle w:val="Prrafodelista"/>
        <w:tabs>
          <w:tab w:val="left" w:pos="142"/>
          <w:tab w:val="left" w:pos="993"/>
        </w:tabs>
        <w:spacing w:after="0"/>
        <w:ind w:left="993" w:hanging="567"/>
        <w:jc w:val="both"/>
        <w:rPr>
          <w:sz w:val="24"/>
          <w:szCs w:val="24"/>
        </w:rPr>
      </w:pPr>
    </w:p>
    <w:p w14:paraId="7BA84420" w14:textId="77777777" w:rsidR="00A85F92" w:rsidRPr="00EA7E93" w:rsidRDefault="00A85F92" w:rsidP="00EA7E93">
      <w:pPr>
        <w:pStyle w:val="Prrafodelista"/>
        <w:tabs>
          <w:tab w:val="left" w:pos="142"/>
          <w:tab w:val="left" w:pos="993"/>
        </w:tabs>
        <w:spacing w:after="0"/>
        <w:ind w:left="993" w:hanging="567"/>
        <w:jc w:val="both"/>
        <w:rPr>
          <w:sz w:val="24"/>
          <w:szCs w:val="24"/>
        </w:rPr>
      </w:pPr>
    </w:p>
    <w:p w14:paraId="7BA84421" w14:textId="77777777" w:rsidR="0004116E" w:rsidRPr="00EA7E93" w:rsidRDefault="0004116E" w:rsidP="00EA7E93">
      <w:pPr>
        <w:pStyle w:val="Prrafodelista"/>
        <w:numPr>
          <w:ilvl w:val="2"/>
          <w:numId w:val="3"/>
        </w:numPr>
        <w:tabs>
          <w:tab w:val="left" w:pos="142"/>
          <w:tab w:val="left" w:pos="993"/>
        </w:tabs>
        <w:spacing w:after="0"/>
        <w:ind w:left="993" w:hanging="567"/>
        <w:jc w:val="both"/>
        <w:rPr>
          <w:sz w:val="24"/>
          <w:szCs w:val="24"/>
        </w:rPr>
      </w:pPr>
      <w:r w:rsidRPr="00EA7E93">
        <w:rPr>
          <w:sz w:val="24"/>
          <w:szCs w:val="24"/>
        </w:rPr>
        <w:t>Verificar el indicador de avance de instalación</w:t>
      </w:r>
    </w:p>
    <w:p w14:paraId="7BA84422" w14:textId="77777777" w:rsidR="0004116E" w:rsidRPr="00EA7E93" w:rsidRDefault="00DD75C8" w:rsidP="00EA7E93">
      <w:pPr>
        <w:pStyle w:val="Prrafodelista"/>
        <w:tabs>
          <w:tab w:val="left" w:pos="142"/>
          <w:tab w:val="left" w:pos="993"/>
        </w:tabs>
        <w:spacing w:after="0"/>
        <w:ind w:left="993" w:hanging="567"/>
        <w:jc w:val="both"/>
        <w:rPr>
          <w:sz w:val="24"/>
          <w:szCs w:val="24"/>
        </w:rPr>
      </w:pPr>
      <w:r w:rsidRPr="00EA7E93">
        <w:rPr>
          <w:noProof/>
          <w:sz w:val="24"/>
          <w:szCs w:val="24"/>
          <w:lang w:val="es-EC" w:eastAsia="es-EC"/>
        </w:rPr>
        <w:drawing>
          <wp:inline distT="0" distB="0" distL="0" distR="0" wp14:anchorId="7BA8474A" wp14:editId="7BA8474B">
            <wp:extent cx="4914900" cy="3571875"/>
            <wp:effectExtent l="0" t="0" r="0" b="9525"/>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914900" cy="3571875"/>
                    </a:xfrm>
                    <a:prstGeom prst="rect">
                      <a:avLst/>
                    </a:prstGeom>
                  </pic:spPr>
                </pic:pic>
              </a:graphicData>
            </a:graphic>
          </wp:inline>
        </w:drawing>
      </w:r>
    </w:p>
    <w:p w14:paraId="7BA84423" w14:textId="77777777" w:rsidR="0004116E" w:rsidRPr="00EA7E93" w:rsidRDefault="0004116E" w:rsidP="00EA7E93">
      <w:pPr>
        <w:pStyle w:val="Prrafodelista"/>
        <w:tabs>
          <w:tab w:val="left" w:pos="142"/>
          <w:tab w:val="left" w:pos="993"/>
        </w:tabs>
        <w:spacing w:after="0"/>
        <w:ind w:left="993" w:hanging="567"/>
        <w:jc w:val="both"/>
        <w:rPr>
          <w:sz w:val="24"/>
          <w:szCs w:val="24"/>
        </w:rPr>
      </w:pPr>
    </w:p>
    <w:p w14:paraId="7BA84424" w14:textId="77777777" w:rsidR="0004116E" w:rsidRPr="00EA7E93" w:rsidRDefault="0004116E" w:rsidP="00EA7E93">
      <w:pPr>
        <w:pStyle w:val="Prrafodelista"/>
        <w:numPr>
          <w:ilvl w:val="2"/>
          <w:numId w:val="3"/>
        </w:numPr>
        <w:tabs>
          <w:tab w:val="left" w:pos="142"/>
          <w:tab w:val="left" w:pos="993"/>
        </w:tabs>
        <w:spacing w:after="0"/>
        <w:ind w:left="993" w:hanging="567"/>
        <w:jc w:val="both"/>
        <w:rPr>
          <w:sz w:val="24"/>
          <w:szCs w:val="24"/>
        </w:rPr>
      </w:pPr>
      <w:r w:rsidRPr="00EA7E93">
        <w:rPr>
          <w:sz w:val="24"/>
          <w:szCs w:val="24"/>
        </w:rPr>
        <w:t xml:space="preserve"> Presionar </w:t>
      </w:r>
      <w:proofErr w:type="spellStart"/>
      <w:r w:rsidRPr="00EA7E93">
        <w:rPr>
          <w:sz w:val="24"/>
          <w:szCs w:val="24"/>
        </w:rPr>
        <w:t>Finish</w:t>
      </w:r>
      <w:proofErr w:type="spellEnd"/>
    </w:p>
    <w:p w14:paraId="7BA84425" w14:textId="77777777" w:rsidR="0004116E" w:rsidRPr="00EA7E93" w:rsidRDefault="00DD75C8" w:rsidP="00EA7E93">
      <w:pPr>
        <w:pStyle w:val="Prrafodelista"/>
        <w:tabs>
          <w:tab w:val="left" w:pos="142"/>
          <w:tab w:val="left" w:pos="993"/>
        </w:tabs>
        <w:spacing w:after="0"/>
        <w:ind w:left="993" w:hanging="567"/>
        <w:jc w:val="both"/>
        <w:rPr>
          <w:sz w:val="24"/>
          <w:szCs w:val="24"/>
        </w:rPr>
      </w:pPr>
      <w:r w:rsidRPr="00EA7E93">
        <w:rPr>
          <w:noProof/>
          <w:sz w:val="24"/>
          <w:szCs w:val="24"/>
          <w:lang w:val="es-EC" w:eastAsia="es-EC"/>
        </w:rPr>
        <w:drawing>
          <wp:inline distT="0" distB="0" distL="0" distR="0" wp14:anchorId="7BA8474C" wp14:editId="7BA8474D">
            <wp:extent cx="4914900" cy="3571875"/>
            <wp:effectExtent l="0" t="0" r="0" b="9525"/>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914900" cy="3571875"/>
                    </a:xfrm>
                    <a:prstGeom prst="rect">
                      <a:avLst/>
                    </a:prstGeom>
                  </pic:spPr>
                </pic:pic>
              </a:graphicData>
            </a:graphic>
          </wp:inline>
        </w:drawing>
      </w:r>
    </w:p>
    <w:p w14:paraId="7BA84426" w14:textId="77777777" w:rsidR="0004116E" w:rsidRPr="00EA7E93" w:rsidDel="00EA7E93" w:rsidRDefault="0004116E" w:rsidP="00EA7E93">
      <w:pPr>
        <w:pStyle w:val="Prrafodelista"/>
        <w:tabs>
          <w:tab w:val="left" w:pos="142"/>
        </w:tabs>
        <w:spacing w:after="0"/>
        <w:ind w:left="993" w:hanging="567"/>
        <w:jc w:val="both"/>
        <w:rPr>
          <w:del w:id="135" w:author="Maria Leon" w:date="2017-01-06T15:45:00Z"/>
          <w:sz w:val="24"/>
          <w:szCs w:val="24"/>
        </w:rPr>
      </w:pPr>
    </w:p>
    <w:p w14:paraId="7BA84427" w14:textId="77777777" w:rsidR="0004116E" w:rsidRPr="00EA7E93" w:rsidRDefault="0004116E">
      <w:pPr>
        <w:tabs>
          <w:tab w:val="left" w:pos="142"/>
        </w:tabs>
        <w:jc w:val="both"/>
        <w:rPr>
          <w:sz w:val="24"/>
          <w:szCs w:val="24"/>
          <w:lang w:val="en-US"/>
        </w:rPr>
        <w:pPrChange w:id="136" w:author="Maria Leon" w:date="2017-01-06T15:45:00Z">
          <w:pPr>
            <w:tabs>
              <w:tab w:val="left" w:pos="142"/>
            </w:tabs>
            <w:ind w:left="993" w:hanging="567"/>
            <w:jc w:val="both"/>
          </w:pPr>
        </w:pPrChange>
      </w:pPr>
      <w:r w:rsidRPr="00EA7E93">
        <w:rPr>
          <w:sz w:val="24"/>
          <w:szCs w:val="24"/>
          <w:lang w:val="en-US"/>
        </w:rPr>
        <w:br w:type="page"/>
      </w:r>
    </w:p>
    <w:p w14:paraId="7BA84428" w14:textId="77777777" w:rsidR="0004116E" w:rsidRPr="00EA7E93" w:rsidRDefault="0004116E" w:rsidP="00EA7E93">
      <w:pPr>
        <w:pStyle w:val="Ttulo1"/>
        <w:keepLines/>
        <w:numPr>
          <w:ilvl w:val="1"/>
          <w:numId w:val="3"/>
        </w:numPr>
        <w:suppressAutoHyphens w:val="0"/>
        <w:spacing w:before="0" w:after="0" w:line="276" w:lineRule="auto"/>
        <w:ind w:left="993" w:hanging="709"/>
        <w:rPr>
          <w:rFonts w:asciiTheme="minorHAnsi" w:hAnsiTheme="minorHAnsi"/>
          <w:sz w:val="24"/>
          <w:szCs w:val="24"/>
        </w:rPr>
      </w:pPr>
      <w:bookmarkStart w:id="137" w:name="_Toc421528186"/>
      <w:bookmarkStart w:id="138" w:name="_Toc450235627"/>
      <w:r w:rsidRPr="00EA7E93">
        <w:rPr>
          <w:rFonts w:asciiTheme="minorHAnsi" w:hAnsiTheme="minorHAnsi"/>
          <w:sz w:val="24"/>
          <w:szCs w:val="24"/>
        </w:rPr>
        <w:t xml:space="preserve">Verificar creación de servicios de </w:t>
      </w:r>
      <w:proofErr w:type="spellStart"/>
      <w:r w:rsidRPr="00EA7E93">
        <w:rPr>
          <w:rFonts w:asciiTheme="minorHAnsi" w:hAnsiTheme="minorHAnsi"/>
          <w:sz w:val="24"/>
          <w:szCs w:val="24"/>
        </w:rPr>
        <w:t>Infor</w:t>
      </w:r>
      <w:bookmarkEnd w:id="137"/>
      <w:bookmarkEnd w:id="138"/>
      <w:proofErr w:type="spellEnd"/>
    </w:p>
    <w:p w14:paraId="7BA84429" w14:textId="77777777" w:rsidR="0004116E" w:rsidRPr="00EA7E93" w:rsidRDefault="0004116E" w:rsidP="00EA7E93">
      <w:pPr>
        <w:tabs>
          <w:tab w:val="left" w:pos="142"/>
        </w:tabs>
        <w:spacing w:after="0"/>
        <w:ind w:left="993" w:hanging="567"/>
        <w:jc w:val="both"/>
        <w:rPr>
          <w:sz w:val="24"/>
          <w:szCs w:val="24"/>
        </w:rPr>
      </w:pPr>
    </w:p>
    <w:p w14:paraId="7BA8442A"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Ingresar a servicios y verificar que estén creados los servicios de </w:t>
      </w:r>
      <w:proofErr w:type="spellStart"/>
      <w:r w:rsidRPr="00EA7E93">
        <w:rPr>
          <w:sz w:val="24"/>
          <w:szCs w:val="24"/>
        </w:rPr>
        <w:t>Infor</w:t>
      </w:r>
      <w:proofErr w:type="spellEnd"/>
      <w:r w:rsidRPr="00EA7E93">
        <w:rPr>
          <w:sz w:val="24"/>
          <w:szCs w:val="24"/>
        </w:rPr>
        <w:t xml:space="preserve">: </w:t>
      </w:r>
      <w:proofErr w:type="spellStart"/>
      <w:r w:rsidRPr="00EA7E93">
        <w:rPr>
          <w:sz w:val="24"/>
          <w:szCs w:val="24"/>
        </w:rPr>
        <w:t>Infor</w:t>
      </w:r>
      <w:proofErr w:type="spellEnd"/>
      <w:r w:rsidRPr="00EA7E93">
        <w:rPr>
          <w:sz w:val="24"/>
          <w:szCs w:val="24"/>
        </w:rPr>
        <w:t xml:space="preserve"> ES </w:t>
      </w:r>
      <w:proofErr w:type="spellStart"/>
      <w:r w:rsidRPr="00EA7E93">
        <w:rPr>
          <w:sz w:val="24"/>
          <w:szCs w:val="24"/>
        </w:rPr>
        <w:t>Logic</w:t>
      </w:r>
      <w:proofErr w:type="spellEnd"/>
      <w:r w:rsidRPr="00EA7E93">
        <w:rPr>
          <w:sz w:val="24"/>
          <w:szCs w:val="24"/>
        </w:rPr>
        <w:t xml:space="preserve"> </w:t>
      </w:r>
      <w:proofErr w:type="spellStart"/>
      <w:r w:rsidRPr="00EA7E93">
        <w:rPr>
          <w:sz w:val="24"/>
          <w:szCs w:val="24"/>
        </w:rPr>
        <w:t>Service</w:t>
      </w:r>
      <w:proofErr w:type="spellEnd"/>
      <w:r w:rsidRPr="00EA7E93">
        <w:rPr>
          <w:sz w:val="24"/>
          <w:szCs w:val="24"/>
        </w:rPr>
        <w:t xml:space="preserve">, </w:t>
      </w:r>
      <w:proofErr w:type="spellStart"/>
      <w:r w:rsidRPr="00EA7E93">
        <w:rPr>
          <w:sz w:val="24"/>
          <w:szCs w:val="24"/>
        </w:rPr>
        <w:t>Infor</w:t>
      </w:r>
      <w:proofErr w:type="spellEnd"/>
      <w:r w:rsidRPr="00EA7E93">
        <w:rPr>
          <w:sz w:val="24"/>
          <w:szCs w:val="24"/>
        </w:rPr>
        <w:t xml:space="preserve"> ES </w:t>
      </w:r>
      <w:proofErr w:type="spellStart"/>
      <w:r w:rsidRPr="00EA7E93">
        <w:rPr>
          <w:sz w:val="24"/>
          <w:szCs w:val="24"/>
        </w:rPr>
        <w:t>Shared</w:t>
      </w:r>
      <w:proofErr w:type="spellEnd"/>
      <w:r w:rsidRPr="00EA7E93">
        <w:rPr>
          <w:sz w:val="24"/>
          <w:szCs w:val="24"/>
        </w:rPr>
        <w:t xml:space="preserve"> </w:t>
      </w:r>
      <w:proofErr w:type="spellStart"/>
      <w:r w:rsidRPr="00EA7E93">
        <w:rPr>
          <w:sz w:val="24"/>
          <w:szCs w:val="24"/>
        </w:rPr>
        <w:t>Memory</w:t>
      </w:r>
      <w:proofErr w:type="spellEnd"/>
      <w:r w:rsidRPr="00EA7E93">
        <w:rPr>
          <w:sz w:val="24"/>
          <w:szCs w:val="24"/>
        </w:rPr>
        <w:t xml:space="preserve"> (</w:t>
      </w:r>
      <w:proofErr w:type="spellStart"/>
      <w:r w:rsidRPr="00EA7E93">
        <w:rPr>
          <w:sz w:val="24"/>
          <w:szCs w:val="24"/>
        </w:rPr>
        <w:t>xxx</w:t>
      </w:r>
      <w:proofErr w:type="spellEnd"/>
      <w:r w:rsidRPr="00EA7E93">
        <w:rPr>
          <w:sz w:val="24"/>
          <w:szCs w:val="24"/>
        </w:rPr>
        <w:t>: nombre de instancia)</w:t>
      </w:r>
    </w:p>
    <w:p w14:paraId="7BA8442B" w14:textId="77777777" w:rsidR="0004116E" w:rsidRPr="00EA7E93" w:rsidRDefault="00DD75C8"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4E" wp14:editId="7BA8474F">
            <wp:extent cx="5612130" cy="2995295"/>
            <wp:effectExtent l="0" t="0" r="7620" b="0"/>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12130" cy="2995295"/>
                    </a:xfrm>
                    <a:prstGeom prst="rect">
                      <a:avLst/>
                    </a:prstGeom>
                  </pic:spPr>
                </pic:pic>
              </a:graphicData>
            </a:graphic>
          </wp:inline>
        </w:drawing>
      </w:r>
    </w:p>
    <w:p w14:paraId="7BA8442C" w14:textId="77777777" w:rsidR="0004116E" w:rsidRPr="00EA7E93" w:rsidRDefault="0004116E" w:rsidP="00EA7E93">
      <w:pPr>
        <w:pStyle w:val="Prrafodelista"/>
        <w:tabs>
          <w:tab w:val="left" w:pos="142"/>
        </w:tabs>
        <w:spacing w:after="0"/>
        <w:ind w:left="993" w:hanging="567"/>
        <w:jc w:val="both"/>
        <w:rPr>
          <w:sz w:val="24"/>
          <w:szCs w:val="24"/>
        </w:rPr>
      </w:pPr>
    </w:p>
    <w:p w14:paraId="7BA8442D" w14:textId="77777777" w:rsidR="0004116E" w:rsidRPr="00EA7E93" w:rsidRDefault="0004116E" w:rsidP="00EA7E93">
      <w:pPr>
        <w:tabs>
          <w:tab w:val="left" w:pos="142"/>
        </w:tabs>
        <w:ind w:left="993" w:hanging="567"/>
        <w:jc w:val="both"/>
        <w:rPr>
          <w:rFonts w:eastAsiaTheme="majorEastAsia" w:cstheme="majorBidi"/>
          <w:b/>
          <w:bCs/>
          <w:color w:val="365F91" w:themeColor="accent1" w:themeShade="BF"/>
          <w:sz w:val="24"/>
          <w:szCs w:val="24"/>
        </w:rPr>
      </w:pPr>
      <w:r w:rsidRPr="00EA7E93">
        <w:rPr>
          <w:sz w:val="24"/>
          <w:szCs w:val="24"/>
        </w:rPr>
        <w:br w:type="page"/>
      </w:r>
    </w:p>
    <w:p w14:paraId="7BA8442E" w14:textId="77777777" w:rsidR="0004116E" w:rsidRPr="00EA7E93" w:rsidRDefault="0004116E" w:rsidP="00EA7E93">
      <w:pPr>
        <w:pStyle w:val="Ttulo1"/>
        <w:keepLines/>
        <w:numPr>
          <w:ilvl w:val="1"/>
          <w:numId w:val="3"/>
        </w:numPr>
        <w:suppressAutoHyphens w:val="0"/>
        <w:spacing w:before="0" w:after="0" w:line="276" w:lineRule="auto"/>
        <w:ind w:left="993" w:hanging="709"/>
        <w:rPr>
          <w:rFonts w:asciiTheme="minorHAnsi" w:hAnsiTheme="minorHAnsi"/>
          <w:sz w:val="24"/>
          <w:szCs w:val="24"/>
        </w:rPr>
      </w:pPr>
      <w:bookmarkStart w:id="139" w:name="_Toc421528187"/>
      <w:bookmarkStart w:id="140" w:name="_Toc450235628"/>
      <w:r w:rsidRPr="00EA7E93">
        <w:rPr>
          <w:rFonts w:asciiTheme="minorHAnsi" w:hAnsiTheme="minorHAnsi"/>
          <w:sz w:val="24"/>
          <w:szCs w:val="24"/>
        </w:rPr>
        <w:t xml:space="preserve">Verificar el correcto ingreso al </w:t>
      </w:r>
      <w:proofErr w:type="gramStart"/>
      <w:r w:rsidRPr="00EA7E93">
        <w:rPr>
          <w:rFonts w:asciiTheme="minorHAnsi" w:hAnsiTheme="minorHAnsi"/>
          <w:sz w:val="24"/>
          <w:szCs w:val="24"/>
        </w:rPr>
        <w:t>manager</w:t>
      </w:r>
      <w:proofErr w:type="gramEnd"/>
      <w:r w:rsidRPr="00EA7E93">
        <w:rPr>
          <w:rFonts w:asciiTheme="minorHAnsi" w:hAnsiTheme="minorHAnsi"/>
          <w:sz w:val="24"/>
          <w:szCs w:val="24"/>
        </w:rPr>
        <w:t xml:space="preserve"> de </w:t>
      </w:r>
      <w:proofErr w:type="spellStart"/>
      <w:r w:rsidRPr="00EA7E93">
        <w:rPr>
          <w:rFonts w:asciiTheme="minorHAnsi" w:hAnsiTheme="minorHAnsi"/>
          <w:sz w:val="24"/>
          <w:szCs w:val="24"/>
        </w:rPr>
        <w:t>Infor</w:t>
      </w:r>
      <w:bookmarkEnd w:id="139"/>
      <w:bookmarkEnd w:id="140"/>
      <w:proofErr w:type="spellEnd"/>
    </w:p>
    <w:p w14:paraId="7BA8442F" w14:textId="77777777" w:rsidR="0004116E" w:rsidRPr="00EA7E93" w:rsidRDefault="0004116E" w:rsidP="00EA7E93">
      <w:pPr>
        <w:tabs>
          <w:tab w:val="left" w:pos="142"/>
        </w:tabs>
        <w:spacing w:after="0"/>
        <w:ind w:left="993" w:hanging="567"/>
        <w:jc w:val="both"/>
        <w:rPr>
          <w:sz w:val="24"/>
          <w:szCs w:val="24"/>
        </w:rPr>
      </w:pPr>
    </w:p>
    <w:p w14:paraId="7BA84430" w14:textId="77777777" w:rsidR="0004116E" w:rsidRPr="00EA7E93" w:rsidRDefault="0004116E" w:rsidP="00EA7E93">
      <w:pPr>
        <w:pStyle w:val="Prrafodelista"/>
        <w:numPr>
          <w:ilvl w:val="2"/>
          <w:numId w:val="3"/>
        </w:numPr>
        <w:tabs>
          <w:tab w:val="left" w:pos="142"/>
          <w:tab w:val="left" w:pos="993"/>
        </w:tabs>
        <w:spacing w:after="0"/>
        <w:ind w:left="993" w:hanging="567"/>
        <w:jc w:val="both"/>
        <w:rPr>
          <w:sz w:val="24"/>
          <w:szCs w:val="24"/>
        </w:rPr>
      </w:pPr>
      <w:r w:rsidRPr="00EA7E93">
        <w:rPr>
          <w:sz w:val="24"/>
          <w:szCs w:val="24"/>
        </w:rPr>
        <w:t xml:space="preserve">Ingresar a </w:t>
      </w:r>
      <w:proofErr w:type="spellStart"/>
      <w:r w:rsidRPr="00EA7E93">
        <w:rPr>
          <w:sz w:val="24"/>
          <w:szCs w:val="24"/>
        </w:rPr>
        <w:t>Infor</w:t>
      </w:r>
      <w:proofErr w:type="spellEnd"/>
      <w:r w:rsidRPr="00EA7E93">
        <w:rPr>
          <w:sz w:val="24"/>
          <w:szCs w:val="24"/>
        </w:rPr>
        <w:t xml:space="preserve"> Manager</w:t>
      </w:r>
    </w:p>
    <w:p w14:paraId="7BA84431" w14:textId="77777777" w:rsidR="0004116E" w:rsidRPr="00EA7E93" w:rsidRDefault="00DD75C8" w:rsidP="00EA7E93">
      <w:pPr>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50" wp14:editId="7BA84751">
            <wp:extent cx="5612130" cy="2995295"/>
            <wp:effectExtent l="0" t="0" r="7620" b="0"/>
            <wp:docPr id="1042" name="Imagen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12130" cy="2995295"/>
                    </a:xfrm>
                    <a:prstGeom prst="rect">
                      <a:avLst/>
                    </a:prstGeom>
                  </pic:spPr>
                </pic:pic>
              </a:graphicData>
            </a:graphic>
          </wp:inline>
        </w:drawing>
      </w:r>
    </w:p>
    <w:p w14:paraId="7BA84432" w14:textId="77777777" w:rsidR="0004116E" w:rsidRPr="00EA7E93" w:rsidRDefault="0004116E" w:rsidP="00EA7E93">
      <w:pPr>
        <w:tabs>
          <w:tab w:val="left" w:pos="142"/>
        </w:tabs>
        <w:spacing w:after="0"/>
        <w:ind w:left="993" w:hanging="567"/>
        <w:jc w:val="both"/>
        <w:rPr>
          <w:sz w:val="24"/>
          <w:szCs w:val="24"/>
        </w:rPr>
      </w:pPr>
    </w:p>
    <w:p w14:paraId="7BA84433" w14:textId="77777777" w:rsidR="0004116E" w:rsidRPr="00EA7E93" w:rsidRDefault="0004116E" w:rsidP="00EA7E93">
      <w:pPr>
        <w:tabs>
          <w:tab w:val="left" w:pos="142"/>
        </w:tabs>
        <w:ind w:left="993" w:hanging="567"/>
        <w:jc w:val="both"/>
        <w:rPr>
          <w:rFonts w:eastAsiaTheme="majorEastAsia" w:cstheme="majorBidi"/>
          <w:b/>
          <w:bCs/>
          <w:color w:val="365F91" w:themeColor="accent1" w:themeShade="BF"/>
          <w:sz w:val="24"/>
          <w:szCs w:val="24"/>
        </w:rPr>
      </w:pPr>
      <w:r w:rsidRPr="00EA7E93">
        <w:rPr>
          <w:sz w:val="24"/>
          <w:szCs w:val="24"/>
        </w:rPr>
        <w:br w:type="page"/>
      </w:r>
    </w:p>
    <w:p w14:paraId="7BA84434" w14:textId="77777777" w:rsidR="0004116E" w:rsidRPr="00EA7E93" w:rsidRDefault="0004116E" w:rsidP="00EA7E93">
      <w:pPr>
        <w:pStyle w:val="Ttulo1"/>
        <w:keepLines/>
        <w:numPr>
          <w:ilvl w:val="1"/>
          <w:numId w:val="3"/>
        </w:numPr>
        <w:suppressAutoHyphens w:val="0"/>
        <w:spacing w:before="0" w:after="0" w:line="276" w:lineRule="auto"/>
        <w:ind w:left="993" w:hanging="709"/>
        <w:rPr>
          <w:rFonts w:asciiTheme="minorHAnsi" w:hAnsiTheme="minorHAnsi"/>
          <w:sz w:val="24"/>
          <w:szCs w:val="24"/>
        </w:rPr>
      </w:pPr>
      <w:bookmarkStart w:id="141" w:name="_Toc421528188"/>
      <w:bookmarkStart w:id="142" w:name="_Toc450235629"/>
      <w:r w:rsidRPr="00EA7E93">
        <w:rPr>
          <w:rFonts w:asciiTheme="minorHAnsi" w:hAnsiTheme="minorHAnsi"/>
          <w:sz w:val="24"/>
          <w:szCs w:val="24"/>
        </w:rPr>
        <w:t>Configurar variables de entorno</w:t>
      </w:r>
      <w:bookmarkEnd w:id="141"/>
      <w:bookmarkEnd w:id="142"/>
    </w:p>
    <w:p w14:paraId="7BA84435" w14:textId="77777777" w:rsidR="0004116E" w:rsidRPr="00EA7E93" w:rsidRDefault="0004116E" w:rsidP="00EA7E93">
      <w:pPr>
        <w:tabs>
          <w:tab w:val="left" w:pos="142"/>
        </w:tabs>
        <w:spacing w:after="0"/>
        <w:ind w:left="993" w:hanging="567"/>
        <w:jc w:val="both"/>
        <w:rPr>
          <w:sz w:val="24"/>
          <w:szCs w:val="24"/>
        </w:rPr>
      </w:pPr>
    </w:p>
    <w:p w14:paraId="7BA84436"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Ingresar a variables de entorno del sistema dando clic derecho sobre </w:t>
      </w:r>
      <w:proofErr w:type="spellStart"/>
      <w:r w:rsidRPr="00EA7E93">
        <w:rPr>
          <w:sz w:val="24"/>
          <w:szCs w:val="24"/>
        </w:rPr>
        <w:t>Computer</w:t>
      </w:r>
      <w:proofErr w:type="spellEnd"/>
      <w:r w:rsidRPr="00EA7E93">
        <w:rPr>
          <w:sz w:val="24"/>
          <w:szCs w:val="24"/>
        </w:rPr>
        <w:t xml:space="preserve">, seleccionar </w:t>
      </w:r>
      <w:proofErr w:type="spellStart"/>
      <w:r w:rsidRPr="00EA7E93">
        <w:rPr>
          <w:sz w:val="24"/>
          <w:szCs w:val="24"/>
        </w:rPr>
        <w:t>Properties</w:t>
      </w:r>
      <w:proofErr w:type="spellEnd"/>
      <w:r w:rsidRPr="00EA7E93">
        <w:rPr>
          <w:sz w:val="24"/>
          <w:szCs w:val="24"/>
        </w:rPr>
        <w:t xml:space="preserve">, en el lado izquierdo seleccionar </w:t>
      </w:r>
      <w:proofErr w:type="spellStart"/>
      <w:r w:rsidRPr="00EA7E93">
        <w:rPr>
          <w:sz w:val="24"/>
          <w:szCs w:val="24"/>
        </w:rPr>
        <w:t>Advances</w:t>
      </w:r>
      <w:proofErr w:type="spellEnd"/>
      <w:r w:rsidRPr="00EA7E93">
        <w:rPr>
          <w:sz w:val="24"/>
          <w:szCs w:val="24"/>
        </w:rPr>
        <w:t xml:space="preserve"> </w:t>
      </w:r>
      <w:proofErr w:type="spellStart"/>
      <w:r w:rsidRPr="00EA7E93">
        <w:rPr>
          <w:sz w:val="24"/>
          <w:szCs w:val="24"/>
        </w:rPr>
        <w:t>system</w:t>
      </w:r>
      <w:proofErr w:type="spellEnd"/>
      <w:r w:rsidRPr="00EA7E93">
        <w:rPr>
          <w:sz w:val="24"/>
          <w:szCs w:val="24"/>
        </w:rPr>
        <w:t xml:space="preserve"> </w:t>
      </w:r>
      <w:proofErr w:type="spellStart"/>
      <w:r w:rsidRPr="00EA7E93">
        <w:rPr>
          <w:sz w:val="24"/>
          <w:szCs w:val="24"/>
        </w:rPr>
        <w:t>settings</w:t>
      </w:r>
      <w:proofErr w:type="spellEnd"/>
      <w:r w:rsidRPr="00EA7E93">
        <w:rPr>
          <w:sz w:val="24"/>
          <w:szCs w:val="24"/>
        </w:rPr>
        <w:t xml:space="preserve">, dar clic sobre </w:t>
      </w:r>
      <w:proofErr w:type="spellStart"/>
      <w:r w:rsidRPr="00EA7E93">
        <w:rPr>
          <w:sz w:val="24"/>
          <w:szCs w:val="24"/>
        </w:rPr>
        <w:t>Environment</w:t>
      </w:r>
      <w:proofErr w:type="spellEnd"/>
      <w:r w:rsidRPr="00EA7E93">
        <w:rPr>
          <w:sz w:val="24"/>
          <w:szCs w:val="24"/>
        </w:rPr>
        <w:t xml:space="preserve"> variables y dar clic en OK</w:t>
      </w:r>
    </w:p>
    <w:p w14:paraId="7BA84437" w14:textId="77777777" w:rsidR="0004116E" w:rsidRPr="00EA7E93" w:rsidRDefault="00DD75C8"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52" wp14:editId="7BA84753">
            <wp:extent cx="3752850" cy="4162425"/>
            <wp:effectExtent l="0" t="0" r="0" b="9525"/>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52850" cy="4162425"/>
                    </a:xfrm>
                    <a:prstGeom prst="rect">
                      <a:avLst/>
                    </a:prstGeom>
                  </pic:spPr>
                </pic:pic>
              </a:graphicData>
            </a:graphic>
          </wp:inline>
        </w:drawing>
      </w:r>
    </w:p>
    <w:p w14:paraId="7BA84438" w14:textId="77777777" w:rsidR="0004116E" w:rsidRPr="00EA7E93" w:rsidRDefault="0004116E" w:rsidP="00EA7E93">
      <w:pPr>
        <w:pStyle w:val="Prrafodelista"/>
        <w:tabs>
          <w:tab w:val="left" w:pos="142"/>
        </w:tabs>
        <w:spacing w:after="0"/>
        <w:ind w:left="993" w:hanging="567"/>
        <w:jc w:val="both"/>
        <w:rPr>
          <w:sz w:val="24"/>
          <w:szCs w:val="24"/>
        </w:rPr>
      </w:pPr>
    </w:p>
    <w:p w14:paraId="7BA84439"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Registrar las siguientes variables de entorno y dar OK luego de cada una</w:t>
      </w:r>
    </w:p>
    <w:p w14:paraId="7BA8443A" w14:textId="77777777" w:rsidR="0004116E" w:rsidRPr="00EA7E93" w:rsidRDefault="00DD75C8"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54" wp14:editId="7BA84755">
            <wp:extent cx="3400425" cy="1466850"/>
            <wp:effectExtent l="0" t="0" r="9525" b="0"/>
            <wp:docPr id="1044"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400425" cy="1466850"/>
                    </a:xfrm>
                    <a:prstGeom prst="rect">
                      <a:avLst/>
                    </a:prstGeom>
                  </pic:spPr>
                </pic:pic>
              </a:graphicData>
            </a:graphic>
          </wp:inline>
        </w:drawing>
      </w:r>
    </w:p>
    <w:p w14:paraId="7BA8443B" w14:textId="77777777" w:rsidR="0004116E" w:rsidRPr="00EA7E93" w:rsidRDefault="00DD75C8"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56" wp14:editId="7BA84757">
            <wp:extent cx="3400425" cy="1466850"/>
            <wp:effectExtent l="0" t="0" r="9525" b="0"/>
            <wp:docPr id="1045" name="Imagen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400425" cy="1466850"/>
                    </a:xfrm>
                    <a:prstGeom prst="rect">
                      <a:avLst/>
                    </a:prstGeom>
                  </pic:spPr>
                </pic:pic>
              </a:graphicData>
            </a:graphic>
          </wp:inline>
        </w:drawing>
      </w:r>
    </w:p>
    <w:p w14:paraId="7BA8443C" w14:textId="77777777" w:rsidR="0004116E" w:rsidRPr="00EA7E93" w:rsidRDefault="0004116E" w:rsidP="00EA7E93">
      <w:pPr>
        <w:tabs>
          <w:tab w:val="left" w:pos="142"/>
        </w:tabs>
        <w:spacing w:after="0"/>
        <w:ind w:left="993" w:hanging="567"/>
        <w:jc w:val="both"/>
        <w:rPr>
          <w:sz w:val="24"/>
          <w:szCs w:val="24"/>
        </w:rPr>
      </w:pPr>
      <w:r w:rsidRPr="00EA7E93">
        <w:rPr>
          <w:sz w:val="24"/>
          <w:szCs w:val="24"/>
        </w:rPr>
        <w:t xml:space="preserve">Nota: Depende de la localidad, en el caso de Ecuador es </w:t>
      </w:r>
      <w:proofErr w:type="spellStart"/>
      <w:r w:rsidRPr="00EA7E93">
        <w:rPr>
          <w:sz w:val="24"/>
          <w:szCs w:val="24"/>
        </w:rPr>
        <w:t>America</w:t>
      </w:r>
      <w:proofErr w:type="spellEnd"/>
      <w:r w:rsidRPr="00EA7E93">
        <w:rPr>
          <w:sz w:val="24"/>
          <w:szCs w:val="24"/>
        </w:rPr>
        <w:t>/Guayaquil</w:t>
      </w:r>
      <w:r w:rsidR="00DD75C8" w:rsidRPr="00EA7E93">
        <w:rPr>
          <w:sz w:val="24"/>
          <w:szCs w:val="24"/>
        </w:rPr>
        <w:t xml:space="preserve"> y en el caso de Colombia es </w:t>
      </w:r>
      <w:proofErr w:type="spellStart"/>
      <w:r w:rsidR="00DD75C8" w:rsidRPr="00EA7E93">
        <w:rPr>
          <w:sz w:val="24"/>
          <w:szCs w:val="24"/>
        </w:rPr>
        <w:t>America</w:t>
      </w:r>
      <w:proofErr w:type="spellEnd"/>
      <w:r w:rsidR="00DD75C8" w:rsidRPr="00EA7E93">
        <w:rPr>
          <w:sz w:val="24"/>
          <w:szCs w:val="24"/>
        </w:rPr>
        <w:t>/</w:t>
      </w:r>
      <w:proofErr w:type="spellStart"/>
      <w:r w:rsidR="00DD75C8" w:rsidRPr="00EA7E93">
        <w:rPr>
          <w:sz w:val="24"/>
          <w:szCs w:val="24"/>
        </w:rPr>
        <w:t>Bogota</w:t>
      </w:r>
      <w:proofErr w:type="spellEnd"/>
    </w:p>
    <w:p w14:paraId="7BA8443D" w14:textId="77777777" w:rsidR="00EF3F30" w:rsidRPr="00EA7E93" w:rsidRDefault="00EF3F30" w:rsidP="00EA7E93">
      <w:pPr>
        <w:tabs>
          <w:tab w:val="left" w:pos="142"/>
        </w:tabs>
        <w:spacing w:after="0"/>
        <w:ind w:left="993" w:hanging="567"/>
        <w:jc w:val="both"/>
        <w:rPr>
          <w:sz w:val="24"/>
          <w:szCs w:val="24"/>
        </w:rPr>
      </w:pPr>
    </w:p>
    <w:p w14:paraId="7BA8443E" w14:textId="77777777" w:rsidR="0004116E" w:rsidRPr="00EA7E93" w:rsidRDefault="00DD75C8"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58" wp14:editId="7BA84759">
            <wp:extent cx="3400425" cy="1466850"/>
            <wp:effectExtent l="0" t="0" r="9525" b="0"/>
            <wp:docPr id="1046" name="Imagen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400425" cy="1466850"/>
                    </a:xfrm>
                    <a:prstGeom prst="rect">
                      <a:avLst/>
                    </a:prstGeom>
                  </pic:spPr>
                </pic:pic>
              </a:graphicData>
            </a:graphic>
          </wp:inline>
        </w:drawing>
      </w:r>
    </w:p>
    <w:p w14:paraId="7BA8443F" w14:textId="77777777" w:rsidR="0004116E" w:rsidRPr="00EA7E93" w:rsidRDefault="00DD75C8"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5A" wp14:editId="7BA8475B">
            <wp:extent cx="3400425" cy="1466850"/>
            <wp:effectExtent l="0" t="0" r="9525" b="0"/>
            <wp:docPr id="1047"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400425" cy="1466850"/>
                    </a:xfrm>
                    <a:prstGeom prst="rect">
                      <a:avLst/>
                    </a:prstGeom>
                  </pic:spPr>
                </pic:pic>
              </a:graphicData>
            </a:graphic>
          </wp:inline>
        </w:drawing>
      </w:r>
    </w:p>
    <w:p w14:paraId="7BA84440" w14:textId="77777777" w:rsidR="0004116E" w:rsidRPr="00EA7E93" w:rsidRDefault="0004116E" w:rsidP="00EA7E93">
      <w:pPr>
        <w:tabs>
          <w:tab w:val="left" w:pos="142"/>
        </w:tabs>
        <w:spacing w:after="0"/>
        <w:ind w:left="993" w:hanging="567"/>
        <w:jc w:val="both"/>
        <w:rPr>
          <w:sz w:val="24"/>
          <w:szCs w:val="24"/>
        </w:rPr>
      </w:pPr>
    </w:p>
    <w:p w14:paraId="7BA84441"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Seleccionar la variable </w:t>
      </w:r>
      <w:proofErr w:type="spellStart"/>
      <w:r w:rsidRPr="00EA7E93">
        <w:rPr>
          <w:sz w:val="24"/>
          <w:szCs w:val="24"/>
        </w:rPr>
        <w:t>Path</w:t>
      </w:r>
      <w:proofErr w:type="spellEnd"/>
      <w:r w:rsidRPr="00EA7E93">
        <w:rPr>
          <w:sz w:val="24"/>
          <w:szCs w:val="24"/>
        </w:rPr>
        <w:t xml:space="preserve"> y dar clic en </w:t>
      </w:r>
      <w:proofErr w:type="spellStart"/>
      <w:r w:rsidRPr="00EA7E93">
        <w:rPr>
          <w:sz w:val="24"/>
          <w:szCs w:val="24"/>
        </w:rPr>
        <w:t>Edit</w:t>
      </w:r>
      <w:proofErr w:type="spellEnd"/>
    </w:p>
    <w:p w14:paraId="7BA84442" w14:textId="77777777" w:rsidR="0004116E" w:rsidRPr="00EA7E93" w:rsidRDefault="00DD75C8"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5C" wp14:editId="7BA8475D">
            <wp:extent cx="3752850" cy="4162425"/>
            <wp:effectExtent l="0" t="0" r="0" b="9525"/>
            <wp:docPr id="1048"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752850" cy="4162425"/>
                    </a:xfrm>
                    <a:prstGeom prst="rect">
                      <a:avLst/>
                    </a:prstGeom>
                  </pic:spPr>
                </pic:pic>
              </a:graphicData>
            </a:graphic>
          </wp:inline>
        </w:drawing>
      </w:r>
    </w:p>
    <w:p w14:paraId="7BA84443" w14:textId="77777777" w:rsidR="0004116E" w:rsidRPr="00EA7E93" w:rsidRDefault="0004116E" w:rsidP="00EA7E93">
      <w:pPr>
        <w:pStyle w:val="Prrafodelista"/>
        <w:tabs>
          <w:tab w:val="left" w:pos="142"/>
        </w:tabs>
        <w:spacing w:after="0"/>
        <w:ind w:left="993" w:hanging="567"/>
        <w:jc w:val="both"/>
        <w:rPr>
          <w:sz w:val="24"/>
          <w:szCs w:val="24"/>
        </w:rPr>
      </w:pPr>
    </w:p>
    <w:p w14:paraId="7BA84444"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Agregar en “Variable </w:t>
      </w:r>
      <w:proofErr w:type="spellStart"/>
      <w:r w:rsidRPr="00EA7E93">
        <w:rPr>
          <w:sz w:val="24"/>
          <w:szCs w:val="24"/>
        </w:rPr>
        <w:t>value</w:t>
      </w:r>
      <w:proofErr w:type="spellEnd"/>
      <w:r w:rsidRPr="00EA7E93">
        <w:rPr>
          <w:sz w:val="24"/>
          <w:szCs w:val="24"/>
        </w:rPr>
        <w:t xml:space="preserve">” </w:t>
      </w:r>
      <w:r w:rsidR="008E5AB4" w:rsidRPr="00EA7E93">
        <w:rPr>
          <w:sz w:val="24"/>
          <w:szCs w:val="24"/>
        </w:rPr>
        <w:t>$</w:t>
      </w:r>
      <w:r w:rsidR="00E93711" w:rsidRPr="00EA7E93">
        <w:rPr>
          <w:sz w:val="24"/>
          <w:szCs w:val="24"/>
        </w:rPr>
        <w:t>{BSE}</w:t>
      </w:r>
      <w:r w:rsidRPr="00EA7E93">
        <w:rPr>
          <w:sz w:val="24"/>
          <w:szCs w:val="24"/>
        </w:rPr>
        <w:t>\</w:t>
      </w:r>
      <w:proofErr w:type="spellStart"/>
      <w:r w:rsidRPr="00EA7E93">
        <w:rPr>
          <w:sz w:val="24"/>
          <w:szCs w:val="24"/>
        </w:rPr>
        <w:t>bin</w:t>
      </w:r>
      <w:proofErr w:type="spellEnd"/>
      <w:r w:rsidRPr="00EA7E93">
        <w:rPr>
          <w:sz w:val="24"/>
          <w:szCs w:val="24"/>
        </w:rPr>
        <w:t>, clic en OK</w:t>
      </w:r>
    </w:p>
    <w:p w14:paraId="7BA84445" w14:textId="77777777" w:rsidR="0004116E" w:rsidRPr="00EA7E93" w:rsidRDefault="00DB17BD" w:rsidP="00EA7E93">
      <w:pPr>
        <w:pStyle w:val="Prrafodelista"/>
        <w:tabs>
          <w:tab w:val="left" w:pos="142"/>
        </w:tabs>
        <w:spacing w:after="0"/>
        <w:ind w:left="993"/>
        <w:jc w:val="both"/>
        <w:rPr>
          <w:sz w:val="24"/>
          <w:szCs w:val="24"/>
        </w:rPr>
      </w:pPr>
      <w:r w:rsidRPr="00EA7E93">
        <w:rPr>
          <w:noProof/>
          <w:sz w:val="24"/>
          <w:szCs w:val="24"/>
          <w:lang w:val="es-EC" w:eastAsia="es-EC"/>
        </w:rPr>
        <w:drawing>
          <wp:inline distT="0" distB="0" distL="0" distR="0" wp14:anchorId="7BA8475E" wp14:editId="7BA8475F">
            <wp:extent cx="3400425" cy="1466850"/>
            <wp:effectExtent l="0" t="0" r="9525" b="0"/>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400425" cy="1466850"/>
                    </a:xfrm>
                    <a:prstGeom prst="rect">
                      <a:avLst/>
                    </a:prstGeom>
                  </pic:spPr>
                </pic:pic>
              </a:graphicData>
            </a:graphic>
          </wp:inline>
        </w:drawing>
      </w:r>
    </w:p>
    <w:p w14:paraId="7BA84446" w14:textId="77777777" w:rsidR="0004116E" w:rsidRPr="00EA7E93" w:rsidRDefault="0004116E" w:rsidP="00EA7E93">
      <w:pPr>
        <w:tabs>
          <w:tab w:val="left" w:pos="142"/>
        </w:tabs>
        <w:spacing w:after="0"/>
        <w:ind w:left="993" w:hanging="567"/>
        <w:jc w:val="both"/>
        <w:rPr>
          <w:sz w:val="24"/>
          <w:szCs w:val="24"/>
        </w:rPr>
      </w:pPr>
    </w:p>
    <w:p w14:paraId="7BA84447" w14:textId="77777777" w:rsidR="0004116E" w:rsidRPr="00EA7E93" w:rsidRDefault="0004116E" w:rsidP="00EA7E93">
      <w:pPr>
        <w:tabs>
          <w:tab w:val="left" w:pos="142"/>
        </w:tabs>
        <w:spacing w:after="0"/>
        <w:ind w:left="993" w:hanging="567"/>
        <w:jc w:val="both"/>
        <w:rPr>
          <w:sz w:val="24"/>
          <w:szCs w:val="24"/>
        </w:rPr>
      </w:pPr>
    </w:p>
    <w:p w14:paraId="7BA84448" w14:textId="77777777" w:rsidR="0004116E" w:rsidRPr="00EA7E93" w:rsidRDefault="0004116E" w:rsidP="00EA7E93">
      <w:pPr>
        <w:tabs>
          <w:tab w:val="left" w:pos="142"/>
        </w:tabs>
        <w:ind w:left="993" w:hanging="567"/>
        <w:jc w:val="both"/>
        <w:rPr>
          <w:rFonts w:eastAsiaTheme="majorEastAsia" w:cstheme="majorBidi"/>
          <w:b/>
          <w:bCs/>
          <w:color w:val="365F91" w:themeColor="accent1" w:themeShade="BF"/>
          <w:sz w:val="24"/>
          <w:szCs w:val="24"/>
        </w:rPr>
      </w:pPr>
      <w:r w:rsidRPr="00EA7E93">
        <w:rPr>
          <w:sz w:val="24"/>
          <w:szCs w:val="24"/>
        </w:rPr>
        <w:br w:type="page"/>
      </w:r>
    </w:p>
    <w:p w14:paraId="7BA84449" w14:textId="77777777" w:rsidR="0004116E" w:rsidRPr="00EA7E93" w:rsidRDefault="0004116E" w:rsidP="00EA7E93">
      <w:pPr>
        <w:pStyle w:val="Ttulo1"/>
        <w:keepLines/>
        <w:numPr>
          <w:ilvl w:val="1"/>
          <w:numId w:val="3"/>
        </w:numPr>
        <w:suppressAutoHyphens w:val="0"/>
        <w:spacing w:before="0" w:after="0" w:line="276" w:lineRule="auto"/>
        <w:ind w:left="993" w:hanging="709"/>
        <w:rPr>
          <w:rFonts w:asciiTheme="minorHAnsi" w:hAnsiTheme="minorHAnsi"/>
          <w:sz w:val="24"/>
          <w:szCs w:val="24"/>
        </w:rPr>
      </w:pPr>
      <w:bookmarkStart w:id="143" w:name="_Toc421528189"/>
      <w:bookmarkStart w:id="144" w:name="_Toc450235630"/>
      <w:r w:rsidRPr="00EA7E93">
        <w:rPr>
          <w:rFonts w:asciiTheme="minorHAnsi" w:hAnsiTheme="minorHAnsi"/>
          <w:sz w:val="24"/>
          <w:szCs w:val="24"/>
        </w:rPr>
        <w:t>Importar directorio de aplicación</w:t>
      </w:r>
      <w:bookmarkEnd w:id="143"/>
      <w:bookmarkEnd w:id="144"/>
    </w:p>
    <w:p w14:paraId="7BA8444A" w14:textId="77777777" w:rsidR="0004116E" w:rsidRPr="00EA7E93" w:rsidRDefault="0004116E" w:rsidP="00EA7E93">
      <w:pPr>
        <w:tabs>
          <w:tab w:val="left" w:pos="142"/>
        </w:tabs>
        <w:spacing w:after="0"/>
        <w:ind w:left="993" w:hanging="567"/>
        <w:jc w:val="both"/>
        <w:rPr>
          <w:sz w:val="24"/>
          <w:szCs w:val="24"/>
        </w:rPr>
      </w:pPr>
    </w:p>
    <w:p w14:paraId="7BA8444B" w14:textId="77777777" w:rsidR="0004116E" w:rsidRPr="00EA7E93" w:rsidRDefault="0004116E" w:rsidP="00EA7E93">
      <w:pPr>
        <w:pStyle w:val="Prrafodelista"/>
        <w:numPr>
          <w:ilvl w:val="2"/>
          <w:numId w:val="3"/>
        </w:numPr>
        <w:tabs>
          <w:tab w:val="left" w:pos="142"/>
          <w:tab w:val="left" w:pos="993"/>
        </w:tabs>
        <w:spacing w:after="0"/>
        <w:ind w:left="993" w:hanging="567"/>
        <w:jc w:val="both"/>
        <w:rPr>
          <w:sz w:val="24"/>
          <w:szCs w:val="24"/>
        </w:rPr>
      </w:pPr>
      <w:r w:rsidRPr="00EA7E93">
        <w:rPr>
          <w:sz w:val="24"/>
          <w:szCs w:val="24"/>
        </w:rPr>
        <w:t xml:space="preserve">Detener el servicio </w:t>
      </w:r>
      <w:proofErr w:type="spellStart"/>
      <w:r w:rsidRPr="00EA7E93">
        <w:rPr>
          <w:sz w:val="24"/>
          <w:szCs w:val="24"/>
        </w:rPr>
        <w:t>Infor</w:t>
      </w:r>
      <w:proofErr w:type="spellEnd"/>
      <w:r w:rsidRPr="00EA7E93">
        <w:rPr>
          <w:sz w:val="24"/>
          <w:szCs w:val="24"/>
        </w:rPr>
        <w:t xml:space="preserve"> ES </w:t>
      </w:r>
      <w:proofErr w:type="spellStart"/>
      <w:r w:rsidRPr="00EA7E93">
        <w:rPr>
          <w:sz w:val="24"/>
          <w:szCs w:val="24"/>
        </w:rPr>
        <w:t>Logic</w:t>
      </w:r>
      <w:proofErr w:type="spellEnd"/>
      <w:r w:rsidRPr="00EA7E93">
        <w:rPr>
          <w:sz w:val="24"/>
          <w:szCs w:val="24"/>
        </w:rPr>
        <w:t xml:space="preserve"> </w:t>
      </w:r>
      <w:proofErr w:type="spellStart"/>
      <w:r w:rsidRPr="00EA7E93">
        <w:rPr>
          <w:sz w:val="24"/>
          <w:szCs w:val="24"/>
        </w:rPr>
        <w:t>Service</w:t>
      </w:r>
      <w:proofErr w:type="spellEnd"/>
    </w:p>
    <w:p w14:paraId="7BA8444C" w14:textId="77777777" w:rsidR="0004116E" w:rsidRPr="00EA7E93" w:rsidRDefault="0004116E" w:rsidP="00EA7E93">
      <w:pPr>
        <w:pStyle w:val="Prrafodelista"/>
        <w:tabs>
          <w:tab w:val="left" w:pos="142"/>
          <w:tab w:val="left" w:pos="993"/>
        </w:tabs>
        <w:spacing w:after="0"/>
        <w:ind w:left="993" w:hanging="567"/>
        <w:jc w:val="both"/>
        <w:rPr>
          <w:sz w:val="24"/>
          <w:szCs w:val="24"/>
        </w:rPr>
      </w:pPr>
    </w:p>
    <w:p w14:paraId="7BA8444D" w14:textId="77777777" w:rsidR="0004116E" w:rsidRPr="00EA7E93" w:rsidRDefault="0004116E" w:rsidP="00EA7E93">
      <w:pPr>
        <w:pStyle w:val="Prrafodelista"/>
        <w:numPr>
          <w:ilvl w:val="2"/>
          <w:numId w:val="3"/>
        </w:numPr>
        <w:tabs>
          <w:tab w:val="left" w:pos="142"/>
          <w:tab w:val="left" w:pos="993"/>
        </w:tabs>
        <w:spacing w:after="0"/>
        <w:ind w:left="993" w:hanging="567"/>
        <w:jc w:val="both"/>
        <w:rPr>
          <w:sz w:val="24"/>
          <w:szCs w:val="24"/>
        </w:rPr>
      </w:pPr>
      <w:r w:rsidRPr="00EA7E93">
        <w:rPr>
          <w:sz w:val="24"/>
          <w:szCs w:val="24"/>
        </w:rPr>
        <w:t xml:space="preserve">Renombrar el directorio </w:t>
      </w:r>
      <w:r w:rsidR="008E5AB4" w:rsidRPr="00EA7E93">
        <w:rPr>
          <w:sz w:val="24"/>
          <w:szCs w:val="24"/>
        </w:rPr>
        <w:t>$</w:t>
      </w:r>
      <w:r w:rsidR="00E93711" w:rsidRPr="00EA7E93">
        <w:rPr>
          <w:sz w:val="24"/>
          <w:szCs w:val="24"/>
        </w:rPr>
        <w:t>{BSE}</w:t>
      </w:r>
      <w:r w:rsidRPr="00EA7E93">
        <w:rPr>
          <w:sz w:val="24"/>
          <w:szCs w:val="24"/>
        </w:rPr>
        <w:t xml:space="preserve"> a </w:t>
      </w:r>
      <w:r w:rsidR="008E5AB4" w:rsidRPr="00EA7E93">
        <w:rPr>
          <w:sz w:val="24"/>
          <w:szCs w:val="24"/>
        </w:rPr>
        <w:t>$</w:t>
      </w:r>
      <w:r w:rsidR="00E93711" w:rsidRPr="00EA7E93">
        <w:rPr>
          <w:sz w:val="24"/>
          <w:szCs w:val="24"/>
        </w:rPr>
        <w:t>{BSE</w:t>
      </w:r>
      <w:proofErr w:type="gramStart"/>
      <w:r w:rsidR="00E93711" w:rsidRPr="00EA7E93">
        <w:rPr>
          <w:sz w:val="24"/>
          <w:szCs w:val="24"/>
        </w:rPr>
        <w:t>}</w:t>
      </w:r>
      <w:r w:rsidRPr="00EA7E93">
        <w:rPr>
          <w:sz w:val="24"/>
          <w:szCs w:val="24"/>
        </w:rPr>
        <w:t>.new</w:t>
      </w:r>
      <w:proofErr w:type="gramEnd"/>
      <w:r w:rsidRPr="00EA7E93">
        <w:rPr>
          <w:sz w:val="24"/>
          <w:szCs w:val="24"/>
        </w:rPr>
        <w:t xml:space="preserve"> que se creó d</w:t>
      </w:r>
      <w:r w:rsidR="00E93711" w:rsidRPr="00EA7E93">
        <w:rPr>
          <w:sz w:val="24"/>
          <w:szCs w:val="24"/>
        </w:rPr>
        <w:t>ura</w:t>
      </w:r>
      <w:r w:rsidR="008E5AB4" w:rsidRPr="00EA7E93">
        <w:rPr>
          <w:sz w:val="24"/>
          <w:szCs w:val="24"/>
        </w:rPr>
        <w:t>nte la instalación</w:t>
      </w:r>
    </w:p>
    <w:p w14:paraId="7BA8444E" w14:textId="77777777" w:rsidR="0004116E" w:rsidRPr="00EA7E93" w:rsidRDefault="0004116E" w:rsidP="00EA7E93">
      <w:pPr>
        <w:pStyle w:val="Prrafodelista"/>
        <w:tabs>
          <w:tab w:val="left" w:pos="142"/>
          <w:tab w:val="left" w:pos="993"/>
        </w:tabs>
        <w:spacing w:after="0"/>
        <w:ind w:left="993" w:hanging="567"/>
        <w:jc w:val="both"/>
        <w:rPr>
          <w:sz w:val="24"/>
          <w:szCs w:val="24"/>
        </w:rPr>
      </w:pPr>
    </w:p>
    <w:p w14:paraId="7BA8444F" w14:textId="77777777" w:rsidR="0004116E" w:rsidRPr="00EA7E93" w:rsidRDefault="0004116E" w:rsidP="00EA7E93">
      <w:pPr>
        <w:pStyle w:val="Prrafodelista"/>
        <w:numPr>
          <w:ilvl w:val="2"/>
          <w:numId w:val="3"/>
        </w:numPr>
        <w:tabs>
          <w:tab w:val="left" w:pos="142"/>
          <w:tab w:val="left" w:pos="993"/>
        </w:tabs>
        <w:spacing w:after="0"/>
        <w:ind w:left="993" w:hanging="567"/>
        <w:jc w:val="both"/>
        <w:rPr>
          <w:sz w:val="24"/>
          <w:szCs w:val="24"/>
        </w:rPr>
      </w:pPr>
      <w:r w:rsidRPr="00EA7E93">
        <w:rPr>
          <w:sz w:val="24"/>
          <w:szCs w:val="24"/>
        </w:rPr>
        <w:t xml:space="preserve"> Revisar que el archivo</w:t>
      </w:r>
      <w:r w:rsidR="008E5AB4" w:rsidRPr="00EA7E93">
        <w:rPr>
          <w:sz w:val="24"/>
          <w:szCs w:val="24"/>
        </w:rPr>
        <w:t xml:space="preserve"> $</w:t>
      </w:r>
      <w:r w:rsidR="00E93711" w:rsidRPr="00EA7E93">
        <w:rPr>
          <w:sz w:val="24"/>
          <w:szCs w:val="24"/>
        </w:rPr>
        <w:t>{BSE</w:t>
      </w:r>
      <w:proofErr w:type="gramStart"/>
      <w:r w:rsidR="00E93711" w:rsidRPr="00EA7E93">
        <w:rPr>
          <w:sz w:val="24"/>
          <w:szCs w:val="24"/>
        </w:rPr>
        <w:t>}</w:t>
      </w:r>
      <w:r w:rsidRPr="00EA7E93">
        <w:rPr>
          <w:sz w:val="24"/>
          <w:szCs w:val="24"/>
        </w:rPr>
        <w:t>.new</w:t>
      </w:r>
      <w:proofErr w:type="gramEnd"/>
      <w:r w:rsidRPr="00EA7E93">
        <w:rPr>
          <w:sz w:val="24"/>
          <w:szCs w:val="24"/>
        </w:rPr>
        <w:t>\</w:t>
      </w:r>
      <w:proofErr w:type="spellStart"/>
      <w:r w:rsidRPr="00EA7E93">
        <w:rPr>
          <w:sz w:val="24"/>
          <w:szCs w:val="24"/>
        </w:rPr>
        <w:t>lib</w:t>
      </w:r>
      <w:proofErr w:type="spellEnd"/>
      <w:r w:rsidRPr="00EA7E93">
        <w:rPr>
          <w:sz w:val="24"/>
          <w:szCs w:val="24"/>
        </w:rPr>
        <w:t>\ tabledef6.2 tenga la configuración correcta hacía la BD, es decir que este apuntando al server actual</w:t>
      </w:r>
    </w:p>
    <w:p w14:paraId="7BA84450" w14:textId="77777777" w:rsidR="0004116E" w:rsidRPr="00EA7E93" w:rsidRDefault="00AD2C90" w:rsidP="00EA7E93">
      <w:pPr>
        <w:pStyle w:val="Prrafodelista"/>
        <w:tabs>
          <w:tab w:val="left" w:pos="142"/>
          <w:tab w:val="left" w:pos="993"/>
        </w:tabs>
        <w:spacing w:after="0"/>
        <w:ind w:left="993" w:hanging="567"/>
        <w:jc w:val="both"/>
        <w:rPr>
          <w:sz w:val="24"/>
          <w:szCs w:val="24"/>
        </w:rPr>
      </w:pPr>
      <w:r w:rsidRPr="00EA7E93">
        <w:rPr>
          <w:noProof/>
          <w:sz w:val="24"/>
          <w:szCs w:val="24"/>
          <w:lang w:val="es-EC" w:eastAsia="es-EC"/>
        </w:rPr>
        <w:drawing>
          <wp:inline distT="0" distB="0" distL="0" distR="0" wp14:anchorId="7BA84760" wp14:editId="7BA84761">
            <wp:extent cx="5612130" cy="2880360"/>
            <wp:effectExtent l="0" t="0" r="7620" b="0"/>
            <wp:docPr id="1052" name="Imagen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12130" cy="2880360"/>
                    </a:xfrm>
                    <a:prstGeom prst="rect">
                      <a:avLst/>
                    </a:prstGeom>
                  </pic:spPr>
                </pic:pic>
              </a:graphicData>
            </a:graphic>
          </wp:inline>
        </w:drawing>
      </w:r>
    </w:p>
    <w:p w14:paraId="7BA84451" w14:textId="77777777" w:rsidR="0004116E" w:rsidRPr="00EA7E93" w:rsidRDefault="0004116E" w:rsidP="00EA7E93">
      <w:pPr>
        <w:pStyle w:val="Prrafodelista"/>
        <w:tabs>
          <w:tab w:val="left" w:pos="142"/>
          <w:tab w:val="left" w:pos="993"/>
        </w:tabs>
        <w:spacing w:after="0"/>
        <w:ind w:left="993" w:hanging="567"/>
        <w:jc w:val="both"/>
        <w:rPr>
          <w:sz w:val="24"/>
          <w:szCs w:val="24"/>
        </w:rPr>
      </w:pPr>
    </w:p>
    <w:p w14:paraId="7BA84452" w14:textId="77777777" w:rsidR="0004116E" w:rsidRPr="00EA7E93" w:rsidRDefault="0004116E" w:rsidP="00EA7E93">
      <w:pPr>
        <w:pStyle w:val="Prrafodelista"/>
        <w:numPr>
          <w:ilvl w:val="2"/>
          <w:numId w:val="3"/>
        </w:numPr>
        <w:tabs>
          <w:tab w:val="left" w:pos="142"/>
          <w:tab w:val="left" w:pos="993"/>
        </w:tabs>
        <w:spacing w:after="0"/>
        <w:ind w:left="993" w:hanging="567"/>
        <w:jc w:val="both"/>
        <w:rPr>
          <w:sz w:val="24"/>
          <w:szCs w:val="24"/>
        </w:rPr>
      </w:pPr>
      <w:r w:rsidRPr="00EA7E93">
        <w:rPr>
          <w:sz w:val="24"/>
          <w:szCs w:val="24"/>
        </w:rPr>
        <w:t xml:space="preserve">Reemplazar los archivos del </w:t>
      </w:r>
      <w:r w:rsidR="008E5AB4" w:rsidRPr="00EA7E93">
        <w:rPr>
          <w:sz w:val="24"/>
          <w:szCs w:val="24"/>
        </w:rPr>
        <w:t>$</w:t>
      </w:r>
      <w:r w:rsidR="00E93711" w:rsidRPr="00EA7E93">
        <w:rPr>
          <w:sz w:val="24"/>
          <w:szCs w:val="24"/>
        </w:rPr>
        <w:t>{BSE}</w:t>
      </w:r>
      <w:r w:rsidRPr="00EA7E93">
        <w:rPr>
          <w:sz w:val="24"/>
          <w:szCs w:val="24"/>
        </w:rPr>
        <w:t xml:space="preserve"> con los del </w:t>
      </w:r>
      <w:r w:rsidR="008E5AB4" w:rsidRPr="00EA7E93">
        <w:rPr>
          <w:sz w:val="24"/>
          <w:szCs w:val="24"/>
        </w:rPr>
        <w:t>$</w:t>
      </w:r>
      <w:r w:rsidR="00E93711" w:rsidRPr="00EA7E93">
        <w:rPr>
          <w:sz w:val="24"/>
          <w:szCs w:val="24"/>
        </w:rPr>
        <w:t>{BSE</w:t>
      </w:r>
      <w:proofErr w:type="gramStart"/>
      <w:r w:rsidR="00E93711" w:rsidRPr="00EA7E93">
        <w:rPr>
          <w:sz w:val="24"/>
          <w:szCs w:val="24"/>
        </w:rPr>
        <w:t>}</w:t>
      </w:r>
      <w:r w:rsidRPr="00EA7E93">
        <w:rPr>
          <w:sz w:val="24"/>
          <w:szCs w:val="24"/>
        </w:rPr>
        <w:t>.new</w:t>
      </w:r>
      <w:proofErr w:type="gramEnd"/>
      <w:r w:rsidRPr="00EA7E93">
        <w:rPr>
          <w:sz w:val="24"/>
          <w:szCs w:val="24"/>
        </w:rPr>
        <w:t xml:space="preserve">, con esta acción se actualizan los archivos con los de </w:t>
      </w:r>
      <w:r w:rsidR="00035735" w:rsidRPr="00EA7E93">
        <w:rPr>
          <w:sz w:val="24"/>
          <w:szCs w:val="24"/>
        </w:rPr>
        <w:t>la reciente instalación</w:t>
      </w:r>
      <w:r w:rsidRPr="00EA7E93">
        <w:rPr>
          <w:sz w:val="24"/>
          <w:szCs w:val="24"/>
        </w:rPr>
        <w:t>, manteniendo los archivos propios de la instancia que se importó</w:t>
      </w:r>
      <w:r w:rsidRPr="00EA7E93">
        <w:rPr>
          <w:sz w:val="24"/>
          <w:szCs w:val="24"/>
        </w:rPr>
        <w:br w:type="page"/>
      </w:r>
    </w:p>
    <w:p w14:paraId="7BA84453" w14:textId="77777777" w:rsidR="0004116E" w:rsidRPr="00EA7E93" w:rsidRDefault="0004116E" w:rsidP="00EA7E93">
      <w:pPr>
        <w:pStyle w:val="Ttulo1"/>
        <w:keepLines/>
        <w:numPr>
          <w:ilvl w:val="1"/>
          <w:numId w:val="3"/>
        </w:numPr>
        <w:suppressAutoHyphens w:val="0"/>
        <w:spacing w:before="0" w:after="0" w:line="276" w:lineRule="auto"/>
        <w:ind w:left="993" w:hanging="709"/>
        <w:rPr>
          <w:rFonts w:asciiTheme="minorHAnsi" w:hAnsiTheme="minorHAnsi"/>
          <w:sz w:val="24"/>
          <w:szCs w:val="24"/>
        </w:rPr>
      </w:pPr>
      <w:bookmarkStart w:id="145" w:name="_Toc421528190"/>
      <w:bookmarkStart w:id="146" w:name="_Toc450235631"/>
      <w:r w:rsidRPr="00EA7E93">
        <w:rPr>
          <w:rFonts w:asciiTheme="minorHAnsi" w:hAnsiTheme="minorHAnsi"/>
          <w:sz w:val="24"/>
          <w:szCs w:val="24"/>
        </w:rPr>
        <w:t xml:space="preserve">Ejecutar </w:t>
      </w:r>
      <w:proofErr w:type="spellStart"/>
      <w:r w:rsidRPr="00EA7E93">
        <w:rPr>
          <w:rFonts w:asciiTheme="minorHAnsi" w:hAnsiTheme="minorHAnsi"/>
          <w:sz w:val="24"/>
          <w:szCs w:val="24"/>
        </w:rPr>
        <w:t>Start</w:t>
      </w:r>
      <w:proofErr w:type="spellEnd"/>
      <w:r w:rsidRPr="00EA7E93">
        <w:rPr>
          <w:rFonts w:asciiTheme="minorHAnsi" w:hAnsiTheme="minorHAnsi"/>
          <w:sz w:val="24"/>
          <w:szCs w:val="24"/>
        </w:rPr>
        <w:t xml:space="preserve"> </w:t>
      </w:r>
      <w:proofErr w:type="spellStart"/>
      <w:r w:rsidRPr="00EA7E93">
        <w:rPr>
          <w:rFonts w:asciiTheme="minorHAnsi" w:hAnsiTheme="minorHAnsi"/>
          <w:sz w:val="24"/>
          <w:szCs w:val="24"/>
        </w:rPr>
        <w:t>First</w:t>
      </w:r>
      <w:bookmarkEnd w:id="145"/>
      <w:bookmarkEnd w:id="146"/>
      <w:proofErr w:type="spellEnd"/>
    </w:p>
    <w:p w14:paraId="7BA84454" w14:textId="77777777" w:rsidR="0004116E" w:rsidRPr="00EA7E93" w:rsidRDefault="0004116E" w:rsidP="00EA7E93">
      <w:pPr>
        <w:tabs>
          <w:tab w:val="left" w:pos="142"/>
        </w:tabs>
        <w:spacing w:after="0"/>
        <w:ind w:left="993" w:hanging="567"/>
        <w:jc w:val="both"/>
        <w:rPr>
          <w:sz w:val="24"/>
          <w:szCs w:val="24"/>
        </w:rPr>
      </w:pPr>
    </w:p>
    <w:p w14:paraId="7BA84455"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Abrir directorio instanciado de instaladores de </w:t>
      </w:r>
      <w:proofErr w:type="spellStart"/>
      <w:r w:rsidRPr="00EA7E93">
        <w:rPr>
          <w:sz w:val="24"/>
          <w:szCs w:val="24"/>
        </w:rPr>
        <w:t>Infor</w:t>
      </w:r>
      <w:proofErr w:type="spellEnd"/>
      <w:r w:rsidRPr="00EA7E93">
        <w:rPr>
          <w:sz w:val="24"/>
          <w:szCs w:val="24"/>
        </w:rPr>
        <w:t xml:space="preserve"> </w:t>
      </w:r>
      <w:r w:rsidR="008E5AB4" w:rsidRPr="00EA7E93">
        <w:rPr>
          <w:sz w:val="24"/>
          <w:szCs w:val="24"/>
        </w:rPr>
        <w:t>$</w:t>
      </w:r>
      <w:r w:rsidR="00E93711" w:rsidRPr="00EA7E93">
        <w:rPr>
          <w:sz w:val="24"/>
          <w:szCs w:val="24"/>
        </w:rPr>
        <w:t>{</w:t>
      </w:r>
      <w:r w:rsidR="00DD0845" w:rsidRPr="00EA7E93">
        <w:rPr>
          <w:sz w:val="24"/>
          <w:szCs w:val="24"/>
        </w:rPr>
        <w:t>STA</w:t>
      </w:r>
      <w:r w:rsidR="00E93711" w:rsidRPr="00EA7E93">
        <w:rPr>
          <w:sz w:val="24"/>
          <w:szCs w:val="24"/>
        </w:rPr>
        <w:t>}</w:t>
      </w:r>
      <w:r w:rsidR="00DD0845" w:rsidRPr="00EA7E93">
        <w:rPr>
          <w:sz w:val="24"/>
          <w:szCs w:val="24"/>
        </w:rPr>
        <w:t xml:space="preserve"> </w:t>
      </w:r>
      <w:r w:rsidRPr="00EA7E93">
        <w:rPr>
          <w:sz w:val="24"/>
          <w:szCs w:val="24"/>
        </w:rPr>
        <w:t>\</w:t>
      </w:r>
      <w:proofErr w:type="spellStart"/>
      <w:r w:rsidRPr="00EA7E93">
        <w:rPr>
          <w:sz w:val="24"/>
          <w:szCs w:val="24"/>
        </w:rPr>
        <w:t>Start</w:t>
      </w:r>
      <w:proofErr w:type="spellEnd"/>
      <w:r w:rsidRPr="00EA7E93">
        <w:rPr>
          <w:sz w:val="24"/>
          <w:szCs w:val="24"/>
        </w:rPr>
        <w:t xml:space="preserve"> y ejecutar el archivo </w:t>
      </w:r>
      <w:proofErr w:type="spellStart"/>
      <w:r w:rsidRPr="00EA7E93">
        <w:rPr>
          <w:sz w:val="24"/>
          <w:szCs w:val="24"/>
        </w:rPr>
        <w:t>StartFirst</w:t>
      </w:r>
      <w:proofErr w:type="spellEnd"/>
    </w:p>
    <w:p w14:paraId="7BA84456" w14:textId="77777777" w:rsidR="0004116E" w:rsidRPr="00EA7E93" w:rsidRDefault="00AD2C90"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62" wp14:editId="7BA84763">
            <wp:extent cx="5612130" cy="3952240"/>
            <wp:effectExtent l="0" t="0" r="7620" b="0"/>
            <wp:docPr id="1053" name="Imagen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12130" cy="3952240"/>
                    </a:xfrm>
                    <a:prstGeom prst="rect">
                      <a:avLst/>
                    </a:prstGeom>
                  </pic:spPr>
                </pic:pic>
              </a:graphicData>
            </a:graphic>
          </wp:inline>
        </w:drawing>
      </w:r>
    </w:p>
    <w:p w14:paraId="7BA84457" w14:textId="77777777" w:rsidR="0004116E" w:rsidRPr="00EA7E93" w:rsidRDefault="0004116E" w:rsidP="00EA7E93">
      <w:pPr>
        <w:pStyle w:val="Prrafodelista"/>
        <w:tabs>
          <w:tab w:val="left" w:pos="142"/>
        </w:tabs>
        <w:spacing w:after="0"/>
        <w:ind w:left="993" w:hanging="567"/>
        <w:jc w:val="both"/>
        <w:rPr>
          <w:sz w:val="24"/>
          <w:szCs w:val="24"/>
        </w:rPr>
      </w:pPr>
    </w:p>
    <w:p w14:paraId="7BA84458" w14:textId="77777777" w:rsidR="0004116E" w:rsidRPr="00EA7E93" w:rsidRDefault="0004116E" w:rsidP="00EA7E93">
      <w:pPr>
        <w:pStyle w:val="Prrafodelista"/>
        <w:numPr>
          <w:ilvl w:val="2"/>
          <w:numId w:val="3"/>
        </w:numPr>
        <w:tabs>
          <w:tab w:val="left" w:pos="142"/>
        </w:tabs>
        <w:spacing w:after="0"/>
        <w:ind w:left="993" w:hanging="567"/>
        <w:jc w:val="both"/>
        <w:rPr>
          <w:sz w:val="24"/>
          <w:szCs w:val="24"/>
          <w:lang w:val="en-US"/>
        </w:rPr>
      </w:pPr>
      <w:proofErr w:type="spellStart"/>
      <w:r w:rsidRPr="00EA7E93">
        <w:rPr>
          <w:sz w:val="24"/>
          <w:szCs w:val="24"/>
          <w:lang w:val="en-US"/>
        </w:rPr>
        <w:t>Presionar</w:t>
      </w:r>
      <w:proofErr w:type="spellEnd"/>
      <w:r w:rsidRPr="00EA7E93">
        <w:rPr>
          <w:sz w:val="24"/>
          <w:szCs w:val="24"/>
          <w:lang w:val="en-US"/>
        </w:rPr>
        <w:t xml:space="preserve"> </w:t>
      </w:r>
      <w:r w:rsidR="00AD2C90" w:rsidRPr="00EA7E93">
        <w:rPr>
          <w:sz w:val="24"/>
          <w:szCs w:val="24"/>
          <w:lang w:val="en-US"/>
        </w:rPr>
        <w:t xml:space="preserve">here </w:t>
      </w:r>
      <w:proofErr w:type="spellStart"/>
      <w:r w:rsidR="00AD2C90" w:rsidRPr="00EA7E93">
        <w:rPr>
          <w:sz w:val="24"/>
          <w:szCs w:val="24"/>
          <w:lang w:val="en-US"/>
        </w:rPr>
        <w:t>en</w:t>
      </w:r>
      <w:proofErr w:type="spellEnd"/>
      <w:r w:rsidR="00AD2C90" w:rsidRPr="00EA7E93">
        <w:rPr>
          <w:sz w:val="24"/>
          <w:szCs w:val="24"/>
          <w:lang w:val="en-US"/>
        </w:rPr>
        <w:t xml:space="preserve"> la </w:t>
      </w:r>
      <w:proofErr w:type="spellStart"/>
      <w:r w:rsidR="00AD2C90" w:rsidRPr="00EA7E93">
        <w:rPr>
          <w:sz w:val="24"/>
          <w:szCs w:val="24"/>
          <w:lang w:val="en-US"/>
        </w:rPr>
        <w:t>opción</w:t>
      </w:r>
      <w:proofErr w:type="spellEnd"/>
      <w:r w:rsidR="00AD2C90" w:rsidRPr="00EA7E93">
        <w:rPr>
          <w:sz w:val="24"/>
          <w:szCs w:val="24"/>
          <w:lang w:val="en-US"/>
        </w:rPr>
        <w:t xml:space="preserve"> </w:t>
      </w:r>
      <w:proofErr w:type="gramStart"/>
      <w:r w:rsidR="00AD2C90" w:rsidRPr="00EA7E93">
        <w:rPr>
          <w:sz w:val="24"/>
          <w:szCs w:val="24"/>
          <w:lang w:val="en-US"/>
        </w:rPr>
        <w:t>To</w:t>
      </w:r>
      <w:proofErr w:type="gramEnd"/>
      <w:r w:rsidR="00AD2C90" w:rsidRPr="00EA7E93">
        <w:rPr>
          <w:sz w:val="24"/>
          <w:szCs w:val="24"/>
          <w:lang w:val="en-US"/>
        </w:rPr>
        <w:t xml:space="preserve"> s</w:t>
      </w:r>
      <w:r w:rsidRPr="00EA7E93">
        <w:rPr>
          <w:sz w:val="24"/>
          <w:szCs w:val="24"/>
          <w:lang w:val="en-US"/>
        </w:rPr>
        <w:t xml:space="preserve">tart </w:t>
      </w:r>
      <w:r w:rsidR="00AD2C90" w:rsidRPr="00EA7E93">
        <w:rPr>
          <w:sz w:val="24"/>
          <w:szCs w:val="24"/>
          <w:lang w:val="en-US"/>
        </w:rPr>
        <w:t xml:space="preserve">the Infor </w:t>
      </w:r>
      <w:r w:rsidRPr="00EA7E93">
        <w:rPr>
          <w:sz w:val="24"/>
          <w:szCs w:val="24"/>
          <w:lang w:val="en-US"/>
        </w:rPr>
        <w:t>Installation Wizard</w:t>
      </w:r>
    </w:p>
    <w:p w14:paraId="7BA84459" w14:textId="77777777" w:rsidR="0004116E" w:rsidRPr="00EA7E93" w:rsidRDefault="00AD2C90"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64" wp14:editId="7BA84765">
            <wp:extent cx="5612130" cy="3331210"/>
            <wp:effectExtent l="0" t="0" r="7620" b="2540"/>
            <wp:docPr id="1055" name="Imagen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12130" cy="3331210"/>
                    </a:xfrm>
                    <a:prstGeom prst="rect">
                      <a:avLst/>
                    </a:prstGeom>
                  </pic:spPr>
                </pic:pic>
              </a:graphicData>
            </a:graphic>
          </wp:inline>
        </w:drawing>
      </w:r>
    </w:p>
    <w:p w14:paraId="7BA8445A" w14:textId="77777777" w:rsidR="0004116E" w:rsidRPr="00EA7E93" w:rsidRDefault="0004116E" w:rsidP="00EA7E93">
      <w:pPr>
        <w:pStyle w:val="Prrafodelista"/>
        <w:tabs>
          <w:tab w:val="left" w:pos="142"/>
        </w:tabs>
        <w:spacing w:after="0"/>
        <w:ind w:left="993" w:hanging="567"/>
        <w:jc w:val="both"/>
        <w:rPr>
          <w:sz w:val="24"/>
          <w:szCs w:val="24"/>
        </w:rPr>
      </w:pPr>
    </w:p>
    <w:p w14:paraId="7BA8445B"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Next</w:t>
      </w:r>
    </w:p>
    <w:p w14:paraId="7BA8445C" w14:textId="77777777" w:rsidR="0004116E" w:rsidRPr="00EA7E93" w:rsidRDefault="00AD2C90"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66" wp14:editId="7BA84767">
            <wp:extent cx="4914900" cy="3571875"/>
            <wp:effectExtent l="0" t="0" r="0" b="9525"/>
            <wp:docPr id="1056" name="Imagen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914900" cy="3571875"/>
                    </a:xfrm>
                    <a:prstGeom prst="rect">
                      <a:avLst/>
                    </a:prstGeom>
                  </pic:spPr>
                </pic:pic>
              </a:graphicData>
            </a:graphic>
          </wp:inline>
        </w:drawing>
      </w:r>
    </w:p>
    <w:p w14:paraId="7BA8445D" w14:textId="77777777" w:rsidR="0004116E" w:rsidRPr="00EA7E93" w:rsidRDefault="0004116E" w:rsidP="00EA7E93">
      <w:pPr>
        <w:pStyle w:val="Prrafodelista"/>
        <w:tabs>
          <w:tab w:val="left" w:pos="142"/>
        </w:tabs>
        <w:spacing w:after="0"/>
        <w:ind w:left="993" w:hanging="567"/>
        <w:jc w:val="both"/>
        <w:rPr>
          <w:sz w:val="24"/>
          <w:szCs w:val="24"/>
        </w:rPr>
      </w:pPr>
    </w:p>
    <w:p w14:paraId="7BA8445E" w14:textId="77777777" w:rsidR="00A85F92" w:rsidRPr="00EA7E93" w:rsidRDefault="00A85F92" w:rsidP="00EA7E93">
      <w:pPr>
        <w:pStyle w:val="Prrafodelista"/>
        <w:tabs>
          <w:tab w:val="left" w:pos="142"/>
        </w:tabs>
        <w:spacing w:after="0"/>
        <w:ind w:left="993" w:hanging="567"/>
        <w:jc w:val="both"/>
        <w:rPr>
          <w:sz w:val="24"/>
          <w:szCs w:val="24"/>
        </w:rPr>
      </w:pPr>
    </w:p>
    <w:p w14:paraId="7BA8445F" w14:textId="77777777" w:rsidR="00A85F92" w:rsidRPr="00EA7E93" w:rsidRDefault="00A85F92" w:rsidP="00EA7E93">
      <w:pPr>
        <w:pStyle w:val="Prrafodelista"/>
        <w:tabs>
          <w:tab w:val="left" w:pos="142"/>
        </w:tabs>
        <w:spacing w:after="0"/>
        <w:ind w:left="993" w:hanging="567"/>
        <w:jc w:val="both"/>
        <w:rPr>
          <w:sz w:val="24"/>
          <w:szCs w:val="24"/>
        </w:rPr>
      </w:pPr>
    </w:p>
    <w:p w14:paraId="7BA84460" w14:textId="77777777" w:rsidR="00A85F92" w:rsidRPr="00EA7E93" w:rsidRDefault="00A85F92" w:rsidP="00EA7E93">
      <w:pPr>
        <w:pStyle w:val="Prrafodelista"/>
        <w:tabs>
          <w:tab w:val="left" w:pos="142"/>
        </w:tabs>
        <w:spacing w:after="0"/>
        <w:ind w:left="993" w:hanging="567"/>
        <w:jc w:val="both"/>
        <w:rPr>
          <w:sz w:val="24"/>
          <w:szCs w:val="24"/>
        </w:rPr>
      </w:pPr>
    </w:p>
    <w:p w14:paraId="7BA84461"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Seleccionar el ambiente que se desea inicializar, presionar Next</w:t>
      </w:r>
    </w:p>
    <w:p w14:paraId="7BA84462" w14:textId="77777777" w:rsidR="0004116E" w:rsidRPr="00EA7E93" w:rsidRDefault="00AD2C90"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68" wp14:editId="7BA84769">
            <wp:extent cx="4914900" cy="3571875"/>
            <wp:effectExtent l="0" t="0" r="0" b="9525"/>
            <wp:docPr id="1057" name="Imagen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914900" cy="3571875"/>
                    </a:xfrm>
                    <a:prstGeom prst="rect">
                      <a:avLst/>
                    </a:prstGeom>
                  </pic:spPr>
                </pic:pic>
              </a:graphicData>
            </a:graphic>
          </wp:inline>
        </w:drawing>
      </w:r>
    </w:p>
    <w:p w14:paraId="7BA84463" w14:textId="77777777" w:rsidR="0004116E" w:rsidRPr="00EA7E93" w:rsidRDefault="0004116E" w:rsidP="00EA7E93">
      <w:pPr>
        <w:pStyle w:val="Prrafodelista"/>
        <w:tabs>
          <w:tab w:val="left" w:pos="142"/>
        </w:tabs>
        <w:spacing w:after="0"/>
        <w:ind w:left="993" w:hanging="567"/>
        <w:jc w:val="both"/>
        <w:rPr>
          <w:sz w:val="24"/>
          <w:szCs w:val="24"/>
        </w:rPr>
      </w:pPr>
    </w:p>
    <w:p w14:paraId="7BA84464"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Seleccionar la unidad que se desea inicializar, presionar Next</w:t>
      </w:r>
    </w:p>
    <w:p w14:paraId="7BA84465" w14:textId="77777777" w:rsidR="0004116E" w:rsidRPr="00EA7E93" w:rsidRDefault="00AD2C90"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6A" wp14:editId="7BA8476B">
            <wp:extent cx="4914900" cy="3571875"/>
            <wp:effectExtent l="0" t="0" r="0" b="9525"/>
            <wp:docPr id="1058" name="Imagen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914900" cy="3571875"/>
                    </a:xfrm>
                    <a:prstGeom prst="rect">
                      <a:avLst/>
                    </a:prstGeom>
                  </pic:spPr>
                </pic:pic>
              </a:graphicData>
            </a:graphic>
          </wp:inline>
        </w:drawing>
      </w:r>
    </w:p>
    <w:p w14:paraId="7BA84466" w14:textId="77777777" w:rsidR="0004116E" w:rsidRPr="00EA7E93" w:rsidRDefault="0004116E" w:rsidP="00EA7E93">
      <w:pPr>
        <w:pStyle w:val="Prrafodelista"/>
        <w:tabs>
          <w:tab w:val="left" w:pos="142"/>
        </w:tabs>
        <w:spacing w:after="0"/>
        <w:ind w:left="993" w:hanging="567"/>
        <w:jc w:val="both"/>
        <w:rPr>
          <w:sz w:val="24"/>
          <w:szCs w:val="24"/>
        </w:rPr>
      </w:pPr>
    </w:p>
    <w:p w14:paraId="7BA84467" w14:textId="77777777" w:rsidR="00A85F92" w:rsidRPr="00EA7E93" w:rsidRDefault="00A85F92" w:rsidP="00EA7E93">
      <w:pPr>
        <w:pStyle w:val="Prrafodelista"/>
        <w:tabs>
          <w:tab w:val="left" w:pos="142"/>
        </w:tabs>
        <w:spacing w:after="0"/>
        <w:ind w:left="993" w:hanging="567"/>
        <w:jc w:val="both"/>
        <w:rPr>
          <w:sz w:val="24"/>
          <w:szCs w:val="24"/>
        </w:rPr>
      </w:pPr>
    </w:p>
    <w:p w14:paraId="7BA84468"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Seleccionar el </w:t>
      </w:r>
      <w:proofErr w:type="spellStart"/>
      <w:r w:rsidRPr="00EA7E93">
        <w:rPr>
          <w:sz w:val="24"/>
          <w:szCs w:val="24"/>
        </w:rPr>
        <w:t>Porting</w:t>
      </w:r>
      <w:proofErr w:type="spellEnd"/>
      <w:r w:rsidRPr="00EA7E93">
        <w:rPr>
          <w:sz w:val="24"/>
          <w:szCs w:val="24"/>
        </w:rPr>
        <w:t xml:space="preserve"> Set a inicializar, presionar Next</w:t>
      </w:r>
    </w:p>
    <w:p w14:paraId="7BA84469" w14:textId="77777777" w:rsidR="0004116E" w:rsidRPr="00EA7E93" w:rsidRDefault="00AD2C90" w:rsidP="00EA7E93">
      <w:pPr>
        <w:pStyle w:val="Prrafodelista"/>
        <w:tabs>
          <w:tab w:val="left" w:pos="142"/>
          <w:tab w:val="left" w:pos="2665"/>
        </w:tabs>
        <w:spacing w:after="0"/>
        <w:ind w:left="993" w:hanging="567"/>
        <w:jc w:val="both"/>
        <w:rPr>
          <w:sz w:val="24"/>
          <w:szCs w:val="24"/>
        </w:rPr>
      </w:pPr>
      <w:r w:rsidRPr="00EA7E93">
        <w:rPr>
          <w:noProof/>
          <w:sz w:val="24"/>
          <w:szCs w:val="24"/>
          <w:lang w:val="es-EC" w:eastAsia="es-EC"/>
        </w:rPr>
        <w:drawing>
          <wp:inline distT="0" distB="0" distL="0" distR="0" wp14:anchorId="7BA8476C" wp14:editId="7BA8476D">
            <wp:extent cx="4914900" cy="3571875"/>
            <wp:effectExtent l="0" t="0" r="0" b="9525"/>
            <wp:docPr id="1059" name="Imagen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914900" cy="3571875"/>
                    </a:xfrm>
                    <a:prstGeom prst="rect">
                      <a:avLst/>
                    </a:prstGeom>
                  </pic:spPr>
                </pic:pic>
              </a:graphicData>
            </a:graphic>
          </wp:inline>
        </w:drawing>
      </w:r>
    </w:p>
    <w:p w14:paraId="7BA8446A" w14:textId="77777777" w:rsidR="00AD2C90" w:rsidRPr="00EA7E93" w:rsidRDefault="00AD2C90" w:rsidP="00EA7E93">
      <w:pPr>
        <w:pStyle w:val="Prrafodelista"/>
        <w:tabs>
          <w:tab w:val="left" w:pos="142"/>
        </w:tabs>
        <w:spacing w:after="0"/>
        <w:ind w:left="993" w:hanging="567"/>
        <w:jc w:val="both"/>
        <w:rPr>
          <w:sz w:val="24"/>
          <w:szCs w:val="24"/>
        </w:rPr>
      </w:pPr>
    </w:p>
    <w:p w14:paraId="7BA8446B"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Verificar que los datos dentro de Host </w:t>
      </w:r>
      <w:proofErr w:type="spellStart"/>
      <w:r w:rsidRPr="00EA7E93">
        <w:rPr>
          <w:sz w:val="24"/>
          <w:szCs w:val="24"/>
        </w:rPr>
        <w:t>Name</w:t>
      </w:r>
      <w:proofErr w:type="spellEnd"/>
      <w:r w:rsidRPr="00EA7E93">
        <w:rPr>
          <w:sz w:val="24"/>
          <w:szCs w:val="24"/>
        </w:rPr>
        <w:t xml:space="preserve"> y </w:t>
      </w:r>
      <w:proofErr w:type="spellStart"/>
      <w:r w:rsidRPr="00EA7E93">
        <w:rPr>
          <w:sz w:val="24"/>
          <w:szCs w:val="24"/>
        </w:rPr>
        <w:t>Login</w:t>
      </w:r>
      <w:proofErr w:type="spellEnd"/>
      <w:r w:rsidRPr="00EA7E93">
        <w:rPr>
          <w:sz w:val="24"/>
          <w:szCs w:val="24"/>
        </w:rPr>
        <w:t xml:space="preserve"> </w:t>
      </w:r>
      <w:proofErr w:type="spellStart"/>
      <w:r w:rsidRPr="00EA7E93">
        <w:rPr>
          <w:sz w:val="24"/>
          <w:szCs w:val="24"/>
        </w:rPr>
        <w:t>Name</w:t>
      </w:r>
      <w:proofErr w:type="spellEnd"/>
      <w:r w:rsidRPr="00EA7E93">
        <w:rPr>
          <w:sz w:val="24"/>
          <w:szCs w:val="24"/>
        </w:rPr>
        <w:t xml:space="preserve"> sean los del servidor y la cuenta sobre la cual se está instalado, presionar Next</w:t>
      </w:r>
    </w:p>
    <w:p w14:paraId="7BA8446C" w14:textId="77777777" w:rsidR="0004116E" w:rsidRPr="00EA7E93" w:rsidRDefault="00AD2C90"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6E" wp14:editId="7BA8476F">
            <wp:extent cx="4914900" cy="3571875"/>
            <wp:effectExtent l="0" t="0" r="0" b="9525"/>
            <wp:docPr id="1060" name="Imagen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914900" cy="3571875"/>
                    </a:xfrm>
                    <a:prstGeom prst="rect">
                      <a:avLst/>
                    </a:prstGeom>
                  </pic:spPr>
                </pic:pic>
              </a:graphicData>
            </a:graphic>
          </wp:inline>
        </w:drawing>
      </w:r>
    </w:p>
    <w:p w14:paraId="7BA8446D" w14:textId="77777777" w:rsidR="0004116E" w:rsidRPr="00EA7E93" w:rsidRDefault="0004116E" w:rsidP="00EA7E93">
      <w:pPr>
        <w:pStyle w:val="Prrafodelista"/>
        <w:tabs>
          <w:tab w:val="left" w:pos="142"/>
        </w:tabs>
        <w:spacing w:after="0"/>
        <w:ind w:left="993" w:hanging="567"/>
        <w:jc w:val="both"/>
        <w:rPr>
          <w:sz w:val="24"/>
          <w:szCs w:val="24"/>
        </w:rPr>
      </w:pPr>
    </w:p>
    <w:p w14:paraId="7BA8446E"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Ingresar el directorio donde se inicializará la instancia de </w:t>
      </w:r>
      <w:proofErr w:type="spellStart"/>
      <w:r w:rsidRPr="00EA7E93">
        <w:rPr>
          <w:sz w:val="24"/>
          <w:szCs w:val="24"/>
        </w:rPr>
        <w:t>Infor</w:t>
      </w:r>
      <w:proofErr w:type="spellEnd"/>
      <w:r w:rsidRPr="00EA7E93">
        <w:rPr>
          <w:sz w:val="24"/>
          <w:szCs w:val="24"/>
        </w:rPr>
        <w:t xml:space="preserve"> </w:t>
      </w:r>
      <w:r w:rsidR="008E5AB4" w:rsidRPr="00EA7E93">
        <w:rPr>
          <w:sz w:val="24"/>
          <w:szCs w:val="24"/>
        </w:rPr>
        <w:t>$</w:t>
      </w:r>
      <w:r w:rsidR="00E93711" w:rsidRPr="00EA7E93">
        <w:rPr>
          <w:sz w:val="24"/>
          <w:szCs w:val="24"/>
        </w:rPr>
        <w:t>{B</w:t>
      </w:r>
      <w:r w:rsidR="00DD0845" w:rsidRPr="00EA7E93">
        <w:rPr>
          <w:sz w:val="24"/>
          <w:szCs w:val="24"/>
        </w:rPr>
        <w:t>SE}</w:t>
      </w:r>
      <w:r w:rsidR="00E93711" w:rsidRPr="00EA7E93">
        <w:rPr>
          <w:sz w:val="24"/>
          <w:szCs w:val="24"/>
        </w:rPr>
        <w:t xml:space="preserve"> </w:t>
      </w:r>
      <w:r w:rsidRPr="00EA7E93">
        <w:rPr>
          <w:sz w:val="24"/>
          <w:szCs w:val="24"/>
        </w:rPr>
        <w:t>y el directorio donde se encontrarán los archivos globales, presionar Next</w:t>
      </w:r>
    </w:p>
    <w:p w14:paraId="7BA8446F" w14:textId="77777777" w:rsidR="0004116E" w:rsidRPr="00EA7E93" w:rsidRDefault="00AD2C90"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70" wp14:editId="7BA84771">
            <wp:extent cx="4914900" cy="4352925"/>
            <wp:effectExtent l="0" t="0" r="0" b="9525"/>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914900" cy="4352925"/>
                    </a:xfrm>
                    <a:prstGeom prst="rect">
                      <a:avLst/>
                    </a:prstGeom>
                  </pic:spPr>
                </pic:pic>
              </a:graphicData>
            </a:graphic>
          </wp:inline>
        </w:drawing>
      </w:r>
    </w:p>
    <w:p w14:paraId="7BA84470" w14:textId="77777777" w:rsidR="0004116E" w:rsidRPr="00EA7E93" w:rsidRDefault="0004116E" w:rsidP="00EA7E93">
      <w:pPr>
        <w:pStyle w:val="Prrafodelista"/>
        <w:tabs>
          <w:tab w:val="left" w:pos="142"/>
        </w:tabs>
        <w:spacing w:after="0"/>
        <w:ind w:left="993" w:hanging="567"/>
        <w:jc w:val="both"/>
        <w:rPr>
          <w:sz w:val="24"/>
          <w:szCs w:val="24"/>
        </w:rPr>
      </w:pPr>
    </w:p>
    <w:p w14:paraId="7BA84471" w14:textId="77777777" w:rsidR="00A85F92" w:rsidRPr="00EA7E93" w:rsidRDefault="00A85F92" w:rsidP="00EA7E93">
      <w:pPr>
        <w:jc w:val="both"/>
        <w:rPr>
          <w:sz w:val="24"/>
          <w:szCs w:val="24"/>
        </w:rPr>
      </w:pPr>
      <w:r w:rsidRPr="00EA7E93">
        <w:rPr>
          <w:sz w:val="24"/>
          <w:szCs w:val="24"/>
        </w:rPr>
        <w:br w:type="page"/>
      </w:r>
    </w:p>
    <w:p w14:paraId="7BA84472"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Verificar el resumen de lo que se inicializará, presionar </w:t>
      </w:r>
      <w:proofErr w:type="spellStart"/>
      <w:r w:rsidRPr="00EA7E93">
        <w:rPr>
          <w:sz w:val="24"/>
          <w:szCs w:val="24"/>
        </w:rPr>
        <w:t>Install</w:t>
      </w:r>
      <w:proofErr w:type="spellEnd"/>
    </w:p>
    <w:p w14:paraId="7BA84473" w14:textId="77777777" w:rsidR="0004116E" w:rsidRPr="00EA7E93" w:rsidRDefault="00AD2C90"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72" wp14:editId="7BA84773">
            <wp:extent cx="4914900" cy="3571875"/>
            <wp:effectExtent l="0" t="0" r="0" b="9525"/>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914900" cy="3571875"/>
                    </a:xfrm>
                    <a:prstGeom prst="rect">
                      <a:avLst/>
                    </a:prstGeom>
                  </pic:spPr>
                </pic:pic>
              </a:graphicData>
            </a:graphic>
          </wp:inline>
        </w:drawing>
      </w:r>
    </w:p>
    <w:p w14:paraId="7BA84474" w14:textId="77777777" w:rsidR="0004116E" w:rsidRPr="00EA7E93" w:rsidRDefault="0004116E" w:rsidP="00EA7E93">
      <w:pPr>
        <w:pStyle w:val="Prrafodelista"/>
        <w:tabs>
          <w:tab w:val="left" w:pos="142"/>
        </w:tabs>
        <w:spacing w:after="0"/>
        <w:ind w:left="993" w:hanging="567"/>
        <w:jc w:val="both"/>
        <w:rPr>
          <w:sz w:val="24"/>
          <w:szCs w:val="24"/>
        </w:rPr>
      </w:pPr>
    </w:p>
    <w:p w14:paraId="7BA84475"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Verificar el indicador de avance de inicialización, presionar OK en los mensajes que aparezcan, ya que indica que dará de baja a los servicios de </w:t>
      </w:r>
      <w:proofErr w:type="spellStart"/>
      <w:r w:rsidRPr="00EA7E93">
        <w:rPr>
          <w:sz w:val="24"/>
          <w:szCs w:val="24"/>
        </w:rPr>
        <w:t>Infor</w:t>
      </w:r>
      <w:proofErr w:type="spellEnd"/>
      <w:r w:rsidRPr="00EA7E93">
        <w:rPr>
          <w:sz w:val="24"/>
          <w:szCs w:val="24"/>
        </w:rPr>
        <w:t xml:space="preserve"> que estén activos</w:t>
      </w:r>
    </w:p>
    <w:p w14:paraId="7BA84476" w14:textId="77777777" w:rsidR="0004116E" w:rsidRPr="00EA7E93" w:rsidRDefault="00AD2C90"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74" wp14:editId="7BA84775">
            <wp:extent cx="4619625" cy="1762125"/>
            <wp:effectExtent l="0" t="0" r="9525" b="9525"/>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619625" cy="1762125"/>
                    </a:xfrm>
                    <a:prstGeom prst="rect">
                      <a:avLst/>
                    </a:prstGeom>
                  </pic:spPr>
                </pic:pic>
              </a:graphicData>
            </a:graphic>
          </wp:inline>
        </w:drawing>
      </w:r>
    </w:p>
    <w:p w14:paraId="7BA84477" w14:textId="77777777" w:rsidR="0004116E" w:rsidRPr="00EA7E93" w:rsidRDefault="00AD2C90"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76" wp14:editId="7BA84777">
            <wp:extent cx="4733925" cy="1638300"/>
            <wp:effectExtent l="0" t="0" r="9525" b="0"/>
            <wp:docPr id="1064" name="Imagen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733925" cy="1638300"/>
                    </a:xfrm>
                    <a:prstGeom prst="rect">
                      <a:avLst/>
                    </a:prstGeom>
                  </pic:spPr>
                </pic:pic>
              </a:graphicData>
            </a:graphic>
          </wp:inline>
        </w:drawing>
      </w:r>
    </w:p>
    <w:p w14:paraId="7BA84478" w14:textId="77777777" w:rsidR="008416E2" w:rsidRPr="00EA7E93" w:rsidRDefault="008416E2" w:rsidP="00EA7E93">
      <w:pPr>
        <w:pStyle w:val="Prrafodelista"/>
        <w:tabs>
          <w:tab w:val="left" w:pos="142"/>
        </w:tabs>
        <w:spacing w:after="0"/>
        <w:ind w:left="993" w:hanging="567"/>
        <w:jc w:val="both"/>
        <w:rPr>
          <w:sz w:val="24"/>
          <w:szCs w:val="24"/>
        </w:rPr>
      </w:pPr>
    </w:p>
    <w:p w14:paraId="7BA84479"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Presionar </w:t>
      </w:r>
      <w:proofErr w:type="spellStart"/>
      <w:r w:rsidRPr="00EA7E93">
        <w:rPr>
          <w:sz w:val="24"/>
          <w:szCs w:val="24"/>
        </w:rPr>
        <w:t>Finish</w:t>
      </w:r>
      <w:proofErr w:type="spellEnd"/>
    </w:p>
    <w:p w14:paraId="7BA8447A" w14:textId="77777777" w:rsidR="0004116E" w:rsidRPr="00EA7E93" w:rsidRDefault="00C1310B"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78" wp14:editId="7BA84779">
            <wp:extent cx="4914900" cy="3571875"/>
            <wp:effectExtent l="0" t="0" r="0" b="9525"/>
            <wp:docPr id="1065" name="Imagen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914900" cy="3571875"/>
                    </a:xfrm>
                    <a:prstGeom prst="rect">
                      <a:avLst/>
                    </a:prstGeom>
                  </pic:spPr>
                </pic:pic>
              </a:graphicData>
            </a:graphic>
          </wp:inline>
        </w:drawing>
      </w:r>
    </w:p>
    <w:p w14:paraId="7BA8447B" w14:textId="77777777" w:rsidR="0004116E" w:rsidRPr="00EA7E93" w:rsidRDefault="0004116E" w:rsidP="00EA7E93">
      <w:pPr>
        <w:pStyle w:val="Prrafodelista"/>
        <w:tabs>
          <w:tab w:val="left" w:pos="142"/>
        </w:tabs>
        <w:spacing w:after="0"/>
        <w:ind w:left="993" w:hanging="567"/>
        <w:jc w:val="both"/>
        <w:rPr>
          <w:sz w:val="24"/>
          <w:szCs w:val="24"/>
        </w:rPr>
      </w:pPr>
    </w:p>
    <w:p w14:paraId="7BA8447C"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Reiniciar el servidor</w:t>
      </w:r>
    </w:p>
    <w:p w14:paraId="7BA8447D" w14:textId="77777777" w:rsidR="0004116E" w:rsidRPr="00EA7E93" w:rsidRDefault="0004116E" w:rsidP="00EA7E93">
      <w:pPr>
        <w:tabs>
          <w:tab w:val="left" w:pos="142"/>
        </w:tabs>
        <w:ind w:left="993" w:hanging="567"/>
        <w:jc w:val="both"/>
        <w:rPr>
          <w:rFonts w:eastAsia="Times New Roman" w:cs="Arial"/>
          <w:b/>
          <w:bCs/>
          <w:kern w:val="32"/>
          <w:sz w:val="24"/>
          <w:szCs w:val="24"/>
          <w:lang w:val="es-EC" w:eastAsia="ar-SA"/>
        </w:rPr>
      </w:pPr>
      <w:bookmarkStart w:id="147" w:name="_Toc421528191"/>
      <w:r w:rsidRPr="00EA7E93">
        <w:rPr>
          <w:sz w:val="24"/>
          <w:szCs w:val="24"/>
        </w:rPr>
        <w:br w:type="page"/>
      </w:r>
    </w:p>
    <w:p w14:paraId="7BA8447E" w14:textId="77777777" w:rsidR="0004116E" w:rsidRPr="00EA7E93" w:rsidRDefault="0004116E" w:rsidP="00EA7E93">
      <w:pPr>
        <w:pStyle w:val="Ttulo1"/>
        <w:keepLines/>
        <w:numPr>
          <w:ilvl w:val="1"/>
          <w:numId w:val="3"/>
        </w:numPr>
        <w:suppressAutoHyphens w:val="0"/>
        <w:spacing w:before="0" w:after="0" w:line="276" w:lineRule="auto"/>
        <w:ind w:left="993" w:hanging="709"/>
        <w:rPr>
          <w:rFonts w:asciiTheme="minorHAnsi" w:hAnsiTheme="minorHAnsi"/>
          <w:sz w:val="24"/>
          <w:szCs w:val="24"/>
        </w:rPr>
      </w:pPr>
      <w:bookmarkStart w:id="148" w:name="_Toc450235632"/>
      <w:r w:rsidRPr="00EA7E93">
        <w:rPr>
          <w:rFonts w:asciiTheme="minorHAnsi" w:hAnsiTheme="minorHAnsi"/>
          <w:sz w:val="24"/>
          <w:szCs w:val="24"/>
        </w:rPr>
        <w:t xml:space="preserve">Subir los </w:t>
      </w:r>
      <w:proofErr w:type="spellStart"/>
      <w:r w:rsidRPr="00EA7E93">
        <w:rPr>
          <w:rFonts w:asciiTheme="minorHAnsi" w:hAnsiTheme="minorHAnsi"/>
          <w:sz w:val="24"/>
          <w:szCs w:val="24"/>
        </w:rPr>
        <w:t>dump</w:t>
      </w:r>
      <w:proofErr w:type="spellEnd"/>
      <w:r w:rsidRPr="00EA7E93">
        <w:rPr>
          <w:rFonts w:asciiTheme="minorHAnsi" w:hAnsiTheme="minorHAnsi"/>
          <w:sz w:val="24"/>
          <w:szCs w:val="24"/>
        </w:rPr>
        <w:t xml:space="preserve"> de la compañía 000</w:t>
      </w:r>
      <w:bookmarkEnd w:id="147"/>
      <w:bookmarkEnd w:id="148"/>
    </w:p>
    <w:p w14:paraId="7BA8447F" w14:textId="77777777" w:rsidR="0004116E" w:rsidRPr="00EA7E93" w:rsidRDefault="0004116E" w:rsidP="00EA7E93">
      <w:pPr>
        <w:tabs>
          <w:tab w:val="left" w:pos="142"/>
        </w:tabs>
        <w:spacing w:after="0"/>
        <w:ind w:left="993" w:hanging="567"/>
        <w:jc w:val="both"/>
        <w:rPr>
          <w:sz w:val="24"/>
          <w:szCs w:val="24"/>
        </w:rPr>
      </w:pPr>
    </w:p>
    <w:p w14:paraId="7BA84480"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Verificar que los </w:t>
      </w:r>
      <w:proofErr w:type="spellStart"/>
      <w:r w:rsidRPr="00EA7E93">
        <w:rPr>
          <w:sz w:val="24"/>
          <w:szCs w:val="24"/>
        </w:rPr>
        <w:t>dumps</w:t>
      </w:r>
      <w:proofErr w:type="spellEnd"/>
      <w:r w:rsidRPr="00EA7E93">
        <w:rPr>
          <w:sz w:val="24"/>
          <w:szCs w:val="24"/>
        </w:rPr>
        <w:t xml:space="preserve"> estén previamente obtenidos y colocados en la ruta C:\tmp tal y como lo indica el anexo A.</w:t>
      </w:r>
    </w:p>
    <w:p w14:paraId="7BA84481" w14:textId="77777777" w:rsidR="0004116E" w:rsidRPr="00EA7E93" w:rsidRDefault="0004116E" w:rsidP="00EA7E93">
      <w:pPr>
        <w:pStyle w:val="Prrafodelista"/>
        <w:tabs>
          <w:tab w:val="left" w:pos="142"/>
        </w:tabs>
        <w:spacing w:after="0"/>
        <w:ind w:left="993" w:hanging="567"/>
        <w:jc w:val="both"/>
        <w:rPr>
          <w:sz w:val="24"/>
          <w:szCs w:val="24"/>
        </w:rPr>
      </w:pPr>
    </w:p>
    <w:p w14:paraId="7BA84482"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Subir los servicios de </w:t>
      </w:r>
      <w:proofErr w:type="spellStart"/>
      <w:r w:rsidRPr="00EA7E93">
        <w:rPr>
          <w:sz w:val="24"/>
          <w:szCs w:val="24"/>
        </w:rPr>
        <w:t>Infor</w:t>
      </w:r>
      <w:proofErr w:type="spellEnd"/>
      <w:r w:rsidRPr="00EA7E93">
        <w:rPr>
          <w:sz w:val="24"/>
          <w:szCs w:val="24"/>
        </w:rPr>
        <w:t xml:space="preserve">: </w:t>
      </w:r>
    </w:p>
    <w:p w14:paraId="7BA84483" w14:textId="77777777" w:rsidR="0004116E" w:rsidRPr="00EA7E93" w:rsidRDefault="0004116E" w:rsidP="00EA7E93">
      <w:pPr>
        <w:pStyle w:val="Prrafodelista"/>
        <w:tabs>
          <w:tab w:val="left" w:pos="142"/>
        </w:tabs>
        <w:spacing w:after="0"/>
        <w:ind w:left="993"/>
        <w:jc w:val="both"/>
        <w:rPr>
          <w:sz w:val="24"/>
          <w:szCs w:val="24"/>
          <w:lang w:val="en-US"/>
        </w:rPr>
      </w:pPr>
      <w:r w:rsidRPr="00EA7E93">
        <w:rPr>
          <w:sz w:val="24"/>
          <w:szCs w:val="24"/>
          <w:lang w:val="en-US"/>
        </w:rPr>
        <w:t>Infor ES Logic Service</w:t>
      </w:r>
    </w:p>
    <w:p w14:paraId="7BA84484" w14:textId="77777777" w:rsidR="0004116E" w:rsidRPr="00EA7E93" w:rsidRDefault="0004116E" w:rsidP="00EA7E93">
      <w:pPr>
        <w:pStyle w:val="Prrafodelista"/>
        <w:tabs>
          <w:tab w:val="left" w:pos="142"/>
        </w:tabs>
        <w:spacing w:after="0"/>
        <w:ind w:left="993"/>
        <w:jc w:val="both"/>
        <w:rPr>
          <w:sz w:val="24"/>
          <w:szCs w:val="24"/>
          <w:lang w:val="en-US"/>
        </w:rPr>
      </w:pPr>
      <w:r w:rsidRPr="00EA7E93">
        <w:rPr>
          <w:sz w:val="24"/>
          <w:szCs w:val="24"/>
          <w:lang w:val="en-US"/>
        </w:rPr>
        <w:t xml:space="preserve">Infor ES Shared Memory </w:t>
      </w:r>
      <w:proofErr w:type="spellStart"/>
      <w:r w:rsidRPr="00EA7E93">
        <w:rPr>
          <w:sz w:val="24"/>
          <w:szCs w:val="24"/>
          <w:lang w:val="en-US"/>
        </w:rPr>
        <w:t>baanln</w:t>
      </w:r>
      <w:proofErr w:type="spellEnd"/>
    </w:p>
    <w:p w14:paraId="7BA84485" w14:textId="77777777" w:rsidR="0004116E" w:rsidRPr="00EA7E93" w:rsidRDefault="0004116E" w:rsidP="00EA7E93">
      <w:pPr>
        <w:pStyle w:val="Prrafodelista"/>
        <w:tabs>
          <w:tab w:val="left" w:pos="142"/>
        </w:tabs>
        <w:spacing w:after="0"/>
        <w:ind w:left="993" w:hanging="567"/>
        <w:jc w:val="both"/>
        <w:rPr>
          <w:sz w:val="24"/>
          <w:szCs w:val="24"/>
          <w:lang w:val="en-US"/>
        </w:rPr>
      </w:pPr>
    </w:p>
    <w:p w14:paraId="7BA84486"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Abrir una pantalla de comando, dirigirse al directorio c:\tmp, una vez seteados en el directorio colocar los siguientes comandos uno por uno hasta el final de su ejecución, en el orden indicado:</w:t>
      </w:r>
    </w:p>
    <w:p w14:paraId="7BA84487" w14:textId="77777777" w:rsidR="0004116E" w:rsidRPr="00EA7E93" w:rsidRDefault="0004116E" w:rsidP="00EA7E93">
      <w:pPr>
        <w:pStyle w:val="Prrafodelista"/>
        <w:tabs>
          <w:tab w:val="left" w:pos="142"/>
        </w:tabs>
        <w:spacing w:after="0"/>
        <w:ind w:left="993"/>
        <w:jc w:val="both"/>
        <w:rPr>
          <w:sz w:val="24"/>
          <w:szCs w:val="24"/>
          <w:lang w:val="en-US"/>
        </w:rPr>
      </w:pPr>
      <w:proofErr w:type="spellStart"/>
      <w:r w:rsidRPr="00EA7E93">
        <w:rPr>
          <w:sz w:val="24"/>
          <w:szCs w:val="24"/>
          <w:lang w:val="en-US"/>
        </w:rPr>
        <w:t>bdbpost</w:t>
      </w:r>
      <w:proofErr w:type="spellEnd"/>
      <w:r w:rsidRPr="00EA7E93">
        <w:rPr>
          <w:sz w:val="24"/>
          <w:szCs w:val="24"/>
          <w:lang w:val="en-US"/>
        </w:rPr>
        <w:t xml:space="preserve"> –n –m –k –f –Icia0tldmp.000</w:t>
      </w:r>
    </w:p>
    <w:p w14:paraId="7BA84488" w14:textId="77777777" w:rsidR="0004116E" w:rsidRPr="00EA7E93" w:rsidRDefault="0004116E" w:rsidP="00EA7E93">
      <w:pPr>
        <w:pStyle w:val="Prrafodelista"/>
        <w:tabs>
          <w:tab w:val="left" w:pos="142"/>
        </w:tabs>
        <w:spacing w:after="0"/>
        <w:ind w:left="993"/>
        <w:jc w:val="both"/>
        <w:rPr>
          <w:sz w:val="24"/>
          <w:szCs w:val="24"/>
          <w:lang w:val="en-US"/>
        </w:rPr>
      </w:pPr>
      <w:proofErr w:type="spellStart"/>
      <w:r w:rsidRPr="00EA7E93">
        <w:rPr>
          <w:sz w:val="24"/>
          <w:szCs w:val="24"/>
          <w:lang w:val="en-US"/>
        </w:rPr>
        <w:t>bdbpost</w:t>
      </w:r>
      <w:proofErr w:type="spellEnd"/>
      <w:r w:rsidRPr="00EA7E93">
        <w:rPr>
          <w:sz w:val="24"/>
          <w:szCs w:val="24"/>
          <w:lang w:val="en-US"/>
        </w:rPr>
        <w:t xml:space="preserve"> –n –m –k –f –Icia0ttdmp.000</w:t>
      </w:r>
    </w:p>
    <w:p w14:paraId="7BA84489" w14:textId="77777777" w:rsidR="0004116E" w:rsidRPr="00EA7E93" w:rsidRDefault="0004116E" w:rsidP="00EA7E93">
      <w:pPr>
        <w:pStyle w:val="Prrafodelista"/>
        <w:tabs>
          <w:tab w:val="left" w:pos="142"/>
        </w:tabs>
        <w:spacing w:after="0"/>
        <w:ind w:left="993"/>
        <w:jc w:val="both"/>
        <w:rPr>
          <w:sz w:val="24"/>
          <w:szCs w:val="24"/>
          <w:lang w:val="en-US"/>
        </w:rPr>
      </w:pPr>
      <w:proofErr w:type="spellStart"/>
      <w:r w:rsidRPr="00EA7E93">
        <w:rPr>
          <w:sz w:val="24"/>
          <w:szCs w:val="24"/>
          <w:lang w:val="en-US"/>
        </w:rPr>
        <w:t>bdbpost</w:t>
      </w:r>
      <w:proofErr w:type="spellEnd"/>
      <w:r w:rsidRPr="00EA7E93">
        <w:rPr>
          <w:sz w:val="24"/>
          <w:szCs w:val="24"/>
          <w:lang w:val="en-US"/>
        </w:rPr>
        <w:t xml:space="preserve"> –n –m –k –f –Icia0dmp.000</w:t>
      </w:r>
    </w:p>
    <w:p w14:paraId="7BA8448A" w14:textId="77777777" w:rsidR="0004116E" w:rsidRPr="00EA7E93" w:rsidRDefault="0004116E" w:rsidP="00EA7E93">
      <w:pPr>
        <w:pStyle w:val="Prrafodelista"/>
        <w:tabs>
          <w:tab w:val="left" w:pos="142"/>
        </w:tabs>
        <w:spacing w:after="0"/>
        <w:ind w:left="993" w:hanging="567"/>
        <w:jc w:val="both"/>
        <w:rPr>
          <w:sz w:val="24"/>
          <w:szCs w:val="24"/>
          <w:lang w:val="en-US"/>
        </w:rPr>
      </w:pPr>
    </w:p>
    <w:p w14:paraId="7BA8448B" w14:textId="77777777" w:rsidR="0004116E" w:rsidRPr="00EA7E93" w:rsidRDefault="0004116E" w:rsidP="00EA7E93">
      <w:pPr>
        <w:tabs>
          <w:tab w:val="left" w:pos="142"/>
        </w:tabs>
        <w:spacing w:after="0"/>
        <w:ind w:left="993" w:hanging="567"/>
        <w:jc w:val="both"/>
        <w:rPr>
          <w:sz w:val="24"/>
          <w:szCs w:val="24"/>
        </w:rPr>
      </w:pPr>
      <w:r w:rsidRPr="00EA7E93">
        <w:rPr>
          <w:sz w:val="24"/>
          <w:szCs w:val="24"/>
        </w:rPr>
        <w:t xml:space="preserve">Nota: En caso de que se presenten inconvenientes al momento de importar la </w:t>
      </w:r>
      <w:proofErr w:type="spellStart"/>
      <w:r w:rsidRPr="00EA7E93">
        <w:rPr>
          <w:sz w:val="24"/>
          <w:szCs w:val="24"/>
        </w:rPr>
        <w:t>cia</w:t>
      </w:r>
      <w:proofErr w:type="spellEnd"/>
      <w:r w:rsidRPr="00EA7E93">
        <w:rPr>
          <w:sz w:val="24"/>
          <w:szCs w:val="24"/>
        </w:rPr>
        <w:t xml:space="preserve"> 000 por temas de auditoría, se debe vaciar el directorio </w:t>
      </w:r>
      <w:proofErr w:type="spellStart"/>
      <w:r w:rsidRPr="00EA7E93">
        <w:rPr>
          <w:sz w:val="24"/>
          <w:szCs w:val="24"/>
        </w:rPr>
        <w:t>audit</w:t>
      </w:r>
      <w:proofErr w:type="spellEnd"/>
      <w:r w:rsidRPr="00EA7E93">
        <w:rPr>
          <w:sz w:val="24"/>
          <w:szCs w:val="24"/>
        </w:rPr>
        <w:t xml:space="preserve"> que se encuentra dentro </w:t>
      </w:r>
      <w:r w:rsidR="00566DBB" w:rsidRPr="00EA7E93">
        <w:rPr>
          <w:sz w:val="24"/>
          <w:szCs w:val="24"/>
        </w:rPr>
        <w:t xml:space="preserve">del </w:t>
      </w:r>
      <w:r w:rsidR="008E5AB4" w:rsidRPr="00EA7E93">
        <w:rPr>
          <w:sz w:val="24"/>
          <w:szCs w:val="24"/>
        </w:rPr>
        <w:t>$</w:t>
      </w:r>
      <w:r w:rsidR="00566DBB" w:rsidRPr="00EA7E93">
        <w:rPr>
          <w:sz w:val="24"/>
          <w:szCs w:val="24"/>
        </w:rPr>
        <w:t>{BSE}</w:t>
      </w:r>
      <w:r w:rsidRPr="00EA7E93">
        <w:rPr>
          <w:sz w:val="24"/>
          <w:szCs w:val="24"/>
        </w:rPr>
        <w:t xml:space="preserve"> dependiendo del caso, colocar “</w:t>
      </w:r>
      <w:proofErr w:type="gramStart"/>
      <w:r w:rsidRPr="00EA7E93">
        <w:rPr>
          <w:sz w:val="24"/>
          <w:szCs w:val="24"/>
        </w:rPr>
        <w:t>-“ al</w:t>
      </w:r>
      <w:proofErr w:type="gramEnd"/>
      <w:r w:rsidRPr="00EA7E93">
        <w:rPr>
          <w:sz w:val="24"/>
          <w:szCs w:val="24"/>
        </w:rPr>
        <w:t xml:space="preserve"> final de los archivos </w:t>
      </w:r>
      <w:proofErr w:type="spellStart"/>
      <w:r w:rsidRPr="00EA7E93">
        <w:rPr>
          <w:sz w:val="24"/>
          <w:szCs w:val="24"/>
        </w:rPr>
        <w:t>audit_cols</w:t>
      </w:r>
      <w:proofErr w:type="spellEnd"/>
      <w:r w:rsidRPr="00EA7E93">
        <w:rPr>
          <w:sz w:val="24"/>
          <w:szCs w:val="24"/>
        </w:rPr>
        <w:t xml:space="preserve"> y </w:t>
      </w:r>
      <w:proofErr w:type="spellStart"/>
      <w:r w:rsidRPr="00EA7E93">
        <w:rPr>
          <w:sz w:val="24"/>
          <w:szCs w:val="24"/>
        </w:rPr>
        <w:t>audit_cols</w:t>
      </w:r>
      <w:proofErr w:type="spellEnd"/>
      <w:r w:rsidRPr="00EA7E93">
        <w:rPr>
          <w:sz w:val="24"/>
          <w:szCs w:val="24"/>
        </w:rPr>
        <w:t xml:space="preserve">- que se encuentran en el directorio </w:t>
      </w:r>
      <w:r w:rsidR="008E5AB4" w:rsidRPr="00EA7E93">
        <w:rPr>
          <w:sz w:val="24"/>
          <w:szCs w:val="24"/>
        </w:rPr>
        <w:t>$</w:t>
      </w:r>
      <w:r w:rsidR="00E93711" w:rsidRPr="00EA7E93">
        <w:rPr>
          <w:sz w:val="24"/>
          <w:szCs w:val="24"/>
        </w:rPr>
        <w:t>{BSE}</w:t>
      </w:r>
      <w:r w:rsidRPr="00EA7E93">
        <w:rPr>
          <w:sz w:val="24"/>
          <w:szCs w:val="24"/>
        </w:rPr>
        <w:t>\lib.</w:t>
      </w:r>
    </w:p>
    <w:p w14:paraId="7BA8448C" w14:textId="77777777" w:rsidR="0004116E" w:rsidRPr="00EA7E93" w:rsidRDefault="0004116E" w:rsidP="00EA7E93">
      <w:pPr>
        <w:tabs>
          <w:tab w:val="left" w:pos="142"/>
        </w:tabs>
        <w:ind w:left="993" w:hanging="567"/>
        <w:jc w:val="both"/>
        <w:rPr>
          <w:sz w:val="24"/>
          <w:szCs w:val="24"/>
        </w:rPr>
      </w:pPr>
      <w:r w:rsidRPr="00EA7E93">
        <w:rPr>
          <w:sz w:val="24"/>
          <w:szCs w:val="24"/>
        </w:rPr>
        <w:br w:type="page"/>
      </w:r>
    </w:p>
    <w:p w14:paraId="7BA8448D" w14:textId="77777777" w:rsidR="0004116E" w:rsidRPr="00EA7E93" w:rsidRDefault="0004116E" w:rsidP="00EA7E93">
      <w:pPr>
        <w:pStyle w:val="Ttulo1"/>
        <w:keepLines/>
        <w:numPr>
          <w:ilvl w:val="1"/>
          <w:numId w:val="3"/>
        </w:numPr>
        <w:suppressAutoHyphens w:val="0"/>
        <w:spacing w:before="0" w:after="0" w:line="276" w:lineRule="auto"/>
        <w:ind w:left="993" w:hanging="709"/>
        <w:rPr>
          <w:rFonts w:asciiTheme="minorHAnsi" w:hAnsiTheme="minorHAnsi"/>
          <w:sz w:val="24"/>
          <w:szCs w:val="24"/>
        </w:rPr>
      </w:pPr>
      <w:bookmarkStart w:id="149" w:name="_Toc421528192"/>
      <w:bookmarkStart w:id="150" w:name="_Toc450235633"/>
      <w:r w:rsidRPr="00EA7E93">
        <w:rPr>
          <w:rFonts w:asciiTheme="minorHAnsi" w:hAnsiTheme="minorHAnsi"/>
          <w:sz w:val="24"/>
          <w:szCs w:val="24"/>
        </w:rPr>
        <w:t>Instalar BW</w:t>
      </w:r>
      <w:bookmarkEnd w:id="149"/>
      <w:bookmarkEnd w:id="150"/>
    </w:p>
    <w:p w14:paraId="7BA8448E" w14:textId="77777777" w:rsidR="0004116E" w:rsidRPr="00EA7E93" w:rsidRDefault="0004116E" w:rsidP="00EA7E93">
      <w:pPr>
        <w:tabs>
          <w:tab w:val="left" w:pos="142"/>
        </w:tabs>
        <w:spacing w:after="0"/>
        <w:ind w:left="993" w:hanging="567"/>
        <w:jc w:val="both"/>
        <w:rPr>
          <w:sz w:val="24"/>
          <w:szCs w:val="24"/>
        </w:rPr>
      </w:pPr>
    </w:p>
    <w:p w14:paraId="7BA8448F"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Abrir directorio donde se encuentra el instalador del BW y ejecutar el archivo </w:t>
      </w:r>
      <w:proofErr w:type="spellStart"/>
      <w:r w:rsidRPr="00EA7E93">
        <w:rPr>
          <w:sz w:val="24"/>
          <w:szCs w:val="24"/>
        </w:rPr>
        <w:t>setup</w:t>
      </w:r>
      <w:proofErr w:type="spellEnd"/>
    </w:p>
    <w:p w14:paraId="7BA84490" w14:textId="77777777" w:rsidR="0004116E" w:rsidRPr="00EA7E93" w:rsidRDefault="009039E4"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7A" wp14:editId="7BA8477B">
            <wp:extent cx="5612130" cy="395224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612130" cy="3952240"/>
                    </a:xfrm>
                    <a:prstGeom prst="rect">
                      <a:avLst/>
                    </a:prstGeom>
                  </pic:spPr>
                </pic:pic>
              </a:graphicData>
            </a:graphic>
          </wp:inline>
        </w:drawing>
      </w:r>
    </w:p>
    <w:p w14:paraId="7BA84491" w14:textId="77777777" w:rsidR="0004116E" w:rsidRPr="00EA7E93" w:rsidRDefault="0004116E" w:rsidP="00EA7E93">
      <w:pPr>
        <w:pStyle w:val="Prrafodelista"/>
        <w:tabs>
          <w:tab w:val="left" w:pos="142"/>
        </w:tabs>
        <w:spacing w:after="0"/>
        <w:ind w:left="993" w:hanging="567"/>
        <w:jc w:val="both"/>
        <w:rPr>
          <w:sz w:val="24"/>
          <w:szCs w:val="24"/>
        </w:rPr>
      </w:pPr>
    </w:p>
    <w:p w14:paraId="7BA84492" w14:textId="77777777" w:rsidR="00A85F92" w:rsidRPr="00EA7E93" w:rsidRDefault="00A85F92" w:rsidP="00EA7E93">
      <w:pPr>
        <w:jc w:val="both"/>
        <w:rPr>
          <w:sz w:val="24"/>
          <w:szCs w:val="24"/>
        </w:rPr>
      </w:pPr>
      <w:r w:rsidRPr="00EA7E93">
        <w:rPr>
          <w:sz w:val="24"/>
          <w:szCs w:val="24"/>
        </w:rPr>
        <w:br w:type="page"/>
      </w:r>
    </w:p>
    <w:p w14:paraId="7BA84493"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Next</w:t>
      </w:r>
    </w:p>
    <w:p w14:paraId="7BA84494" w14:textId="77777777" w:rsidR="0004116E" w:rsidRPr="00EA7E93" w:rsidRDefault="009039E4"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7C" wp14:editId="7BA8477D">
            <wp:extent cx="4895850" cy="37623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895850" cy="3762375"/>
                    </a:xfrm>
                    <a:prstGeom prst="rect">
                      <a:avLst/>
                    </a:prstGeom>
                  </pic:spPr>
                </pic:pic>
              </a:graphicData>
            </a:graphic>
          </wp:inline>
        </w:drawing>
      </w:r>
    </w:p>
    <w:p w14:paraId="7BA84495" w14:textId="77777777" w:rsidR="009039E4" w:rsidRPr="00EA7E93" w:rsidRDefault="009039E4" w:rsidP="00EA7E93">
      <w:pPr>
        <w:pStyle w:val="Prrafodelista"/>
        <w:tabs>
          <w:tab w:val="left" w:pos="142"/>
        </w:tabs>
        <w:spacing w:after="0"/>
        <w:ind w:left="993" w:hanging="567"/>
        <w:jc w:val="both"/>
        <w:rPr>
          <w:sz w:val="24"/>
          <w:szCs w:val="24"/>
        </w:rPr>
      </w:pPr>
    </w:p>
    <w:p w14:paraId="7BA84496"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Next</w:t>
      </w:r>
    </w:p>
    <w:p w14:paraId="7BA84497" w14:textId="77777777" w:rsidR="0004116E" w:rsidRPr="00EA7E93" w:rsidRDefault="009039E4"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7E" wp14:editId="7BA8477F">
            <wp:extent cx="4895850" cy="37623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895850" cy="3762375"/>
                    </a:xfrm>
                    <a:prstGeom prst="rect">
                      <a:avLst/>
                    </a:prstGeom>
                  </pic:spPr>
                </pic:pic>
              </a:graphicData>
            </a:graphic>
          </wp:inline>
        </w:drawing>
      </w:r>
    </w:p>
    <w:p w14:paraId="7BA84498"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Seleccionar la opción </w:t>
      </w:r>
      <w:proofErr w:type="spellStart"/>
      <w:r w:rsidRPr="00EA7E93">
        <w:rPr>
          <w:sz w:val="24"/>
          <w:szCs w:val="24"/>
        </w:rPr>
        <w:t>Custom</w:t>
      </w:r>
      <w:proofErr w:type="spellEnd"/>
      <w:r w:rsidRPr="00EA7E93">
        <w:rPr>
          <w:sz w:val="24"/>
          <w:szCs w:val="24"/>
        </w:rPr>
        <w:t xml:space="preserve"> y presionar Next</w:t>
      </w:r>
    </w:p>
    <w:p w14:paraId="7BA84499" w14:textId="77777777" w:rsidR="0004116E" w:rsidRPr="00EA7E93" w:rsidRDefault="009039E4"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80" wp14:editId="7BA84781">
            <wp:extent cx="4895850" cy="37623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895850" cy="3762375"/>
                    </a:xfrm>
                    <a:prstGeom prst="rect">
                      <a:avLst/>
                    </a:prstGeom>
                  </pic:spPr>
                </pic:pic>
              </a:graphicData>
            </a:graphic>
          </wp:inline>
        </w:drawing>
      </w:r>
    </w:p>
    <w:p w14:paraId="7BA8449A" w14:textId="77777777" w:rsidR="0004116E" w:rsidRPr="00EA7E93" w:rsidRDefault="0004116E" w:rsidP="00EA7E93">
      <w:pPr>
        <w:pStyle w:val="Prrafodelista"/>
        <w:tabs>
          <w:tab w:val="left" w:pos="142"/>
        </w:tabs>
        <w:spacing w:after="0"/>
        <w:ind w:left="993" w:hanging="567"/>
        <w:jc w:val="both"/>
        <w:rPr>
          <w:sz w:val="24"/>
          <w:szCs w:val="24"/>
        </w:rPr>
      </w:pPr>
    </w:p>
    <w:p w14:paraId="7BA8449B"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Ingresar el nombre que desea para el ambiente cliente, presionar Next</w:t>
      </w:r>
    </w:p>
    <w:p w14:paraId="7BA8449C" w14:textId="77777777" w:rsidR="0004116E" w:rsidRPr="00EA7E93" w:rsidRDefault="009039E4"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82" wp14:editId="7BA84783">
            <wp:extent cx="4895850" cy="37623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895850" cy="3762375"/>
                    </a:xfrm>
                    <a:prstGeom prst="rect">
                      <a:avLst/>
                    </a:prstGeom>
                  </pic:spPr>
                </pic:pic>
              </a:graphicData>
            </a:graphic>
          </wp:inline>
        </w:drawing>
      </w:r>
    </w:p>
    <w:p w14:paraId="7BA8449D" w14:textId="77777777" w:rsidR="0004116E" w:rsidRPr="00EA7E93" w:rsidRDefault="0004116E" w:rsidP="00EA7E93">
      <w:pPr>
        <w:pStyle w:val="Prrafodelista"/>
        <w:tabs>
          <w:tab w:val="left" w:pos="142"/>
        </w:tabs>
        <w:spacing w:after="0"/>
        <w:ind w:left="993" w:hanging="567"/>
        <w:jc w:val="both"/>
        <w:rPr>
          <w:sz w:val="24"/>
          <w:szCs w:val="24"/>
        </w:rPr>
      </w:pPr>
      <w:r w:rsidRPr="00EA7E93">
        <w:rPr>
          <w:sz w:val="24"/>
          <w:szCs w:val="24"/>
        </w:rPr>
        <w:t>Nota: Esté nombre es independiente del nombre que tenga la instancia que actuará como Server</w:t>
      </w:r>
    </w:p>
    <w:p w14:paraId="7BA8449E" w14:textId="77777777" w:rsidR="0004116E" w:rsidRPr="00EA7E93" w:rsidRDefault="0004116E" w:rsidP="00EA7E93">
      <w:pPr>
        <w:pStyle w:val="Prrafodelista"/>
        <w:tabs>
          <w:tab w:val="left" w:pos="142"/>
        </w:tabs>
        <w:spacing w:after="0"/>
        <w:ind w:left="993" w:hanging="567"/>
        <w:jc w:val="both"/>
        <w:rPr>
          <w:sz w:val="24"/>
          <w:szCs w:val="24"/>
        </w:rPr>
      </w:pPr>
    </w:p>
    <w:p w14:paraId="7BA8449F"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Ingresar el nombre del directorio donde residirá el BW, presionar OK</w:t>
      </w:r>
    </w:p>
    <w:p w14:paraId="7BA844A0" w14:textId="77777777" w:rsidR="0004116E" w:rsidRPr="00EA7E93" w:rsidRDefault="009039E4"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84" wp14:editId="7BA84785">
            <wp:extent cx="4895850" cy="37623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895850" cy="3762375"/>
                    </a:xfrm>
                    <a:prstGeom prst="rect">
                      <a:avLst/>
                    </a:prstGeom>
                  </pic:spPr>
                </pic:pic>
              </a:graphicData>
            </a:graphic>
          </wp:inline>
        </w:drawing>
      </w:r>
    </w:p>
    <w:p w14:paraId="7BA844A1" w14:textId="77777777" w:rsidR="0004116E" w:rsidRPr="00EA7E93" w:rsidRDefault="0004116E" w:rsidP="00EA7E93">
      <w:pPr>
        <w:pStyle w:val="Prrafodelista"/>
        <w:tabs>
          <w:tab w:val="left" w:pos="142"/>
        </w:tabs>
        <w:spacing w:after="0"/>
        <w:ind w:left="993" w:hanging="567"/>
        <w:jc w:val="both"/>
        <w:rPr>
          <w:sz w:val="24"/>
          <w:szCs w:val="24"/>
        </w:rPr>
      </w:pPr>
      <w:r w:rsidRPr="00EA7E93">
        <w:rPr>
          <w:sz w:val="24"/>
          <w:szCs w:val="24"/>
        </w:rPr>
        <w:t>Nota: El directorio se encuentra dentr</w:t>
      </w:r>
      <w:r w:rsidR="008E5AB4" w:rsidRPr="00EA7E93">
        <w:rPr>
          <w:sz w:val="24"/>
          <w:szCs w:val="24"/>
        </w:rPr>
        <w:t xml:space="preserve">o de la partición “Aplicación”, </w:t>
      </w:r>
      <w:r w:rsidRPr="00EA7E93">
        <w:rPr>
          <w:sz w:val="24"/>
          <w:szCs w:val="24"/>
        </w:rPr>
        <w:t xml:space="preserve">en </w:t>
      </w:r>
      <w:r w:rsidR="008E5AB4" w:rsidRPr="00EA7E93">
        <w:rPr>
          <w:sz w:val="24"/>
          <w:szCs w:val="24"/>
        </w:rPr>
        <w:t>$</w:t>
      </w:r>
      <w:r w:rsidR="00E93711" w:rsidRPr="00EA7E93">
        <w:rPr>
          <w:sz w:val="24"/>
          <w:szCs w:val="24"/>
        </w:rPr>
        <w:t>{</w:t>
      </w:r>
      <w:r w:rsidR="009F051F" w:rsidRPr="00EA7E93">
        <w:rPr>
          <w:sz w:val="24"/>
          <w:szCs w:val="24"/>
        </w:rPr>
        <w:t>INFOR</w:t>
      </w:r>
      <w:r w:rsidR="00E93711" w:rsidRPr="00EA7E93">
        <w:rPr>
          <w:sz w:val="24"/>
          <w:szCs w:val="24"/>
        </w:rPr>
        <w:t>}</w:t>
      </w:r>
    </w:p>
    <w:p w14:paraId="7BA844A2" w14:textId="77777777" w:rsidR="0004116E" w:rsidRPr="00EA7E93" w:rsidRDefault="0004116E" w:rsidP="00EA7E93">
      <w:pPr>
        <w:pStyle w:val="Prrafodelista"/>
        <w:tabs>
          <w:tab w:val="left" w:pos="142"/>
        </w:tabs>
        <w:spacing w:after="0"/>
        <w:ind w:left="993" w:hanging="567"/>
        <w:jc w:val="both"/>
        <w:rPr>
          <w:sz w:val="24"/>
          <w:szCs w:val="24"/>
        </w:rPr>
      </w:pPr>
    </w:p>
    <w:p w14:paraId="7BA844A3"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Verificar el resumen de donde residirá la instalación, presionar Next</w:t>
      </w:r>
    </w:p>
    <w:p w14:paraId="7BA844A4" w14:textId="77777777" w:rsidR="0004116E" w:rsidRPr="00EA7E93" w:rsidRDefault="009039E4"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86" wp14:editId="7BA84787">
            <wp:extent cx="4895850" cy="37623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95850" cy="3762375"/>
                    </a:xfrm>
                    <a:prstGeom prst="rect">
                      <a:avLst/>
                    </a:prstGeom>
                  </pic:spPr>
                </pic:pic>
              </a:graphicData>
            </a:graphic>
          </wp:inline>
        </w:drawing>
      </w:r>
    </w:p>
    <w:p w14:paraId="7BA844A5" w14:textId="77777777" w:rsidR="00C16AE1" w:rsidRPr="00EA7E93" w:rsidRDefault="00C16AE1" w:rsidP="00EA7E93">
      <w:pPr>
        <w:pStyle w:val="Prrafodelista"/>
        <w:tabs>
          <w:tab w:val="left" w:pos="142"/>
        </w:tabs>
        <w:spacing w:after="0"/>
        <w:ind w:left="993" w:hanging="567"/>
        <w:jc w:val="both"/>
        <w:rPr>
          <w:sz w:val="24"/>
          <w:szCs w:val="24"/>
        </w:rPr>
      </w:pPr>
    </w:p>
    <w:p w14:paraId="7BA844A6"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Presionar </w:t>
      </w:r>
      <w:proofErr w:type="spellStart"/>
      <w:r w:rsidRPr="00EA7E93">
        <w:rPr>
          <w:sz w:val="24"/>
          <w:szCs w:val="24"/>
        </w:rPr>
        <w:t>Install</w:t>
      </w:r>
      <w:proofErr w:type="spellEnd"/>
    </w:p>
    <w:p w14:paraId="7BA844A7" w14:textId="77777777" w:rsidR="0004116E" w:rsidRPr="00EA7E93" w:rsidRDefault="009039E4"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88" wp14:editId="7BA84789">
            <wp:extent cx="4895850" cy="37623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895850" cy="3762375"/>
                    </a:xfrm>
                    <a:prstGeom prst="rect">
                      <a:avLst/>
                    </a:prstGeom>
                  </pic:spPr>
                </pic:pic>
              </a:graphicData>
            </a:graphic>
          </wp:inline>
        </w:drawing>
      </w:r>
    </w:p>
    <w:p w14:paraId="7BA844A8" w14:textId="77777777" w:rsidR="0004116E" w:rsidRPr="00EA7E93" w:rsidRDefault="0004116E" w:rsidP="00EA7E93">
      <w:pPr>
        <w:pStyle w:val="Prrafodelista"/>
        <w:tabs>
          <w:tab w:val="left" w:pos="142"/>
        </w:tabs>
        <w:spacing w:after="0"/>
        <w:ind w:left="993" w:hanging="567"/>
        <w:jc w:val="both"/>
        <w:rPr>
          <w:sz w:val="24"/>
          <w:szCs w:val="24"/>
        </w:rPr>
      </w:pPr>
    </w:p>
    <w:p w14:paraId="7BA844A9"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Presionar </w:t>
      </w:r>
      <w:proofErr w:type="spellStart"/>
      <w:r w:rsidRPr="00EA7E93">
        <w:rPr>
          <w:sz w:val="24"/>
          <w:szCs w:val="24"/>
        </w:rPr>
        <w:t>Finish</w:t>
      </w:r>
      <w:proofErr w:type="spellEnd"/>
    </w:p>
    <w:p w14:paraId="7BA844AA" w14:textId="77777777" w:rsidR="0004116E" w:rsidRPr="00EA7E93" w:rsidRDefault="009039E4"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8A" wp14:editId="7BA8478B">
            <wp:extent cx="4895850" cy="37623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895850" cy="3762375"/>
                    </a:xfrm>
                    <a:prstGeom prst="rect">
                      <a:avLst/>
                    </a:prstGeom>
                  </pic:spPr>
                </pic:pic>
              </a:graphicData>
            </a:graphic>
          </wp:inline>
        </w:drawing>
      </w:r>
    </w:p>
    <w:p w14:paraId="7BA844AB" w14:textId="77777777" w:rsidR="0004116E" w:rsidRPr="00EA7E93" w:rsidRDefault="0004116E" w:rsidP="00EA7E93">
      <w:pPr>
        <w:tabs>
          <w:tab w:val="left" w:pos="142"/>
        </w:tabs>
        <w:spacing w:after="0"/>
        <w:ind w:left="993" w:hanging="567"/>
        <w:jc w:val="both"/>
        <w:rPr>
          <w:sz w:val="24"/>
          <w:szCs w:val="24"/>
        </w:rPr>
      </w:pPr>
    </w:p>
    <w:p w14:paraId="7BA844AC" w14:textId="77777777" w:rsidR="0004116E" w:rsidRPr="00EA7E93" w:rsidRDefault="0004116E" w:rsidP="00EA7E93">
      <w:pPr>
        <w:tabs>
          <w:tab w:val="left" w:pos="142"/>
        </w:tabs>
        <w:ind w:left="993" w:hanging="567"/>
        <w:jc w:val="both"/>
        <w:rPr>
          <w:rFonts w:eastAsia="Times New Roman" w:cs="Arial"/>
          <w:b/>
          <w:bCs/>
          <w:kern w:val="32"/>
          <w:sz w:val="24"/>
          <w:szCs w:val="24"/>
          <w:lang w:val="es-EC" w:eastAsia="ar-SA"/>
        </w:rPr>
      </w:pPr>
      <w:bookmarkStart w:id="151" w:name="_Toc421528193"/>
      <w:r w:rsidRPr="00EA7E93">
        <w:rPr>
          <w:sz w:val="24"/>
          <w:szCs w:val="24"/>
        </w:rPr>
        <w:br w:type="page"/>
      </w:r>
    </w:p>
    <w:p w14:paraId="7BA844AD" w14:textId="77777777" w:rsidR="0004116E" w:rsidRPr="00EA7E93" w:rsidRDefault="0004116E" w:rsidP="00EA7E93">
      <w:pPr>
        <w:pStyle w:val="Ttulo1"/>
        <w:keepLines/>
        <w:numPr>
          <w:ilvl w:val="1"/>
          <w:numId w:val="3"/>
        </w:numPr>
        <w:suppressAutoHyphens w:val="0"/>
        <w:spacing w:before="0" w:after="0" w:line="276" w:lineRule="auto"/>
        <w:ind w:left="993" w:hanging="709"/>
        <w:rPr>
          <w:rFonts w:asciiTheme="minorHAnsi" w:hAnsiTheme="minorHAnsi"/>
          <w:sz w:val="24"/>
          <w:szCs w:val="24"/>
        </w:rPr>
      </w:pPr>
      <w:bookmarkStart w:id="152" w:name="_Toc450235634"/>
      <w:r w:rsidRPr="00EA7E93">
        <w:rPr>
          <w:rFonts w:asciiTheme="minorHAnsi" w:hAnsiTheme="minorHAnsi"/>
          <w:sz w:val="24"/>
          <w:szCs w:val="24"/>
        </w:rPr>
        <w:t xml:space="preserve">Instalar </w:t>
      </w:r>
      <w:proofErr w:type="spellStart"/>
      <w:r w:rsidRPr="00EA7E93">
        <w:rPr>
          <w:rFonts w:asciiTheme="minorHAnsi" w:hAnsiTheme="minorHAnsi"/>
          <w:sz w:val="24"/>
          <w:szCs w:val="24"/>
        </w:rPr>
        <w:t>Worktop</w:t>
      </w:r>
      <w:bookmarkEnd w:id="151"/>
      <w:bookmarkEnd w:id="152"/>
      <w:proofErr w:type="spellEnd"/>
    </w:p>
    <w:p w14:paraId="7BA844AE" w14:textId="77777777" w:rsidR="0004116E" w:rsidRPr="00EA7E93" w:rsidRDefault="0004116E" w:rsidP="00EA7E93">
      <w:pPr>
        <w:tabs>
          <w:tab w:val="left" w:pos="142"/>
        </w:tabs>
        <w:spacing w:after="0"/>
        <w:ind w:left="993" w:hanging="567"/>
        <w:jc w:val="both"/>
        <w:rPr>
          <w:sz w:val="24"/>
          <w:szCs w:val="24"/>
        </w:rPr>
      </w:pPr>
    </w:p>
    <w:p w14:paraId="7BA844AF"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Abrir directorio donde se encuentra el instalador y ejecutar el archivo </w:t>
      </w:r>
      <w:proofErr w:type="spellStart"/>
      <w:r w:rsidRPr="00EA7E93">
        <w:rPr>
          <w:sz w:val="24"/>
          <w:szCs w:val="24"/>
        </w:rPr>
        <w:t>Infor</w:t>
      </w:r>
      <w:proofErr w:type="spellEnd"/>
      <w:r w:rsidRPr="00EA7E93">
        <w:rPr>
          <w:sz w:val="24"/>
          <w:szCs w:val="24"/>
        </w:rPr>
        <w:t xml:space="preserve"> </w:t>
      </w:r>
      <w:proofErr w:type="spellStart"/>
      <w:r w:rsidRPr="00EA7E93">
        <w:rPr>
          <w:sz w:val="24"/>
          <w:szCs w:val="24"/>
        </w:rPr>
        <w:t>Worktop</w:t>
      </w:r>
      <w:proofErr w:type="spellEnd"/>
    </w:p>
    <w:p w14:paraId="7BA844B0" w14:textId="77777777" w:rsidR="0004116E" w:rsidRPr="00EA7E93" w:rsidRDefault="009039E4"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8C" wp14:editId="7BA8478D">
            <wp:extent cx="5612130" cy="395224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612130" cy="3952240"/>
                    </a:xfrm>
                    <a:prstGeom prst="rect">
                      <a:avLst/>
                    </a:prstGeom>
                  </pic:spPr>
                </pic:pic>
              </a:graphicData>
            </a:graphic>
          </wp:inline>
        </w:drawing>
      </w:r>
    </w:p>
    <w:p w14:paraId="7BA844B1" w14:textId="77777777" w:rsidR="0004116E" w:rsidRPr="00EA7E93" w:rsidRDefault="0004116E" w:rsidP="00EA7E93">
      <w:pPr>
        <w:pStyle w:val="Prrafodelista"/>
        <w:tabs>
          <w:tab w:val="left" w:pos="142"/>
        </w:tabs>
        <w:spacing w:after="0"/>
        <w:ind w:left="993" w:hanging="567"/>
        <w:jc w:val="both"/>
        <w:rPr>
          <w:sz w:val="24"/>
          <w:szCs w:val="24"/>
        </w:rPr>
      </w:pPr>
    </w:p>
    <w:p w14:paraId="7BA844B2"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Next</w:t>
      </w:r>
    </w:p>
    <w:p w14:paraId="7BA844B3" w14:textId="77777777" w:rsidR="0004116E" w:rsidRPr="00EA7E93" w:rsidRDefault="009039E4"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8E" wp14:editId="7BA8478F">
            <wp:extent cx="4895850" cy="37433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895850" cy="3743325"/>
                    </a:xfrm>
                    <a:prstGeom prst="rect">
                      <a:avLst/>
                    </a:prstGeom>
                  </pic:spPr>
                </pic:pic>
              </a:graphicData>
            </a:graphic>
          </wp:inline>
        </w:drawing>
      </w:r>
    </w:p>
    <w:p w14:paraId="7BA844B4" w14:textId="77777777" w:rsidR="00E93711" w:rsidRPr="00EA7E93" w:rsidRDefault="00E93711" w:rsidP="00EA7E93">
      <w:pPr>
        <w:jc w:val="both"/>
        <w:rPr>
          <w:sz w:val="24"/>
          <w:szCs w:val="24"/>
        </w:rPr>
      </w:pPr>
      <w:r w:rsidRPr="00EA7E93">
        <w:rPr>
          <w:sz w:val="24"/>
          <w:szCs w:val="24"/>
        </w:rPr>
        <w:br w:type="page"/>
      </w:r>
    </w:p>
    <w:p w14:paraId="7BA844B5"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Change</w:t>
      </w:r>
    </w:p>
    <w:p w14:paraId="7BA844B6" w14:textId="77777777" w:rsidR="0004116E" w:rsidRPr="00EA7E93" w:rsidRDefault="009039E4"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90" wp14:editId="7BA84791">
            <wp:extent cx="4895850" cy="37433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895850" cy="3743325"/>
                    </a:xfrm>
                    <a:prstGeom prst="rect">
                      <a:avLst/>
                    </a:prstGeom>
                  </pic:spPr>
                </pic:pic>
              </a:graphicData>
            </a:graphic>
          </wp:inline>
        </w:drawing>
      </w:r>
    </w:p>
    <w:p w14:paraId="7BA844B7" w14:textId="77777777" w:rsidR="0004116E" w:rsidRPr="00EA7E93" w:rsidRDefault="0004116E" w:rsidP="00EA7E93">
      <w:pPr>
        <w:pStyle w:val="Prrafodelista"/>
        <w:tabs>
          <w:tab w:val="left" w:pos="142"/>
        </w:tabs>
        <w:spacing w:after="0"/>
        <w:ind w:left="993" w:hanging="567"/>
        <w:jc w:val="both"/>
        <w:rPr>
          <w:sz w:val="24"/>
          <w:szCs w:val="24"/>
        </w:rPr>
      </w:pPr>
    </w:p>
    <w:p w14:paraId="7BA844B8"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Ingresar el directorio donde se desea que resida la instalación, presionar OK</w:t>
      </w:r>
    </w:p>
    <w:p w14:paraId="7BA844B9" w14:textId="77777777" w:rsidR="0004116E" w:rsidRPr="00EA7E93" w:rsidRDefault="009039E4"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92" wp14:editId="7BA84793">
            <wp:extent cx="4895850" cy="37433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95850" cy="3743325"/>
                    </a:xfrm>
                    <a:prstGeom prst="rect">
                      <a:avLst/>
                    </a:prstGeom>
                  </pic:spPr>
                </pic:pic>
              </a:graphicData>
            </a:graphic>
          </wp:inline>
        </w:drawing>
      </w:r>
    </w:p>
    <w:p w14:paraId="7BA844BA" w14:textId="77777777" w:rsidR="0004116E" w:rsidRPr="00EA7E93" w:rsidRDefault="0004116E" w:rsidP="00EA7E93">
      <w:pPr>
        <w:pStyle w:val="Prrafodelista"/>
        <w:tabs>
          <w:tab w:val="left" w:pos="142"/>
        </w:tabs>
        <w:spacing w:after="0"/>
        <w:ind w:left="993" w:hanging="567"/>
        <w:jc w:val="both"/>
        <w:rPr>
          <w:sz w:val="24"/>
          <w:szCs w:val="24"/>
        </w:rPr>
      </w:pPr>
      <w:r w:rsidRPr="00EA7E93">
        <w:rPr>
          <w:sz w:val="24"/>
          <w:szCs w:val="24"/>
        </w:rPr>
        <w:t>Nota: El directorio se encuentra dentro d</w:t>
      </w:r>
      <w:r w:rsidR="009F051F" w:rsidRPr="00EA7E93">
        <w:rPr>
          <w:sz w:val="24"/>
          <w:szCs w:val="24"/>
        </w:rPr>
        <w:t xml:space="preserve">e la partición “Aplicación”, en </w:t>
      </w:r>
      <w:r w:rsidR="008E5AB4" w:rsidRPr="00EA7E93">
        <w:rPr>
          <w:sz w:val="24"/>
          <w:szCs w:val="24"/>
        </w:rPr>
        <w:t>$</w:t>
      </w:r>
      <w:r w:rsidR="009F051F" w:rsidRPr="00EA7E93">
        <w:rPr>
          <w:sz w:val="24"/>
          <w:szCs w:val="24"/>
        </w:rPr>
        <w:t>{INFOR}</w:t>
      </w:r>
    </w:p>
    <w:p w14:paraId="7BA844BB" w14:textId="77777777" w:rsidR="0004116E" w:rsidRPr="00EA7E93" w:rsidRDefault="0004116E" w:rsidP="00EA7E93">
      <w:pPr>
        <w:pStyle w:val="Prrafodelista"/>
        <w:tabs>
          <w:tab w:val="left" w:pos="142"/>
        </w:tabs>
        <w:spacing w:after="0"/>
        <w:ind w:left="993" w:hanging="567"/>
        <w:jc w:val="both"/>
        <w:rPr>
          <w:sz w:val="24"/>
          <w:szCs w:val="24"/>
        </w:rPr>
      </w:pPr>
    </w:p>
    <w:p w14:paraId="7BA844BC"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Next</w:t>
      </w:r>
    </w:p>
    <w:p w14:paraId="7BA844BD" w14:textId="77777777" w:rsidR="0004116E" w:rsidRPr="00EA7E93" w:rsidRDefault="009039E4"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94" wp14:editId="7BA84795">
            <wp:extent cx="4895850" cy="37433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895850" cy="3743325"/>
                    </a:xfrm>
                    <a:prstGeom prst="rect">
                      <a:avLst/>
                    </a:prstGeom>
                  </pic:spPr>
                </pic:pic>
              </a:graphicData>
            </a:graphic>
          </wp:inline>
        </w:drawing>
      </w:r>
    </w:p>
    <w:p w14:paraId="7BA844BE" w14:textId="77777777" w:rsidR="0004116E" w:rsidRPr="00EA7E93" w:rsidRDefault="0004116E" w:rsidP="00EA7E93">
      <w:pPr>
        <w:pStyle w:val="Prrafodelista"/>
        <w:tabs>
          <w:tab w:val="left" w:pos="142"/>
        </w:tabs>
        <w:spacing w:after="0"/>
        <w:ind w:left="993" w:hanging="567"/>
        <w:jc w:val="both"/>
        <w:rPr>
          <w:sz w:val="24"/>
          <w:szCs w:val="24"/>
        </w:rPr>
      </w:pPr>
    </w:p>
    <w:p w14:paraId="7BA844BF"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Seleccionar opción </w:t>
      </w:r>
      <w:proofErr w:type="spellStart"/>
      <w:r w:rsidRPr="00EA7E93">
        <w:rPr>
          <w:sz w:val="24"/>
          <w:szCs w:val="24"/>
        </w:rPr>
        <w:t>Custom</w:t>
      </w:r>
      <w:proofErr w:type="spellEnd"/>
      <w:r w:rsidRPr="00EA7E93">
        <w:rPr>
          <w:sz w:val="24"/>
          <w:szCs w:val="24"/>
        </w:rPr>
        <w:t>, presionar Next</w:t>
      </w:r>
    </w:p>
    <w:p w14:paraId="7BA844C0" w14:textId="77777777" w:rsidR="0004116E" w:rsidRPr="00EA7E93" w:rsidRDefault="009039E4"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96" wp14:editId="7BA84797">
            <wp:extent cx="4895850" cy="37433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895850" cy="3743325"/>
                    </a:xfrm>
                    <a:prstGeom prst="rect">
                      <a:avLst/>
                    </a:prstGeom>
                  </pic:spPr>
                </pic:pic>
              </a:graphicData>
            </a:graphic>
          </wp:inline>
        </w:drawing>
      </w:r>
    </w:p>
    <w:p w14:paraId="7BA844C1" w14:textId="77777777" w:rsidR="0004116E" w:rsidRPr="00EA7E93" w:rsidRDefault="0004116E" w:rsidP="00EA7E93">
      <w:pPr>
        <w:pStyle w:val="Prrafodelista"/>
        <w:tabs>
          <w:tab w:val="left" w:pos="142"/>
        </w:tabs>
        <w:spacing w:after="0"/>
        <w:ind w:left="993" w:hanging="567"/>
        <w:jc w:val="both"/>
        <w:rPr>
          <w:sz w:val="24"/>
          <w:szCs w:val="24"/>
        </w:rPr>
      </w:pPr>
    </w:p>
    <w:p w14:paraId="7BA844C2"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Habilitar idioma “</w:t>
      </w:r>
      <w:proofErr w:type="spellStart"/>
      <w:r w:rsidRPr="00EA7E93">
        <w:rPr>
          <w:sz w:val="24"/>
          <w:szCs w:val="24"/>
        </w:rPr>
        <w:t>Spanish</w:t>
      </w:r>
      <w:proofErr w:type="spellEnd"/>
      <w:r w:rsidRPr="00EA7E93">
        <w:rPr>
          <w:sz w:val="24"/>
          <w:szCs w:val="24"/>
        </w:rPr>
        <w:t>”</w:t>
      </w:r>
    </w:p>
    <w:p w14:paraId="7BA844C3" w14:textId="77777777" w:rsidR="0004116E" w:rsidRPr="00EA7E93" w:rsidRDefault="009039E4"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98" wp14:editId="7BA84799">
            <wp:extent cx="4769892" cy="364395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30543" t="11467" r="32194" b="37973"/>
                    <a:stretch/>
                  </pic:blipFill>
                  <pic:spPr bwMode="auto">
                    <a:xfrm>
                      <a:off x="0" y="0"/>
                      <a:ext cx="4775039" cy="3647884"/>
                    </a:xfrm>
                    <a:prstGeom prst="rect">
                      <a:avLst/>
                    </a:prstGeom>
                    <a:ln>
                      <a:noFill/>
                    </a:ln>
                    <a:extLst>
                      <a:ext uri="{53640926-AAD7-44D8-BBD7-CCE9431645EC}">
                        <a14:shadowObscured xmlns:a14="http://schemas.microsoft.com/office/drawing/2010/main"/>
                      </a:ext>
                    </a:extLst>
                  </pic:spPr>
                </pic:pic>
              </a:graphicData>
            </a:graphic>
          </wp:inline>
        </w:drawing>
      </w:r>
    </w:p>
    <w:p w14:paraId="7BA844C4" w14:textId="77777777" w:rsidR="0004116E" w:rsidRPr="00EA7E93" w:rsidRDefault="0004116E" w:rsidP="00EA7E93">
      <w:pPr>
        <w:pStyle w:val="Prrafodelista"/>
        <w:tabs>
          <w:tab w:val="left" w:pos="142"/>
        </w:tabs>
        <w:spacing w:after="0"/>
        <w:ind w:left="993" w:hanging="567"/>
        <w:jc w:val="both"/>
        <w:rPr>
          <w:sz w:val="24"/>
          <w:szCs w:val="24"/>
        </w:rPr>
      </w:pPr>
    </w:p>
    <w:p w14:paraId="7BA844C5"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Next</w:t>
      </w:r>
    </w:p>
    <w:p w14:paraId="7BA844C6" w14:textId="77777777" w:rsidR="0004116E" w:rsidRPr="00EA7E93" w:rsidRDefault="009039E4"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9A" wp14:editId="7BA8479B">
            <wp:extent cx="4895850" cy="37433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895850" cy="3743325"/>
                    </a:xfrm>
                    <a:prstGeom prst="rect">
                      <a:avLst/>
                    </a:prstGeom>
                  </pic:spPr>
                </pic:pic>
              </a:graphicData>
            </a:graphic>
          </wp:inline>
        </w:drawing>
      </w:r>
    </w:p>
    <w:p w14:paraId="7BA844C7" w14:textId="77777777" w:rsidR="0004116E" w:rsidRPr="00EA7E93" w:rsidRDefault="0004116E" w:rsidP="00EA7E93">
      <w:pPr>
        <w:pStyle w:val="Prrafodelista"/>
        <w:tabs>
          <w:tab w:val="left" w:pos="142"/>
        </w:tabs>
        <w:spacing w:after="0"/>
        <w:ind w:left="993" w:hanging="567"/>
        <w:jc w:val="both"/>
        <w:rPr>
          <w:sz w:val="24"/>
          <w:szCs w:val="24"/>
        </w:rPr>
      </w:pPr>
    </w:p>
    <w:p w14:paraId="7BA844C8"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Presionar </w:t>
      </w:r>
      <w:proofErr w:type="spellStart"/>
      <w:r w:rsidRPr="00EA7E93">
        <w:rPr>
          <w:sz w:val="24"/>
          <w:szCs w:val="24"/>
        </w:rPr>
        <w:t>Install</w:t>
      </w:r>
      <w:proofErr w:type="spellEnd"/>
    </w:p>
    <w:p w14:paraId="7BA844C9" w14:textId="77777777" w:rsidR="00EF3F30" w:rsidRPr="00EA7E93" w:rsidRDefault="009039E4"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9C" wp14:editId="7BA8479D">
            <wp:extent cx="4895850" cy="37433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895850" cy="3743325"/>
                    </a:xfrm>
                    <a:prstGeom prst="rect">
                      <a:avLst/>
                    </a:prstGeom>
                  </pic:spPr>
                </pic:pic>
              </a:graphicData>
            </a:graphic>
          </wp:inline>
        </w:drawing>
      </w:r>
      <w:r w:rsidR="00A85F92" w:rsidRPr="00EA7E93">
        <w:rPr>
          <w:sz w:val="24"/>
          <w:szCs w:val="24"/>
        </w:rPr>
        <w:tab/>
      </w:r>
    </w:p>
    <w:p w14:paraId="7BA844CA"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Presionar </w:t>
      </w:r>
      <w:proofErr w:type="spellStart"/>
      <w:r w:rsidRPr="00EA7E93">
        <w:rPr>
          <w:sz w:val="24"/>
          <w:szCs w:val="24"/>
        </w:rPr>
        <w:t>Finish</w:t>
      </w:r>
      <w:proofErr w:type="spellEnd"/>
    </w:p>
    <w:p w14:paraId="7BA844CB" w14:textId="77777777" w:rsidR="0004116E" w:rsidRPr="00EA7E93" w:rsidRDefault="009039E4"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9E" wp14:editId="7BA8479F">
            <wp:extent cx="4895850" cy="37433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895850" cy="3743325"/>
                    </a:xfrm>
                    <a:prstGeom prst="rect">
                      <a:avLst/>
                    </a:prstGeom>
                  </pic:spPr>
                </pic:pic>
              </a:graphicData>
            </a:graphic>
          </wp:inline>
        </w:drawing>
      </w:r>
    </w:p>
    <w:p w14:paraId="7BA844CC" w14:textId="77777777" w:rsidR="0004116E" w:rsidRPr="00EA7E93" w:rsidRDefault="0004116E" w:rsidP="00EA7E93">
      <w:pPr>
        <w:tabs>
          <w:tab w:val="left" w:pos="142"/>
        </w:tabs>
        <w:spacing w:after="0"/>
        <w:ind w:left="993" w:hanging="567"/>
        <w:jc w:val="both"/>
        <w:rPr>
          <w:sz w:val="24"/>
          <w:szCs w:val="24"/>
        </w:rPr>
      </w:pPr>
    </w:p>
    <w:p w14:paraId="7BA844CD" w14:textId="77777777" w:rsidR="0004116E" w:rsidRPr="00EA7E93" w:rsidRDefault="0004116E" w:rsidP="00EA7E93">
      <w:pPr>
        <w:tabs>
          <w:tab w:val="left" w:pos="142"/>
        </w:tabs>
        <w:ind w:left="993" w:hanging="567"/>
        <w:jc w:val="both"/>
        <w:rPr>
          <w:rFonts w:eastAsia="Times New Roman" w:cs="Arial"/>
          <w:b/>
          <w:bCs/>
          <w:kern w:val="32"/>
          <w:sz w:val="24"/>
          <w:szCs w:val="24"/>
          <w:lang w:val="es-EC" w:eastAsia="ar-SA"/>
        </w:rPr>
      </w:pPr>
      <w:bookmarkStart w:id="153" w:name="_Toc421528194"/>
      <w:r w:rsidRPr="00EA7E93">
        <w:rPr>
          <w:sz w:val="24"/>
          <w:szCs w:val="24"/>
        </w:rPr>
        <w:br w:type="page"/>
      </w:r>
    </w:p>
    <w:p w14:paraId="7BA844CE" w14:textId="77777777" w:rsidR="0004116E" w:rsidRPr="00EA7E93" w:rsidRDefault="0004116E" w:rsidP="00EA7E93">
      <w:pPr>
        <w:pStyle w:val="Ttulo1"/>
        <w:keepLines/>
        <w:numPr>
          <w:ilvl w:val="1"/>
          <w:numId w:val="3"/>
        </w:numPr>
        <w:suppressAutoHyphens w:val="0"/>
        <w:spacing w:before="0" w:after="0" w:line="276" w:lineRule="auto"/>
        <w:ind w:left="993" w:hanging="709"/>
        <w:rPr>
          <w:rFonts w:asciiTheme="minorHAnsi" w:hAnsiTheme="minorHAnsi"/>
          <w:sz w:val="24"/>
          <w:szCs w:val="24"/>
        </w:rPr>
      </w:pPr>
      <w:bookmarkStart w:id="154" w:name="_Toc450235635"/>
      <w:r w:rsidRPr="00EA7E93">
        <w:rPr>
          <w:rFonts w:asciiTheme="minorHAnsi" w:hAnsiTheme="minorHAnsi"/>
          <w:sz w:val="24"/>
          <w:szCs w:val="24"/>
        </w:rPr>
        <w:t xml:space="preserve">Ejecutar a </w:t>
      </w:r>
      <w:proofErr w:type="spellStart"/>
      <w:r w:rsidRPr="00EA7E93">
        <w:rPr>
          <w:rFonts w:asciiTheme="minorHAnsi" w:hAnsiTheme="minorHAnsi"/>
          <w:sz w:val="24"/>
          <w:szCs w:val="24"/>
        </w:rPr>
        <w:t>Worktop</w:t>
      </w:r>
      <w:bookmarkEnd w:id="153"/>
      <w:bookmarkEnd w:id="154"/>
      <w:proofErr w:type="spellEnd"/>
    </w:p>
    <w:p w14:paraId="7BA844CF" w14:textId="77777777" w:rsidR="0004116E" w:rsidRPr="00EA7E93" w:rsidRDefault="0004116E" w:rsidP="00EA7E93">
      <w:pPr>
        <w:tabs>
          <w:tab w:val="left" w:pos="142"/>
        </w:tabs>
        <w:spacing w:after="0"/>
        <w:ind w:left="993" w:hanging="567"/>
        <w:jc w:val="both"/>
        <w:rPr>
          <w:sz w:val="24"/>
          <w:szCs w:val="24"/>
        </w:rPr>
      </w:pPr>
    </w:p>
    <w:p w14:paraId="7BA844D0"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Dar doble clic sobre icono </w:t>
      </w:r>
      <w:proofErr w:type="spellStart"/>
      <w:r w:rsidRPr="00EA7E93">
        <w:rPr>
          <w:sz w:val="24"/>
          <w:szCs w:val="24"/>
        </w:rPr>
        <w:t>Worktop</w:t>
      </w:r>
      <w:proofErr w:type="spellEnd"/>
    </w:p>
    <w:p w14:paraId="7BA844D1" w14:textId="77777777" w:rsidR="0004116E" w:rsidRPr="00EA7E93" w:rsidRDefault="009E0DF3" w:rsidP="00EA7E93">
      <w:pPr>
        <w:pStyle w:val="Prrafodelista"/>
        <w:tabs>
          <w:tab w:val="left" w:pos="142"/>
        </w:tabs>
        <w:ind w:left="993" w:hanging="567"/>
        <w:jc w:val="both"/>
        <w:rPr>
          <w:sz w:val="24"/>
          <w:szCs w:val="24"/>
        </w:rPr>
      </w:pPr>
      <w:r w:rsidRPr="00EA7E93">
        <w:rPr>
          <w:noProof/>
          <w:sz w:val="24"/>
          <w:szCs w:val="24"/>
          <w:lang w:val="es-EC" w:eastAsia="es-EC"/>
        </w:rPr>
        <w:drawing>
          <wp:inline distT="0" distB="0" distL="0" distR="0" wp14:anchorId="7BA847A0" wp14:editId="7BA847A1">
            <wp:extent cx="5612130" cy="3159760"/>
            <wp:effectExtent l="0" t="0" r="762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612130" cy="3159760"/>
                    </a:xfrm>
                    <a:prstGeom prst="rect">
                      <a:avLst/>
                    </a:prstGeom>
                  </pic:spPr>
                </pic:pic>
              </a:graphicData>
            </a:graphic>
          </wp:inline>
        </w:drawing>
      </w:r>
    </w:p>
    <w:p w14:paraId="7BA844D2" w14:textId="77777777" w:rsidR="0004116E" w:rsidRPr="00EA7E93" w:rsidRDefault="0004116E" w:rsidP="00EA7E93">
      <w:pPr>
        <w:pStyle w:val="Prrafodelista"/>
        <w:tabs>
          <w:tab w:val="left" w:pos="142"/>
        </w:tabs>
        <w:ind w:left="993" w:hanging="567"/>
        <w:jc w:val="both"/>
        <w:rPr>
          <w:sz w:val="24"/>
          <w:szCs w:val="24"/>
        </w:rPr>
      </w:pPr>
    </w:p>
    <w:p w14:paraId="7BA844D3"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Next</w:t>
      </w:r>
    </w:p>
    <w:p w14:paraId="7BA844D4" w14:textId="77777777" w:rsidR="0004116E" w:rsidRPr="00EA7E93" w:rsidRDefault="009E0DF3" w:rsidP="00EA7E93">
      <w:pPr>
        <w:pStyle w:val="Prrafodelista"/>
        <w:tabs>
          <w:tab w:val="left" w:pos="142"/>
        </w:tabs>
        <w:ind w:left="993" w:hanging="567"/>
        <w:jc w:val="both"/>
        <w:rPr>
          <w:sz w:val="24"/>
          <w:szCs w:val="24"/>
        </w:rPr>
      </w:pPr>
      <w:r w:rsidRPr="00EA7E93">
        <w:rPr>
          <w:noProof/>
          <w:sz w:val="24"/>
          <w:szCs w:val="24"/>
          <w:lang w:val="es-EC" w:eastAsia="es-EC"/>
        </w:rPr>
        <w:drawing>
          <wp:inline distT="0" distB="0" distL="0" distR="0" wp14:anchorId="7BA847A2" wp14:editId="7BA847A3">
            <wp:extent cx="5000625" cy="4229100"/>
            <wp:effectExtent l="0" t="0" r="952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000625" cy="4229100"/>
                    </a:xfrm>
                    <a:prstGeom prst="rect">
                      <a:avLst/>
                    </a:prstGeom>
                  </pic:spPr>
                </pic:pic>
              </a:graphicData>
            </a:graphic>
          </wp:inline>
        </w:drawing>
      </w:r>
    </w:p>
    <w:p w14:paraId="7BA844D5" w14:textId="77777777" w:rsidR="0004116E" w:rsidRPr="00EA7E93" w:rsidRDefault="0004116E" w:rsidP="00EA7E93">
      <w:pPr>
        <w:pStyle w:val="Prrafodelista"/>
        <w:tabs>
          <w:tab w:val="left" w:pos="142"/>
        </w:tabs>
        <w:ind w:left="993" w:hanging="567"/>
        <w:jc w:val="both"/>
        <w:rPr>
          <w:sz w:val="24"/>
          <w:szCs w:val="24"/>
        </w:rPr>
      </w:pPr>
    </w:p>
    <w:p w14:paraId="7BA844D6"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OK</w:t>
      </w:r>
    </w:p>
    <w:p w14:paraId="7BA844D7" w14:textId="77777777" w:rsidR="0004116E" w:rsidRPr="00EA7E93" w:rsidRDefault="009E0DF3" w:rsidP="00EA7E93">
      <w:pPr>
        <w:pStyle w:val="Prrafodelista"/>
        <w:tabs>
          <w:tab w:val="left" w:pos="142"/>
        </w:tabs>
        <w:ind w:left="993" w:hanging="567"/>
        <w:jc w:val="both"/>
        <w:rPr>
          <w:sz w:val="24"/>
          <w:szCs w:val="24"/>
        </w:rPr>
      </w:pPr>
      <w:r w:rsidRPr="00EA7E93">
        <w:rPr>
          <w:noProof/>
          <w:sz w:val="24"/>
          <w:szCs w:val="24"/>
          <w:lang w:val="es-EC" w:eastAsia="es-EC"/>
        </w:rPr>
        <w:drawing>
          <wp:inline distT="0" distB="0" distL="0" distR="0" wp14:anchorId="7BA847A4" wp14:editId="7BA847A5">
            <wp:extent cx="4467225" cy="1762125"/>
            <wp:effectExtent l="0" t="0" r="9525"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467225" cy="1762125"/>
                    </a:xfrm>
                    <a:prstGeom prst="rect">
                      <a:avLst/>
                    </a:prstGeom>
                  </pic:spPr>
                </pic:pic>
              </a:graphicData>
            </a:graphic>
          </wp:inline>
        </w:drawing>
      </w:r>
    </w:p>
    <w:p w14:paraId="7BA844D8" w14:textId="77777777" w:rsidR="0004116E" w:rsidRPr="00EA7E93" w:rsidRDefault="0004116E" w:rsidP="00EA7E93">
      <w:pPr>
        <w:pStyle w:val="Prrafodelista"/>
        <w:tabs>
          <w:tab w:val="left" w:pos="142"/>
        </w:tabs>
        <w:ind w:left="993" w:hanging="567"/>
        <w:jc w:val="both"/>
        <w:rPr>
          <w:sz w:val="24"/>
          <w:szCs w:val="24"/>
        </w:rPr>
      </w:pPr>
    </w:p>
    <w:p w14:paraId="7BA844D9" w14:textId="77777777" w:rsidR="0004116E" w:rsidRPr="00EA7E93" w:rsidRDefault="009E0DF3"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Avanzada</w:t>
      </w:r>
    </w:p>
    <w:p w14:paraId="7BA844DA" w14:textId="77777777" w:rsidR="0004116E" w:rsidRPr="00EA7E93" w:rsidRDefault="009E0DF3" w:rsidP="00EA7E93">
      <w:pPr>
        <w:pStyle w:val="Prrafodelista"/>
        <w:tabs>
          <w:tab w:val="left" w:pos="142"/>
        </w:tabs>
        <w:ind w:left="993" w:hanging="567"/>
        <w:jc w:val="both"/>
        <w:rPr>
          <w:sz w:val="24"/>
          <w:szCs w:val="24"/>
        </w:rPr>
      </w:pPr>
      <w:r w:rsidRPr="00EA7E93">
        <w:rPr>
          <w:noProof/>
          <w:sz w:val="24"/>
          <w:szCs w:val="24"/>
          <w:lang w:val="es-EC" w:eastAsia="es-EC"/>
        </w:rPr>
        <w:drawing>
          <wp:inline distT="0" distB="0" distL="0" distR="0" wp14:anchorId="7BA847A6" wp14:editId="7BA847A7">
            <wp:extent cx="5000625" cy="4229100"/>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000625" cy="4229100"/>
                    </a:xfrm>
                    <a:prstGeom prst="rect">
                      <a:avLst/>
                    </a:prstGeom>
                  </pic:spPr>
                </pic:pic>
              </a:graphicData>
            </a:graphic>
          </wp:inline>
        </w:drawing>
      </w:r>
    </w:p>
    <w:p w14:paraId="7BA844DB" w14:textId="77777777" w:rsidR="0004116E" w:rsidRPr="00EA7E93" w:rsidRDefault="0004116E" w:rsidP="00EA7E93">
      <w:pPr>
        <w:pStyle w:val="Prrafodelista"/>
        <w:tabs>
          <w:tab w:val="left" w:pos="142"/>
        </w:tabs>
        <w:ind w:left="993" w:hanging="567"/>
        <w:jc w:val="both"/>
        <w:rPr>
          <w:sz w:val="24"/>
          <w:szCs w:val="24"/>
        </w:rPr>
      </w:pPr>
    </w:p>
    <w:p w14:paraId="7BA844DC"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Seleccionar la configuración por defecto y </w:t>
      </w:r>
      <w:r w:rsidR="009E0DF3" w:rsidRPr="00EA7E93">
        <w:rPr>
          <w:sz w:val="24"/>
          <w:szCs w:val="24"/>
        </w:rPr>
        <w:t>dar doble clic</w:t>
      </w:r>
    </w:p>
    <w:p w14:paraId="7BA844DD" w14:textId="77777777" w:rsidR="0004116E" w:rsidRPr="00EA7E93" w:rsidRDefault="009E0DF3" w:rsidP="00EA7E93">
      <w:pPr>
        <w:pStyle w:val="Prrafodelista"/>
        <w:tabs>
          <w:tab w:val="left" w:pos="142"/>
        </w:tabs>
        <w:ind w:left="993" w:hanging="567"/>
        <w:jc w:val="both"/>
        <w:rPr>
          <w:sz w:val="24"/>
          <w:szCs w:val="24"/>
        </w:rPr>
      </w:pPr>
      <w:r w:rsidRPr="00EA7E93">
        <w:rPr>
          <w:noProof/>
          <w:sz w:val="24"/>
          <w:szCs w:val="24"/>
          <w:lang w:val="es-EC" w:eastAsia="es-EC"/>
        </w:rPr>
        <w:drawing>
          <wp:inline distT="0" distB="0" distL="0" distR="0" wp14:anchorId="7BA847A8" wp14:editId="7BA847A9">
            <wp:extent cx="5612130" cy="2880360"/>
            <wp:effectExtent l="0" t="0" r="762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612130" cy="2880360"/>
                    </a:xfrm>
                    <a:prstGeom prst="rect">
                      <a:avLst/>
                    </a:prstGeom>
                  </pic:spPr>
                </pic:pic>
              </a:graphicData>
            </a:graphic>
          </wp:inline>
        </w:drawing>
      </w:r>
    </w:p>
    <w:p w14:paraId="7BA844DE" w14:textId="77777777" w:rsidR="0004116E" w:rsidRPr="00EA7E93" w:rsidRDefault="0004116E" w:rsidP="00EA7E93">
      <w:pPr>
        <w:pStyle w:val="Prrafodelista"/>
        <w:tabs>
          <w:tab w:val="left" w:pos="142"/>
        </w:tabs>
        <w:ind w:left="993" w:hanging="567"/>
        <w:jc w:val="both"/>
        <w:rPr>
          <w:sz w:val="24"/>
          <w:szCs w:val="24"/>
        </w:rPr>
      </w:pPr>
    </w:p>
    <w:p w14:paraId="7BA844DF" w14:textId="77777777" w:rsidR="00A85F92" w:rsidRPr="00EA7E93" w:rsidRDefault="00A85F92" w:rsidP="00EA7E93">
      <w:pPr>
        <w:pStyle w:val="Prrafodelista"/>
        <w:tabs>
          <w:tab w:val="left" w:pos="142"/>
        </w:tabs>
        <w:ind w:left="993" w:hanging="567"/>
        <w:jc w:val="both"/>
        <w:rPr>
          <w:sz w:val="24"/>
          <w:szCs w:val="24"/>
        </w:rPr>
      </w:pPr>
    </w:p>
    <w:p w14:paraId="7BA844E0" w14:textId="77777777" w:rsidR="00A85F92" w:rsidRPr="00EA7E93" w:rsidRDefault="00A85F92" w:rsidP="00EA7E93">
      <w:pPr>
        <w:pStyle w:val="Prrafodelista"/>
        <w:tabs>
          <w:tab w:val="left" w:pos="142"/>
        </w:tabs>
        <w:ind w:left="993" w:hanging="567"/>
        <w:jc w:val="both"/>
        <w:rPr>
          <w:sz w:val="24"/>
          <w:szCs w:val="24"/>
        </w:rPr>
      </w:pPr>
    </w:p>
    <w:p w14:paraId="7BA844E1"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Ingresar </w:t>
      </w:r>
      <w:proofErr w:type="spellStart"/>
      <w:r w:rsidRPr="00EA7E93">
        <w:rPr>
          <w:sz w:val="24"/>
          <w:szCs w:val="24"/>
        </w:rPr>
        <w:t>Hostname</w:t>
      </w:r>
      <w:proofErr w:type="spellEnd"/>
      <w:r w:rsidRPr="00EA7E93">
        <w:rPr>
          <w:sz w:val="24"/>
          <w:szCs w:val="24"/>
        </w:rPr>
        <w:t xml:space="preserve">, </w:t>
      </w:r>
      <w:r w:rsidR="009E0DF3" w:rsidRPr="00EA7E93">
        <w:rPr>
          <w:sz w:val="24"/>
          <w:szCs w:val="24"/>
        </w:rPr>
        <w:t xml:space="preserve">BSE, </w:t>
      </w:r>
      <w:proofErr w:type="spellStart"/>
      <w:r w:rsidRPr="00EA7E93">
        <w:rPr>
          <w:sz w:val="24"/>
          <w:szCs w:val="24"/>
        </w:rPr>
        <w:t>Username</w:t>
      </w:r>
      <w:proofErr w:type="spellEnd"/>
      <w:r w:rsidRPr="00EA7E93">
        <w:rPr>
          <w:sz w:val="24"/>
          <w:szCs w:val="24"/>
        </w:rPr>
        <w:t xml:space="preserve"> y presionar OK</w:t>
      </w:r>
    </w:p>
    <w:p w14:paraId="7BA844E2" w14:textId="77777777" w:rsidR="0004116E" w:rsidRPr="00EA7E93" w:rsidRDefault="009E0DF3" w:rsidP="00EA7E93">
      <w:pPr>
        <w:pStyle w:val="Prrafodelista"/>
        <w:tabs>
          <w:tab w:val="left" w:pos="142"/>
        </w:tabs>
        <w:ind w:left="993" w:hanging="567"/>
        <w:jc w:val="both"/>
        <w:rPr>
          <w:sz w:val="24"/>
          <w:szCs w:val="24"/>
        </w:rPr>
      </w:pPr>
      <w:r w:rsidRPr="00EA7E93">
        <w:rPr>
          <w:noProof/>
          <w:sz w:val="24"/>
          <w:szCs w:val="24"/>
          <w:lang w:val="es-EC" w:eastAsia="es-EC"/>
        </w:rPr>
        <w:drawing>
          <wp:inline distT="0" distB="0" distL="0" distR="0" wp14:anchorId="7BA847AA" wp14:editId="7BA847AB">
            <wp:extent cx="4314825" cy="4076700"/>
            <wp:effectExtent l="0" t="0" r="952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314825" cy="4076700"/>
                    </a:xfrm>
                    <a:prstGeom prst="rect">
                      <a:avLst/>
                    </a:prstGeom>
                  </pic:spPr>
                </pic:pic>
              </a:graphicData>
            </a:graphic>
          </wp:inline>
        </w:drawing>
      </w:r>
    </w:p>
    <w:p w14:paraId="7BA844E3" w14:textId="77777777" w:rsidR="0004116E" w:rsidRPr="00EA7E93" w:rsidRDefault="0004116E" w:rsidP="00EA7E93">
      <w:pPr>
        <w:pStyle w:val="Prrafodelista"/>
        <w:tabs>
          <w:tab w:val="left" w:pos="142"/>
        </w:tabs>
        <w:ind w:left="993" w:hanging="567"/>
        <w:jc w:val="both"/>
        <w:rPr>
          <w:sz w:val="24"/>
          <w:szCs w:val="24"/>
        </w:rPr>
      </w:pPr>
    </w:p>
    <w:p w14:paraId="7BA844E4"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Dar nombre a archivo de conexión, presionar </w:t>
      </w:r>
      <w:proofErr w:type="spellStart"/>
      <w:r w:rsidRPr="00EA7E93">
        <w:rPr>
          <w:sz w:val="24"/>
          <w:szCs w:val="24"/>
        </w:rPr>
        <w:t>Save</w:t>
      </w:r>
      <w:proofErr w:type="spellEnd"/>
    </w:p>
    <w:p w14:paraId="7BA844E5" w14:textId="77777777" w:rsidR="0004116E" w:rsidRPr="00EA7E93" w:rsidRDefault="009E0DF3" w:rsidP="00EA7E93">
      <w:pPr>
        <w:pStyle w:val="Prrafodelista"/>
        <w:tabs>
          <w:tab w:val="left" w:pos="142"/>
        </w:tabs>
        <w:ind w:left="993" w:hanging="567"/>
        <w:jc w:val="both"/>
        <w:rPr>
          <w:sz w:val="24"/>
          <w:szCs w:val="24"/>
        </w:rPr>
      </w:pPr>
      <w:r w:rsidRPr="00EA7E93">
        <w:rPr>
          <w:noProof/>
          <w:sz w:val="24"/>
          <w:szCs w:val="24"/>
          <w:lang w:val="es-EC" w:eastAsia="es-EC"/>
        </w:rPr>
        <w:drawing>
          <wp:inline distT="0" distB="0" distL="0" distR="0" wp14:anchorId="7BA847AC" wp14:editId="7BA847AD">
            <wp:extent cx="5438775" cy="4038600"/>
            <wp:effectExtent l="0" t="0" r="952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38775" cy="4038600"/>
                    </a:xfrm>
                    <a:prstGeom prst="rect">
                      <a:avLst/>
                    </a:prstGeom>
                  </pic:spPr>
                </pic:pic>
              </a:graphicData>
            </a:graphic>
          </wp:inline>
        </w:drawing>
      </w:r>
    </w:p>
    <w:p w14:paraId="7BA844E6" w14:textId="77777777" w:rsidR="0004116E" w:rsidRPr="00EA7E93" w:rsidRDefault="0004116E" w:rsidP="00EA7E93">
      <w:pPr>
        <w:pStyle w:val="Prrafodelista"/>
        <w:tabs>
          <w:tab w:val="left" w:pos="142"/>
        </w:tabs>
        <w:ind w:left="993" w:hanging="567"/>
        <w:jc w:val="both"/>
        <w:rPr>
          <w:sz w:val="24"/>
          <w:szCs w:val="24"/>
        </w:rPr>
      </w:pPr>
    </w:p>
    <w:p w14:paraId="7BA844E7"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Presionar </w:t>
      </w:r>
      <w:proofErr w:type="spellStart"/>
      <w:r w:rsidRPr="00EA7E93">
        <w:rPr>
          <w:sz w:val="24"/>
          <w:szCs w:val="24"/>
        </w:rPr>
        <w:t>Refresh</w:t>
      </w:r>
      <w:proofErr w:type="spellEnd"/>
    </w:p>
    <w:p w14:paraId="7BA844E8" w14:textId="77777777" w:rsidR="0004116E" w:rsidRPr="00EA7E93" w:rsidRDefault="009E0DF3" w:rsidP="00EA7E93">
      <w:pPr>
        <w:pStyle w:val="Prrafodelista"/>
        <w:tabs>
          <w:tab w:val="left" w:pos="142"/>
        </w:tabs>
        <w:ind w:left="993" w:hanging="567"/>
        <w:jc w:val="both"/>
        <w:rPr>
          <w:sz w:val="24"/>
          <w:szCs w:val="24"/>
        </w:rPr>
      </w:pPr>
      <w:r w:rsidRPr="00EA7E93">
        <w:rPr>
          <w:noProof/>
          <w:sz w:val="24"/>
          <w:szCs w:val="24"/>
          <w:lang w:val="es-EC" w:eastAsia="es-EC"/>
        </w:rPr>
        <w:drawing>
          <wp:inline distT="0" distB="0" distL="0" distR="0" wp14:anchorId="7BA847AE" wp14:editId="7BA847AF">
            <wp:extent cx="5612130" cy="2880360"/>
            <wp:effectExtent l="0" t="0" r="762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12130" cy="2880360"/>
                    </a:xfrm>
                    <a:prstGeom prst="rect">
                      <a:avLst/>
                    </a:prstGeom>
                  </pic:spPr>
                </pic:pic>
              </a:graphicData>
            </a:graphic>
          </wp:inline>
        </w:drawing>
      </w:r>
    </w:p>
    <w:p w14:paraId="7BA844E9" w14:textId="77777777" w:rsidR="0004116E" w:rsidRPr="00EA7E93" w:rsidRDefault="0004116E" w:rsidP="00EA7E93">
      <w:pPr>
        <w:pStyle w:val="Prrafodelista"/>
        <w:tabs>
          <w:tab w:val="left" w:pos="142"/>
        </w:tabs>
        <w:ind w:left="993" w:hanging="567"/>
        <w:jc w:val="both"/>
        <w:rPr>
          <w:sz w:val="24"/>
          <w:szCs w:val="24"/>
        </w:rPr>
      </w:pPr>
    </w:p>
    <w:p w14:paraId="7BA844EA" w14:textId="77777777" w:rsidR="00A85F92" w:rsidRPr="00EA7E93" w:rsidRDefault="00A85F92" w:rsidP="00EA7E93">
      <w:pPr>
        <w:pStyle w:val="Prrafodelista"/>
        <w:tabs>
          <w:tab w:val="left" w:pos="142"/>
        </w:tabs>
        <w:ind w:left="993" w:hanging="567"/>
        <w:jc w:val="both"/>
        <w:rPr>
          <w:sz w:val="24"/>
          <w:szCs w:val="24"/>
        </w:rPr>
      </w:pPr>
    </w:p>
    <w:p w14:paraId="7BA844EB" w14:textId="77777777" w:rsidR="00A85F92" w:rsidRPr="00EA7E93" w:rsidRDefault="00A85F92" w:rsidP="00EA7E93">
      <w:pPr>
        <w:pStyle w:val="Prrafodelista"/>
        <w:tabs>
          <w:tab w:val="left" w:pos="142"/>
        </w:tabs>
        <w:ind w:left="993" w:hanging="567"/>
        <w:jc w:val="both"/>
        <w:rPr>
          <w:sz w:val="24"/>
          <w:szCs w:val="24"/>
        </w:rPr>
      </w:pPr>
    </w:p>
    <w:p w14:paraId="7BA844EC" w14:textId="77777777" w:rsidR="00A85F92" w:rsidRPr="00EA7E93" w:rsidRDefault="00A85F92" w:rsidP="00EA7E93">
      <w:pPr>
        <w:pStyle w:val="Prrafodelista"/>
        <w:tabs>
          <w:tab w:val="left" w:pos="142"/>
        </w:tabs>
        <w:ind w:left="993" w:hanging="567"/>
        <w:jc w:val="both"/>
        <w:rPr>
          <w:sz w:val="24"/>
          <w:szCs w:val="24"/>
        </w:rPr>
      </w:pPr>
    </w:p>
    <w:p w14:paraId="7BA844ED"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Actualizar</w:t>
      </w:r>
    </w:p>
    <w:p w14:paraId="7BA844EE" w14:textId="77777777" w:rsidR="0004116E" w:rsidRPr="00EA7E93" w:rsidRDefault="009E0DF3" w:rsidP="00EA7E93">
      <w:pPr>
        <w:pStyle w:val="Prrafodelista"/>
        <w:tabs>
          <w:tab w:val="left" w:pos="142"/>
        </w:tabs>
        <w:ind w:left="993" w:hanging="567"/>
        <w:jc w:val="both"/>
        <w:rPr>
          <w:sz w:val="24"/>
          <w:szCs w:val="24"/>
        </w:rPr>
      </w:pPr>
      <w:r w:rsidRPr="00EA7E93">
        <w:rPr>
          <w:noProof/>
          <w:sz w:val="24"/>
          <w:szCs w:val="24"/>
          <w:lang w:val="es-EC" w:eastAsia="es-EC"/>
        </w:rPr>
        <w:drawing>
          <wp:inline distT="0" distB="0" distL="0" distR="0" wp14:anchorId="7BA847B0" wp14:editId="7BA847B1">
            <wp:extent cx="5000625" cy="4229100"/>
            <wp:effectExtent l="0" t="0" r="952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000625" cy="4229100"/>
                    </a:xfrm>
                    <a:prstGeom prst="rect">
                      <a:avLst/>
                    </a:prstGeom>
                  </pic:spPr>
                </pic:pic>
              </a:graphicData>
            </a:graphic>
          </wp:inline>
        </w:drawing>
      </w:r>
    </w:p>
    <w:p w14:paraId="7BA844EF" w14:textId="77777777" w:rsidR="0004116E" w:rsidRPr="00EA7E93" w:rsidRDefault="0004116E" w:rsidP="00EA7E93">
      <w:pPr>
        <w:pStyle w:val="Prrafodelista"/>
        <w:tabs>
          <w:tab w:val="left" w:pos="142"/>
        </w:tabs>
        <w:ind w:left="993" w:hanging="567"/>
        <w:jc w:val="both"/>
        <w:rPr>
          <w:sz w:val="24"/>
          <w:szCs w:val="24"/>
        </w:rPr>
      </w:pPr>
    </w:p>
    <w:p w14:paraId="7BA844F0"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Next</w:t>
      </w:r>
    </w:p>
    <w:p w14:paraId="7BA844F1" w14:textId="77777777" w:rsidR="0004116E" w:rsidRPr="00EA7E93" w:rsidRDefault="009E0DF3" w:rsidP="00EA7E93">
      <w:pPr>
        <w:pStyle w:val="Prrafodelista"/>
        <w:tabs>
          <w:tab w:val="left" w:pos="142"/>
        </w:tabs>
        <w:ind w:left="993" w:hanging="567"/>
        <w:jc w:val="both"/>
        <w:rPr>
          <w:sz w:val="24"/>
          <w:szCs w:val="24"/>
        </w:rPr>
      </w:pPr>
      <w:r w:rsidRPr="00EA7E93">
        <w:rPr>
          <w:noProof/>
          <w:sz w:val="24"/>
          <w:szCs w:val="24"/>
          <w:lang w:val="es-EC" w:eastAsia="es-EC"/>
        </w:rPr>
        <w:drawing>
          <wp:inline distT="0" distB="0" distL="0" distR="0" wp14:anchorId="7BA847B2" wp14:editId="7BA847B3">
            <wp:extent cx="5000625" cy="422910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000625" cy="4229100"/>
                    </a:xfrm>
                    <a:prstGeom prst="rect">
                      <a:avLst/>
                    </a:prstGeom>
                  </pic:spPr>
                </pic:pic>
              </a:graphicData>
            </a:graphic>
          </wp:inline>
        </w:drawing>
      </w:r>
    </w:p>
    <w:p w14:paraId="7BA844F2" w14:textId="77777777" w:rsidR="0004116E" w:rsidRPr="00EA7E93" w:rsidRDefault="0004116E" w:rsidP="00EA7E93">
      <w:pPr>
        <w:pStyle w:val="Prrafodelista"/>
        <w:tabs>
          <w:tab w:val="left" w:pos="142"/>
        </w:tabs>
        <w:ind w:left="993" w:hanging="567"/>
        <w:jc w:val="both"/>
        <w:rPr>
          <w:sz w:val="24"/>
          <w:szCs w:val="24"/>
        </w:rPr>
      </w:pPr>
    </w:p>
    <w:p w14:paraId="7BA844F3"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Presionar </w:t>
      </w:r>
      <w:proofErr w:type="spellStart"/>
      <w:r w:rsidRPr="00EA7E93">
        <w:rPr>
          <w:sz w:val="24"/>
          <w:szCs w:val="24"/>
        </w:rPr>
        <w:t>Finish</w:t>
      </w:r>
      <w:proofErr w:type="spellEnd"/>
    </w:p>
    <w:p w14:paraId="7BA844F4" w14:textId="77777777" w:rsidR="0004116E" w:rsidRPr="00EA7E93" w:rsidRDefault="0004116E" w:rsidP="00EA7E93">
      <w:pPr>
        <w:pStyle w:val="Prrafodelista"/>
        <w:tabs>
          <w:tab w:val="left" w:pos="142"/>
        </w:tabs>
        <w:ind w:left="993" w:hanging="567"/>
        <w:jc w:val="both"/>
        <w:rPr>
          <w:sz w:val="24"/>
          <w:szCs w:val="24"/>
        </w:rPr>
      </w:pPr>
      <w:r w:rsidRPr="00EA7E93">
        <w:rPr>
          <w:noProof/>
          <w:sz w:val="24"/>
          <w:szCs w:val="24"/>
          <w:lang w:val="es-EC" w:eastAsia="es-EC"/>
        </w:rPr>
        <w:drawing>
          <wp:inline distT="0" distB="0" distL="0" distR="0" wp14:anchorId="7BA847B4" wp14:editId="7BA847B5">
            <wp:extent cx="4064000" cy="3391626"/>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31090" t="16887" r="31196" b="27131"/>
                    <a:stretch/>
                  </pic:blipFill>
                  <pic:spPr bwMode="auto">
                    <a:xfrm>
                      <a:off x="0" y="0"/>
                      <a:ext cx="4064818" cy="3392308"/>
                    </a:xfrm>
                    <a:prstGeom prst="rect">
                      <a:avLst/>
                    </a:prstGeom>
                    <a:ln>
                      <a:noFill/>
                    </a:ln>
                    <a:extLst>
                      <a:ext uri="{53640926-AAD7-44D8-BBD7-CCE9431645EC}">
                        <a14:shadowObscured xmlns:a14="http://schemas.microsoft.com/office/drawing/2010/main"/>
                      </a:ext>
                    </a:extLst>
                  </pic:spPr>
                </pic:pic>
              </a:graphicData>
            </a:graphic>
          </wp:inline>
        </w:drawing>
      </w:r>
    </w:p>
    <w:p w14:paraId="7BA844F5" w14:textId="77777777" w:rsidR="0004116E" w:rsidRPr="00EA7E93" w:rsidRDefault="0004116E" w:rsidP="00EA7E93">
      <w:pPr>
        <w:pStyle w:val="Ttulo1"/>
        <w:keepLines/>
        <w:numPr>
          <w:ilvl w:val="1"/>
          <w:numId w:val="3"/>
        </w:numPr>
        <w:suppressAutoHyphens w:val="0"/>
        <w:spacing w:before="0" w:after="0" w:line="276" w:lineRule="auto"/>
        <w:ind w:left="993" w:hanging="709"/>
        <w:rPr>
          <w:rFonts w:asciiTheme="minorHAnsi" w:hAnsiTheme="minorHAnsi"/>
          <w:sz w:val="24"/>
          <w:szCs w:val="24"/>
        </w:rPr>
      </w:pPr>
      <w:bookmarkStart w:id="155" w:name="_Toc421528195"/>
      <w:bookmarkStart w:id="156" w:name="_Toc450235636"/>
      <w:r w:rsidRPr="00EA7E93">
        <w:rPr>
          <w:rFonts w:asciiTheme="minorHAnsi" w:hAnsiTheme="minorHAnsi"/>
          <w:sz w:val="24"/>
          <w:szCs w:val="24"/>
        </w:rPr>
        <w:t xml:space="preserve">Ejecutar </w:t>
      </w:r>
      <w:proofErr w:type="spellStart"/>
      <w:r w:rsidRPr="00EA7E93">
        <w:rPr>
          <w:rFonts w:asciiTheme="minorHAnsi" w:hAnsiTheme="minorHAnsi"/>
          <w:sz w:val="24"/>
          <w:szCs w:val="24"/>
        </w:rPr>
        <w:t>Worktop</w:t>
      </w:r>
      <w:proofErr w:type="spellEnd"/>
      <w:r w:rsidRPr="00EA7E93">
        <w:rPr>
          <w:rFonts w:asciiTheme="minorHAnsi" w:hAnsiTheme="minorHAnsi"/>
          <w:sz w:val="24"/>
          <w:szCs w:val="24"/>
        </w:rPr>
        <w:t xml:space="preserve"> para realizar configuraciones base</w:t>
      </w:r>
      <w:bookmarkEnd w:id="155"/>
      <w:bookmarkEnd w:id="156"/>
    </w:p>
    <w:p w14:paraId="7BA844F6" w14:textId="77777777" w:rsidR="0004116E" w:rsidRPr="00EA7E93" w:rsidRDefault="0004116E" w:rsidP="00EA7E93">
      <w:pPr>
        <w:tabs>
          <w:tab w:val="left" w:pos="142"/>
        </w:tabs>
        <w:spacing w:after="0"/>
        <w:ind w:left="993" w:hanging="567"/>
        <w:jc w:val="both"/>
        <w:rPr>
          <w:sz w:val="24"/>
          <w:szCs w:val="24"/>
        </w:rPr>
      </w:pPr>
    </w:p>
    <w:p w14:paraId="7BA844F7"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Ejecutar la</w:t>
      </w:r>
      <w:del w:id="157" w:author="Maria Leon" w:date="2017-01-06T15:43:00Z">
        <w:r w:rsidRPr="00EA7E93" w:rsidDel="00EA7E93">
          <w:rPr>
            <w:sz w:val="24"/>
            <w:szCs w:val="24"/>
          </w:rPr>
          <w:delText xml:space="preserve">  </w:delText>
        </w:r>
      </w:del>
      <w:ins w:id="158" w:author="Maria Leon" w:date="2017-01-06T15:43:00Z">
        <w:r w:rsidR="00EA7E93">
          <w:rPr>
            <w:sz w:val="24"/>
            <w:szCs w:val="24"/>
          </w:rPr>
          <w:t xml:space="preserve"> </w:t>
        </w:r>
      </w:ins>
      <w:r w:rsidRPr="00EA7E93">
        <w:rPr>
          <w:sz w:val="24"/>
          <w:szCs w:val="24"/>
        </w:rPr>
        <w:t>sesión ttaad4510m000</w:t>
      </w:r>
    </w:p>
    <w:p w14:paraId="7BA844F8" w14:textId="77777777" w:rsidR="0004116E" w:rsidRPr="00EA7E93" w:rsidRDefault="007F0F2B" w:rsidP="00EA7E93">
      <w:pPr>
        <w:pStyle w:val="Prrafodelista"/>
        <w:tabs>
          <w:tab w:val="left" w:pos="142"/>
        </w:tabs>
        <w:ind w:left="993" w:hanging="567"/>
        <w:jc w:val="both"/>
        <w:rPr>
          <w:sz w:val="24"/>
          <w:szCs w:val="24"/>
        </w:rPr>
      </w:pPr>
      <w:r w:rsidRPr="00EA7E93">
        <w:rPr>
          <w:noProof/>
          <w:sz w:val="24"/>
          <w:szCs w:val="24"/>
          <w:lang w:val="es-EC" w:eastAsia="es-EC"/>
        </w:rPr>
        <w:drawing>
          <wp:inline distT="0" distB="0" distL="0" distR="0" wp14:anchorId="7BA847B6" wp14:editId="7BA847B7">
            <wp:extent cx="5612130" cy="299529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612130" cy="2995295"/>
                    </a:xfrm>
                    <a:prstGeom prst="rect">
                      <a:avLst/>
                    </a:prstGeom>
                  </pic:spPr>
                </pic:pic>
              </a:graphicData>
            </a:graphic>
          </wp:inline>
        </w:drawing>
      </w:r>
    </w:p>
    <w:p w14:paraId="7BA844F9" w14:textId="77777777" w:rsidR="0004116E" w:rsidRPr="00EA7E93" w:rsidRDefault="0004116E" w:rsidP="00EA7E93">
      <w:pPr>
        <w:pStyle w:val="Prrafodelista"/>
        <w:tabs>
          <w:tab w:val="left" w:pos="142"/>
        </w:tabs>
        <w:ind w:left="993" w:hanging="567"/>
        <w:jc w:val="both"/>
        <w:rPr>
          <w:sz w:val="24"/>
          <w:szCs w:val="24"/>
        </w:rPr>
      </w:pPr>
    </w:p>
    <w:p w14:paraId="7BA844FA"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Dar doble clic sobre registro</w:t>
      </w:r>
    </w:p>
    <w:p w14:paraId="7BA844FB" w14:textId="77777777" w:rsidR="0004116E" w:rsidRPr="00EA7E93" w:rsidRDefault="007F0F2B"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B8" wp14:editId="7BA847B9">
            <wp:extent cx="5612130" cy="286639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12130" cy="2866390"/>
                    </a:xfrm>
                    <a:prstGeom prst="rect">
                      <a:avLst/>
                    </a:prstGeom>
                  </pic:spPr>
                </pic:pic>
              </a:graphicData>
            </a:graphic>
          </wp:inline>
        </w:drawing>
      </w:r>
    </w:p>
    <w:p w14:paraId="7BA844FC" w14:textId="77777777" w:rsidR="0004116E" w:rsidRPr="00EA7E93" w:rsidRDefault="0004116E" w:rsidP="00EA7E93">
      <w:pPr>
        <w:pStyle w:val="Prrafodelista"/>
        <w:tabs>
          <w:tab w:val="left" w:pos="142"/>
        </w:tabs>
        <w:spacing w:after="0"/>
        <w:ind w:left="993" w:hanging="567"/>
        <w:jc w:val="both"/>
        <w:rPr>
          <w:sz w:val="24"/>
          <w:szCs w:val="24"/>
        </w:rPr>
      </w:pPr>
    </w:p>
    <w:p w14:paraId="7BA844FD" w14:textId="77777777" w:rsidR="0078451F"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Modificar “</w:t>
      </w:r>
      <w:proofErr w:type="spellStart"/>
      <w:r w:rsidRPr="00EA7E93">
        <w:rPr>
          <w:sz w:val="24"/>
          <w:szCs w:val="24"/>
        </w:rPr>
        <w:t>Parameter</w:t>
      </w:r>
      <w:proofErr w:type="spellEnd"/>
      <w:r w:rsidRPr="00EA7E93">
        <w:rPr>
          <w:sz w:val="24"/>
          <w:szCs w:val="24"/>
        </w:rPr>
        <w:t xml:space="preserve">” con la Información del </w:t>
      </w:r>
      <w:proofErr w:type="gramStart"/>
      <w:r w:rsidRPr="00EA7E93">
        <w:rPr>
          <w:sz w:val="24"/>
          <w:szCs w:val="24"/>
        </w:rPr>
        <w:t>server</w:t>
      </w:r>
      <w:proofErr w:type="gramEnd"/>
      <w:r w:rsidRPr="00EA7E93">
        <w:rPr>
          <w:sz w:val="24"/>
          <w:szCs w:val="24"/>
        </w:rPr>
        <w:t xml:space="preserve"> </w:t>
      </w:r>
      <w:r w:rsidR="0078451F" w:rsidRPr="00EA7E93">
        <w:rPr>
          <w:sz w:val="24"/>
          <w:szCs w:val="24"/>
        </w:rPr>
        <w:t>actual, clic en guardar y cerrar</w:t>
      </w:r>
    </w:p>
    <w:p w14:paraId="7BA844FE" w14:textId="77777777" w:rsidR="0004116E" w:rsidRPr="00EA7E93" w:rsidRDefault="0078451F" w:rsidP="00EA7E93">
      <w:pPr>
        <w:tabs>
          <w:tab w:val="left" w:pos="142"/>
        </w:tabs>
        <w:spacing w:after="0"/>
        <w:ind w:left="426"/>
        <w:jc w:val="both"/>
        <w:rPr>
          <w:sz w:val="24"/>
          <w:szCs w:val="24"/>
        </w:rPr>
      </w:pPr>
      <w:r w:rsidRPr="00EA7E93">
        <w:rPr>
          <w:noProof/>
          <w:sz w:val="24"/>
          <w:szCs w:val="24"/>
          <w:lang w:val="es-EC" w:eastAsia="es-EC"/>
        </w:rPr>
        <w:drawing>
          <wp:inline distT="0" distB="0" distL="0" distR="0" wp14:anchorId="7BA847BA" wp14:editId="7BA847BB">
            <wp:extent cx="5612130" cy="255587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12130" cy="2555875"/>
                    </a:xfrm>
                    <a:prstGeom prst="rect">
                      <a:avLst/>
                    </a:prstGeom>
                  </pic:spPr>
                </pic:pic>
              </a:graphicData>
            </a:graphic>
          </wp:inline>
        </w:drawing>
      </w:r>
    </w:p>
    <w:p w14:paraId="7BA844FF" w14:textId="77777777" w:rsidR="0004116E" w:rsidRPr="00EA7E93" w:rsidRDefault="0004116E" w:rsidP="00EA7E93">
      <w:pPr>
        <w:pStyle w:val="Prrafodelista"/>
        <w:tabs>
          <w:tab w:val="left" w:pos="142"/>
        </w:tabs>
        <w:spacing w:after="0"/>
        <w:ind w:left="993" w:hanging="567"/>
        <w:jc w:val="both"/>
        <w:rPr>
          <w:sz w:val="24"/>
          <w:szCs w:val="24"/>
        </w:rPr>
      </w:pPr>
    </w:p>
    <w:p w14:paraId="7BA84500"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Convertir a archivo de ejecución, ir a Específico/</w:t>
      </w:r>
      <w:proofErr w:type="spellStart"/>
      <w:r w:rsidRPr="00EA7E93">
        <w:rPr>
          <w:sz w:val="24"/>
          <w:szCs w:val="24"/>
        </w:rPr>
        <w:t>Convert</w:t>
      </w:r>
      <w:proofErr w:type="spellEnd"/>
      <w:r w:rsidRPr="00EA7E93">
        <w:rPr>
          <w:sz w:val="24"/>
          <w:szCs w:val="24"/>
        </w:rPr>
        <w:t xml:space="preserve"> </w:t>
      </w:r>
      <w:proofErr w:type="spellStart"/>
      <w:r w:rsidRPr="00EA7E93">
        <w:rPr>
          <w:sz w:val="24"/>
          <w:szCs w:val="24"/>
        </w:rPr>
        <w:t>to</w:t>
      </w:r>
      <w:proofErr w:type="spellEnd"/>
      <w:r w:rsidRPr="00EA7E93">
        <w:rPr>
          <w:sz w:val="24"/>
          <w:szCs w:val="24"/>
        </w:rPr>
        <w:t xml:space="preserve"> </w:t>
      </w:r>
      <w:proofErr w:type="spellStart"/>
      <w:r w:rsidRPr="00EA7E93">
        <w:rPr>
          <w:sz w:val="24"/>
          <w:szCs w:val="24"/>
        </w:rPr>
        <w:t>Runtime</w:t>
      </w:r>
      <w:proofErr w:type="spellEnd"/>
      <w:r w:rsidRPr="00EA7E93">
        <w:rPr>
          <w:sz w:val="24"/>
          <w:szCs w:val="24"/>
        </w:rPr>
        <w:t xml:space="preserve"> (</w:t>
      </w:r>
      <w:proofErr w:type="spellStart"/>
      <w:r w:rsidRPr="00EA7E93">
        <w:rPr>
          <w:sz w:val="24"/>
          <w:szCs w:val="24"/>
        </w:rPr>
        <w:t>Ctrl+Mayús+D</w:t>
      </w:r>
      <w:proofErr w:type="spellEnd"/>
      <w:r w:rsidRPr="00EA7E93">
        <w:rPr>
          <w:sz w:val="24"/>
          <w:szCs w:val="24"/>
        </w:rPr>
        <w:t>)</w:t>
      </w:r>
    </w:p>
    <w:p w14:paraId="7BA84501" w14:textId="77777777" w:rsidR="0004116E" w:rsidRPr="00EA7E93" w:rsidRDefault="007F0F2B"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BC" wp14:editId="7BA847BD">
            <wp:extent cx="5794511" cy="2965268"/>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23003" t="16314" r="25959" b="37297"/>
                    <a:stretch/>
                  </pic:blipFill>
                  <pic:spPr bwMode="auto">
                    <a:xfrm>
                      <a:off x="0" y="0"/>
                      <a:ext cx="5808595" cy="2972475"/>
                    </a:xfrm>
                    <a:prstGeom prst="rect">
                      <a:avLst/>
                    </a:prstGeom>
                    <a:ln>
                      <a:noFill/>
                    </a:ln>
                    <a:extLst>
                      <a:ext uri="{53640926-AAD7-44D8-BBD7-CCE9431645EC}">
                        <a14:shadowObscured xmlns:a14="http://schemas.microsoft.com/office/drawing/2010/main"/>
                      </a:ext>
                    </a:extLst>
                  </pic:spPr>
                </pic:pic>
              </a:graphicData>
            </a:graphic>
          </wp:inline>
        </w:drawing>
      </w:r>
    </w:p>
    <w:p w14:paraId="7BA84502" w14:textId="77777777" w:rsidR="0004116E" w:rsidRPr="00EA7E93" w:rsidRDefault="0004116E" w:rsidP="00EA7E93">
      <w:pPr>
        <w:pStyle w:val="Prrafodelista"/>
        <w:tabs>
          <w:tab w:val="left" w:pos="142"/>
        </w:tabs>
        <w:spacing w:after="0"/>
        <w:ind w:left="993" w:hanging="567"/>
        <w:jc w:val="both"/>
        <w:rPr>
          <w:sz w:val="24"/>
          <w:szCs w:val="24"/>
        </w:rPr>
      </w:pPr>
    </w:p>
    <w:p w14:paraId="7BA84503"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Crear</w:t>
      </w:r>
    </w:p>
    <w:p w14:paraId="7BA84504" w14:textId="77777777" w:rsidR="0004116E" w:rsidRPr="00EA7E93" w:rsidRDefault="007F0F2B"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BE" wp14:editId="7BA847BF">
            <wp:extent cx="5612130" cy="157099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612130" cy="1570990"/>
                    </a:xfrm>
                    <a:prstGeom prst="rect">
                      <a:avLst/>
                    </a:prstGeom>
                  </pic:spPr>
                </pic:pic>
              </a:graphicData>
            </a:graphic>
          </wp:inline>
        </w:drawing>
      </w:r>
    </w:p>
    <w:p w14:paraId="7BA84505" w14:textId="77777777" w:rsidR="00C16AE1" w:rsidRPr="00EA7E93" w:rsidRDefault="00C16AE1" w:rsidP="00EA7E93">
      <w:pPr>
        <w:pStyle w:val="Prrafodelista"/>
        <w:tabs>
          <w:tab w:val="left" w:pos="142"/>
        </w:tabs>
        <w:spacing w:after="0"/>
        <w:ind w:left="993" w:hanging="567"/>
        <w:jc w:val="both"/>
        <w:rPr>
          <w:sz w:val="24"/>
          <w:szCs w:val="24"/>
        </w:rPr>
      </w:pPr>
    </w:p>
    <w:p w14:paraId="7BA84506"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Aceptar</w:t>
      </w:r>
    </w:p>
    <w:p w14:paraId="7BA84507" w14:textId="77777777" w:rsidR="0004116E" w:rsidRPr="00EA7E93" w:rsidRDefault="007F0F2B"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C0" wp14:editId="7BA847C1">
            <wp:extent cx="4286250" cy="120967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286250" cy="1209675"/>
                    </a:xfrm>
                    <a:prstGeom prst="rect">
                      <a:avLst/>
                    </a:prstGeom>
                  </pic:spPr>
                </pic:pic>
              </a:graphicData>
            </a:graphic>
          </wp:inline>
        </w:drawing>
      </w:r>
    </w:p>
    <w:p w14:paraId="7BA84508" w14:textId="77777777" w:rsidR="0004116E" w:rsidRPr="00EA7E93" w:rsidRDefault="0004116E" w:rsidP="00EA7E93">
      <w:pPr>
        <w:pStyle w:val="Prrafodelista"/>
        <w:tabs>
          <w:tab w:val="left" w:pos="142"/>
        </w:tabs>
        <w:spacing w:after="0"/>
        <w:ind w:left="993" w:hanging="567"/>
        <w:jc w:val="both"/>
        <w:rPr>
          <w:sz w:val="24"/>
          <w:szCs w:val="24"/>
        </w:rPr>
      </w:pPr>
    </w:p>
    <w:p w14:paraId="7BA84509" w14:textId="77777777" w:rsidR="0004116E" w:rsidRPr="00EA7E93" w:rsidRDefault="0004116E" w:rsidP="00EA7E93">
      <w:pPr>
        <w:tabs>
          <w:tab w:val="left" w:pos="142"/>
        </w:tabs>
        <w:spacing w:after="0"/>
        <w:ind w:left="993" w:hanging="567"/>
        <w:jc w:val="both"/>
        <w:rPr>
          <w:sz w:val="24"/>
          <w:szCs w:val="24"/>
        </w:rPr>
      </w:pPr>
    </w:p>
    <w:p w14:paraId="7BA8450A" w14:textId="77777777" w:rsidR="0004116E" w:rsidRPr="00EA7E93" w:rsidRDefault="0004116E" w:rsidP="00EA7E93">
      <w:pPr>
        <w:tabs>
          <w:tab w:val="left" w:pos="142"/>
        </w:tabs>
        <w:spacing w:after="0"/>
        <w:ind w:left="993" w:hanging="567"/>
        <w:jc w:val="both"/>
        <w:rPr>
          <w:sz w:val="24"/>
          <w:szCs w:val="24"/>
        </w:rPr>
      </w:pPr>
    </w:p>
    <w:p w14:paraId="7BA8450B" w14:textId="77777777" w:rsidR="0004116E" w:rsidRPr="00EA7E93" w:rsidRDefault="0004116E" w:rsidP="00EA7E93">
      <w:pPr>
        <w:tabs>
          <w:tab w:val="left" w:pos="142"/>
        </w:tabs>
        <w:spacing w:after="0"/>
        <w:ind w:left="993" w:hanging="567"/>
        <w:jc w:val="both"/>
        <w:rPr>
          <w:sz w:val="24"/>
          <w:szCs w:val="24"/>
        </w:rPr>
      </w:pPr>
    </w:p>
    <w:p w14:paraId="7BA8450C" w14:textId="77777777" w:rsidR="0004116E" w:rsidRPr="00EA7E93" w:rsidRDefault="0004116E" w:rsidP="00EA7E93">
      <w:pPr>
        <w:tabs>
          <w:tab w:val="left" w:pos="142"/>
        </w:tabs>
        <w:spacing w:after="0"/>
        <w:ind w:left="993" w:hanging="567"/>
        <w:jc w:val="both"/>
        <w:rPr>
          <w:sz w:val="24"/>
          <w:szCs w:val="24"/>
        </w:rPr>
      </w:pPr>
    </w:p>
    <w:p w14:paraId="7BA8450D" w14:textId="77777777" w:rsidR="0004116E" w:rsidRPr="00EA7E93" w:rsidRDefault="0004116E" w:rsidP="00EA7E93">
      <w:pPr>
        <w:tabs>
          <w:tab w:val="left" w:pos="142"/>
        </w:tabs>
        <w:spacing w:after="0"/>
        <w:ind w:left="993" w:hanging="567"/>
        <w:jc w:val="both"/>
        <w:rPr>
          <w:sz w:val="24"/>
          <w:szCs w:val="24"/>
        </w:rPr>
      </w:pPr>
    </w:p>
    <w:p w14:paraId="7BA8450E" w14:textId="77777777" w:rsidR="0004116E" w:rsidRPr="00EA7E93" w:rsidRDefault="0004116E" w:rsidP="00EA7E93">
      <w:pPr>
        <w:tabs>
          <w:tab w:val="left" w:pos="142"/>
        </w:tabs>
        <w:spacing w:after="0"/>
        <w:ind w:left="993" w:hanging="567"/>
        <w:jc w:val="both"/>
        <w:rPr>
          <w:sz w:val="24"/>
          <w:szCs w:val="24"/>
        </w:rPr>
      </w:pPr>
    </w:p>
    <w:p w14:paraId="7BA8450F" w14:textId="77777777" w:rsidR="0004116E" w:rsidRPr="00EA7E93" w:rsidRDefault="0004116E" w:rsidP="00EA7E93">
      <w:pPr>
        <w:pStyle w:val="Prrafodelista"/>
        <w:tabs>
          <w:tab w:val="left" w:pos="142"/>
        </w:tabs>
        <w:spacing w:after="0"/>
        <w:ind w:left="993" w:hanging="567"/>
        <w:jc w:val="both"/>
        <w:rPr>
          <w:sz w:val="24"/>
          <w:szCs w:val="24"/>
        </w:rPr>
      </w:pPr>
    </w:p>
    <w:p w14:paraId="7BA84510" w14:textId="77777777" w:rsidR="0004116E" w:rsidRPr="00EA7E93" w:rsidRDefault="0004116E" w:rsidP="00EA7E93">
      <w:pPr>
        <w:pStyle w:val="Prrafodelista"/>
        <w:tabs>
          <w:tab w:val="left" w:pos="142"/>
        </w:tabs>
        <w:spacing w:after="0"/>
        <w:ind w:left="993" w:hanging="567"/>
        <w:jc w:val="both"/>
        <w:rPr>
          <w:sz w:val="24"/>
          <w:szCs w:val="24"/>
        </w:rPr>
      </w:pPr>
    </w:p>
    <w:p w14:paraId="7BA84511" w14:textId="77777777" w:rsidR="0004116E" w:rsidRPr="00EA7E93" w:rsidRDefault="0004116E" w:rsidP="00EA7E93">
      <w:pPr>
        <w:tabs>
          <w:tab w:val="left" w:pos="142"/>
        </w:tabs>
        <w:ind w:left="993" w:hanging="567"/>
        <w:jc w:val="both"/>
        <w:rPr>
          <w:rFonts w:eastAsiaTheme="majorEastAsia" w:cstheme="majorBidi"/>
          <w:b/>
          <w:bCs/>
          <w:color w:val="365F91" w:themeColor="accent1" w:themeShade="BF"/>
          <w:sz w:val="24"/>
          <w:szCs w:val="24"/>
        </w:rPr>
      </w:pPr>
      <w:r w:rsidRPr="00EA7E93">
        <w:rPr>
          <w:sz w:val="24"/>
          <w:szCs w:val="24"/>
        </w:rPr>
        <w:br w:type="page"/>
      </w:r>
    </w:p>
    <w:p w14:paraId="7BA84512" w14:textId="77777777" w:rsidR="0004116E" w:rsidRPr="00EA7E93" w:rsidRDefault="0004116E" w:rsidP="00EA7E93">
      <w:pPr>
        <w:pStyle w:val="Ttulo1"/>
        <w:keepLines/>
        <w:numPr>
          <w:ilvl w:val="1"/>
          <w:numId w:val="3"/>
        </w:numPr>
        <w:suppressAutoHyphens w:val="0"/>
        <w:spacing w:before="0" w:after="0" w:line="276" w:lineRule="auto"/>
        <w:ind w:left="993" w:hanging="709"/>
        <w:rPr>
          <w:rFonts w:asciiTheme="minorHAnsi" w:hAnsiTheme="minorHAnsi"/>
          <w:sz w:val="24"/>
          <w:szCs w:val="24"/>
        </w:rPr>
      </w:pPr>
      <w:bookmarkStart w:id="159" w:name="_Toc421528196"/>
      <w:bookmarkStart w:id="160" w:name="_Toc450235637"/>
      <w:r w:rsidRPr="00EA7E93">
        <w:rPr>
          <w:rFonts w:asciiTheme="minorHAnsi" w:hAnsiTheme="minorHAnsi"/>
          <w:sz w:val="24"/>
          <w:szCs w:val="24"/>
        </w:rPr>
        <w:t xml:space="preserve">Instalar extensiones de </w:t>
      </w:r>
      <w:proofErr w:type="spellStart"/>
      <w:r w:rsidRPr="00EA7E93">
        <w:rPr>
          <w:rFonts w:asciiTheme="minorHAnsi" w:hAnsiTheme="minorHAnsi"/>
          <w:sz w:val="24"/>
          <w:szCs w:val="24"/>
        </w:rPr>
        <w:t>Infor</w:t>
      </w:r>
      <w:proofErr w:type="spellEnd"/>
      <w:r w:rsidRPr="00EA7E93">
        <w:rPr>
          <w:rFonts w:asciiTheme="minorHAnsi" w:hAnsiTheme="minorHAnsi"/>
          <w:sz w:val="24"/>
          <w:szCs w:val="24"/>
        </w:rPr>
        <w:t xml:space="preserve"> (</w:t>
      </w:r>
      <w:proofErr w:type="spellStart"/>
      <w:r w:rsidRPr="00EA7E93">
        <w:rPr>
          <w:rFonts w:asciiTheme="minorHAnsi" w:hAnsiTheme="minorHAnsi"/>
          <w:sz w:val="24"/>
          <w:szCs w:val="24"/>
        </w:rPr>
        <w:t>Webtop</w:t>
      </w:r>
      <w:proofErr w:type="spellEnd"/>
      <w:r w:rsidRPr="00EA7E93">
        <w:rPr>
          <w:rFonts w:asciiTheme="minorHAnsi" w:hAnsiTheme="minorHAnsi"/>
          <w:sz w:val="24"/>
          <w:szCs w:val="24"/>
        </w:rPr>
        <w:t>)</w:t>
      </w:r>
      <w:bookmarkEnd w:id="159"/>
      <w:bookmarkEnd w:id="160"/>
    </w:p>
    <w:p w14:paraId="7BA84513" w14:textId="77777777" w:rsidR="0004116E" w:rsidRPr="00EA7E93" w:rsidRDefault="0004116E" w:rsidP="00EA7E93">
      <w:pPr>
        <w:tabs>
          <w:tab w:val="left" w:pos="142"/>
        </w:tabs>
        <w:spacing w:after="0"/>
        <w:ind w:left="993" w:hanging="567"/>
        <w:jc w:val="both"/>
        <w:rPr>
          <w:sz w:val="24"/>
          <w:szCs w:val="24"/>
        </w:rPr>
      </w:pPr>
    </w:p>
    <w:p w14:paraId="7BA84514"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Abrir directorio donde se encuentra el instalador y ejecutar el archivo </w:t>
      </w:r>
      <w:proofErr w:type="spellStart"/>
      <w:r w:rsidRPr="00EA7E93">
        <w:rPr>
          <w:sz w:val="24"/>
          <w:szCs w:val="24"/>
        </w:rPr>
        <w:t>install</w:t>
      </w:r>
      <w:proofErr w:type="spellEnd"/>
    </w:p>
    <w:p w14:paraId="7BA84515" w14:textId="77777777" w:rsidR="0004116E" w:rsidRPr="00EA7E93" w:rsidRDefault="007F0F2B"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C2" wp14:editId="7BA847C3">
            <wp:extent cx="5612130" cy="395224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612130" cy="3952240"/>
                    </a:xfrm>
                    <a:prstGeom prst="rect">
                      <a:avLst/>
                    </a:prstGeom>
                  </pic:spPr>
                </pic:pic>
              </a:graphicData>
            </a:graphic>
          </wp:inline>
        </w:drawing>
      </w:r>
    </w:p>
    <w:p w14:paraId="7BA84516" w14:textId="77777777" w:rsidR="0004116E" w:rsidRPr="00EA7E93" w:rsidRDefault="0004116E" w:rsidP="00EA7E93">
      <w:pPr>
        <w:pStyle w:val="Prrafodelista"/>
        <w:tabs>
          <w:tab w:val="left" w:pos="142"/>
        </w:tabs>
        <w:spacing w:after="0"/>
        <w:ind w:left="993" w:hanging="567"/>
        <w:jc w:val="both"/>
        <w:rPr>
          <w:sz w:val="24"/>
          <w:szCs w:val="24"/>
        </w:rPr>
      </w:pPr>
    </w:p>
    <w:p w14:paraId="7BA84517"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w:t>
      </w:r>
      <w:proofErr w:type="gramStart"/>
      <w:r w:rsidRPr="00EA7E93">
        <w:rPr>
          <w:sz w:val="24"/>
          <w:szCs w:val="24"/>
        </w:rPr>
        <w:t>Startup</w:t>
      </w:r>
      <w:proofErr w:type="gramEnd"/>
      <w:r w:rsidRPr="00EA7E93">
        <w:rPr>
          <w:sz w:val="24"/>
          <w:szCs w:val="24"/>
        </w:rPr>
        <w:t xml:space="preserve"> </w:t>
      </w:r>
      <w:proofErr w:type="spellStart"/>
      <w:r w:rsidRPr="00EA7E93">
        <w:rPr>
          <w:sz w:val="24"/>
          <w:szCs w:val="24"/>
        </w:rPr>
        <w:t>Installer</w:t>
      </w:r>
      <w:proofErr w:type="spellEnd"/>
      <w:r w:rsidRPr="00EA7E93">
        <w:rPr>
          <w:sz w:val="24"/>
          <w:szCs w:val="24"/>
        </w:rPr>
        <w:t>”</w:t>
      </w:r>
    </w:p>
    <w:p w14:paraId="7BA84518" w14:textId="77777777" w:rsidR="0004116E" w:rsidRPr="00EA7E93" w:rsidRDefault="007F0F2B"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C4" wp14:editId="7BA847C5">
            <wp:extent cx="5612130" cy="2995295"/>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612130" cy="2995295"/>
                    </a:xfrm>
                    <a:prstGeom prst="rect">
                      <a:avLst/>
                    </a:prstGeom>
                  </pic:spPr>
                </pic:pic>
              </a:graphicData>
            </a:graphic>
          </wp:inline>
        </w:drawing>
      </w:r>
    </w:p>
    <w:p w14:paraId="7BA84519" w14:textId="77777777" w:rsidR="0004116E" w:rsidRPr="00EA7E93" w:rsidRDefault="0004116E" w:rsidP="00EA7E93">
      <w:pPr>
        <w:pStyle w:val="Prrafodelista"/>
        <w:tabs>
          <w:tab w:val="left" w:pos="142"/>
        </w:tabs>
        <w:spacing w:after="0"/>
        <w:ind w:left="993" w:hanging="567"/>
        <w:jc w:val="both"/>
        <w:rPr>
          <w:sz w:val="24"/>
          <w:szCs w:val="24"/>
        </w:rPr>
      </w:pPr>
    </w:p>
    <w:p w14:paraId="7BA8451A"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Run</w:t>
      </w:r>
    </w:p>
    <w:p w14:paraId="7BA8451B" w14:textId="77777777" w:rsidR="0004116E" w:rsidRPr="00EA7E93" w:rsidRDefault="007F0F2B"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C6" wp14:editId="7BA847C7">
            <wp:extent cx="5612130" cy="2995295"/>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612130" cy="2995295"/>
                    </a:xfrm>
                    <a:prstGeom prst="rect">
                      <a:avLst/>
                    </a:prstGeom>
                  </pic:spPr>
                </pic:pic>
              </a:graphicData>
            </a:graphic>
          </wp:inline>
        </w:drawing>
      </w:r>
    </w:p>
    <w:p w14:paraId="7BA8451C" w14:textId="77777777" w:rsidR="0004116E" w:rsidRPr="00EA7E93" w:rsidRDefault="0004116E" w:rsidP="00EA7E93">
      <w:pPr>
        <w:pStyle w:val="Prrafodelista"/>
        <w:tabs>
          <w:tab w:val="left" w:pos="142"/>
        </w:tabs>
        <w:spacing w:after="0"/>
        <w:ind w:left="993" w:hanging="567"/>
        <w:jc w:val="both"/>
        <w:rPr>
          <w:sz w:val="24"/>
          <w:szCs w:val="24"/>
        </w:rPr>
      </w:pPr>
    </w:p>
    <w:p w14:paraId="7BA8451D"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Verificar indicador de avance en la preparación de la instalación</w:t>
      </w:r>
    </w:p>
    <w:p w14:paraId="7BA8451E" w14:textId="77777777" w:rsidR="0004116E" w:rsidRPr="00EA7E93" w:rsidRDefault="007F0F2B"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C8" wp14:editId="7BA847C9">
            <wp:extent cx="4343400" cy="200977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343400" cy="2009775"/>
                    </a:xfrm>
                    <a:prstGeom prst="rect">
                      <a:avLst/>
                    </a:prstGeom>
                  </pic:spPr>
                </pic:pic>
              </a:graphicData>
            </a:graphic>
          </wp:inline>
        </w:drawing>
      </w:r>
    </w:p>
    <w:p w14:paraId="7BA8451F" w14:textId="77777777" w:rsidR="0004116E" w:rsidRPr="00EA7E93" w:rsidRDefault="0004116E" w:rsidP="00EA7E93">
      <w:pPr>
        <w:pStyle w:val="Prrafodelista"/>
        <w:tabs>
          <w:tab w:val="left" w:pos="142"/>
        </w:tabs>
        <w:spacing w:after="0"/>
        <w:ind w:left="993" w:hanging="567"/>
        <w:jc w:val="both"/>
        <w:rPr>
          <w:sz w:val="24"/>
          <w:szCs w:val="24"/>
        </w:rPr>
      </w:pPr>
    </w:p>
    <w:p w14:paraId="7BA84520"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Next</w:t>
      </w:r>
    </w:p>
    <w:p w14:paraId="7BA84521" w14:textId="77777777" w:rsidR="0004116E" w:rsidRPr="00EA7E93" w:rsidRDefault="007F0F2B"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CA" wp14:editId="7BA847CB">
            <wp:extent cx="5612130" cy="440944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612130" cy="4409440"/>
                    </a:xfrm>
                    <a:prstGeom prst="rect">
                      <a:avLst/>
                    </a:prstGeom>
                  </pic:spPr>
                </pic:pic>
              </a:graphicData>
            </a:graphic>
          </wp:inline>
        </w:drawing>
      </w:r>
    </w:p>
    <w:p w14:paraId="7BA84522" w14:textId="77777777" w:rsidR="00C16AE1" w:rsidRPr="00EA7E93" w:rsidRDefault="00C16AE1" w:rsidP="00EA7E93">
      <w:pPr>
        <w:pStyle w:val="Prrafodelista"/>
        <w:tabs>
          <w:tab w:val="left" w:pos="142"/>
        </w:tabs>
        <w:spacing w:after="0"/>
        <w:ind w:left="993" w:hanging="567"/>
        <w:jc w:val="both"/>
        <w:rPr>
          <w:sz w:val="24"/>
          <w:szCs w:val="24"/>
        </w:rPr>
      </w:pPr>
    </w:p>
    <w:p w14:paraId="7BA84523" w14:textId="77777777" w:rsidR="00A85F92" w:rsidRPr="00EA7E93" w:rsidRDefault="00A85F92" w:rsidP="00EA7E93">
      <w:pPr>
        <w:jc w:val="both"/>
        <w:rPr>
          <w:sz w:val="24"/>
          <w:szCs w:val="24"/>
        </w:rPr>
      </w:pPr>
      <w:r w:rsidRPr="00EA7E93">
        <w:rPr>
          <w:sz w:val="24"/>
          <w:szCs w:val="24"/>
        </w:rPr>
        <w:br w:type="page"/>
      </w:r>
    </w:p>
    <w:p w14:paraId="7BA84524"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Seleccionar la opción </w:t>
      </w:r>
      <w:proofErr w:type="spellStart"/>
      <w:r w:rsidRPr="00EA7E93">
        <w:rPr>
          <w:sz w:val="24"/>
          <w:szCs w:val="24"/>
        </w:rPr>
        <w:t>Custom</w:t>
      </w:r>
      <w:proofErr w:type="spellEnd"/>
      <w:r w:rsidRPr="00EA7E93">
        <w:rPr>
          <w:sz w:val="24"/>
          <w:szCs w:val="24"/>
        </w:rPr>
        <w:t>, presionar Next</w:t>
      </w:r>
    </w:p>
    <w:p w14:paraId="7BA84525" w14:textId="77777777" w:rsidR="0004116E" w:rsidRPr="00EA7E93" w:rsidRDefault="007F0F2B"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CC" wp14:editId="7BA847CD">
            <wp:extent cx="5612130" cy="440944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612130" cy="4409440"/>
                    </a:xfrm>
                    <a:prstGeom prst="rect">
                      <a:avLst/>
                    </a:prstGeom>
                  </pic:spPr>
                </pic:pic>
              </a:graphicData>
            </a:graphic>
          </wp:inline>
        </w:drawing>
      </w:r>
    </w:p>
    <w:p w14:paraId="7BA84526" w14:textId="77777777" w:rsidR="0004116E" w:rsidRPr="00EA7E93" w:rsidRDefault="0004116E" w:rsidP="00EA7E93">
      <w:pPr>
        <w:pStyle w:val="Prrafodelista"/>
        <w:tabs>
          <w:tab w:val="left" w:pos="142"/>
        </w:tabs>
        <w:spacing w:after="0"/>
        <w:ind w:left="993" w:hanging="567"/>
        <w:jc w:val="both"/>
        <w:rPr>
          <w:sz w:val="24"/>
          <w:szCs w:val="24"/>
        </w:rPr>
      </w:pPr>
    </w:p>
    <w:p w14:paraId="7BA84527" w14:textId="77777777" w:rsidR="00A85F92" w:rsidRPr="00EA7E93" w:rsidRDefault="00A85F92" w:rsidP="00EA7E93">
      <w:pPr>
        <w:jc w:val="both"/>
        <w:rPr>
          <w:sz w:val="24"/>
          <w:szCs w:val="24"/>
        </w:rPr>
      </w:pPr>
      <w:r w:rsidRPr="00EA7E93">
        <w:rPr>
          <w:sz w:val="24"/>
          <w:szCs w:val="24"/>
        </w:rPr>
        <w:br w:type="page"/>
      </w:r>
    </w:p>
    <w:p w14:paraId="7BA84528"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Ingresar el directorio</w:t>
      </w:r>
      <w:r w:rsidR="00612F0A" w:rsidRPr="00EA7E93">
        <w:rPr>
          <w:sz w:val="24"/>
          <w:szCs w:val="24"/>
        </w:rPr>
        <w:t xml:space="preserve"> del </w:t>
      </w:r>
      <w:r w:rsidR="008E5AB4" w:rsidRPr="00EA7E93">
        <w:rPr>
          <w:sz w:val="24"/>
          <w:szCs w:val="24"/>
        </w:rPr>
        <w:t>$</w:t>
      </w:r>
      <w:r w:rsidR="00612F0A" w:rsidRPr="00EA7E93">
        <w:rPr>
          <w:sz w:val="24"/>
          <w:szCs w:val="24"/>
        </w:rPr>
        <w:t>{ESE}</w:t>
      </w:r>
      <w:r w:rsidRPr="00EA7E93">
        <w:rPr>
          <w:sz w:val="24"/>
          <w:szCs w:val="24"/>
        </w:rPr>
        <w:t xml:space="preserve"> donde se instalará la herramienta, presionar Next</w:t>
      </w:r>
    </w:p>
    <w:p w14:paraId="7BA84529" w14:textId="77777777" w:rsidR="0004116E" w:rsidRPr="00EA7E93" w:rsidRDefault="007F0F2B"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CE" wp14:editId="7BA847CF">
            <wp:extent cx="5612130" cy="440944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612130" cy="4409440"/>
                    </a:xfrm>
                    <a:prstGeom prst="rect">
                      <a:avLst/>
                    </a:prstGeom>
                  </pic:spPr>
                </pic:pic>
              </a:graphicData>
            </a:graphic>
          </wp:inline>
        </w:drawing>
      </w:r>
    </w:p>
    <w:p w14:paraId="7BA8452A" w14:textId="77777777" w:rsidR="0004116E" w:rsidRPr="00EA7E93" w:rsidRDefault="0004116E" w:rsidP="00EA7E93">
      <w:pPr>
        <w:pStyle w:val="Prrafodelista"/>
        <w:tabs>
          <w:tab w:val="left" w:pos="142"/>
        </w:tabs>
        <w:spacing w:after="0"/>
        <w:ind w:left="993" w:hanging="567"/>
        <w:jc w:val="both"/>
        <w:rPr>
          <w:sz w:val="24"/>
          <w:szCs w:val="24"/>
        </w:rPr>
      </w:pPr>
    </w:p>
    <w:p w14:paraId="7BA8452B" w14:textId="77777777" w:rsidR="00A85F92" w:rsidRPr="00EA7E93" w:rsidRDefault="00A85F92" w:rsidP="00EA7E93">
      <w:pPr>
        <w:jc w:val="both"/>
        <w:rPr>
          <w:sz w:val="24"/>
          <w:szCs w:val="24"/>
        </w:rPr>
      </w:pPr>
      <w:r w:rsidRPr="00EA7E93">
        <w:rPr>
          <w:sz w:val="24"/>
          <w:szCs w:val="24"/>
        </w:rPr>
        <w:br w:type="page"/>
      </w:r>
    </w:p>
    <w:p w14:paraId="7BA8452C"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Seleccionar las opciones que se desea instalar, presionar Next</w:t>
      </w:r>
    </w:p>
    <w:p w14:paraId="7BA8452D" w14:textId="77777777" w:rsidR="0004116E" w:rsidRPr="00EA7E93" w:rsidRDefault="007F0F2B"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D0" wp14:editId="7BA847D1">
            <wp:extent cx="5612130" cy="440944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612130" cy="4409440"/>
                    </a:xfrm>
                    <a:prstGeom prst="rect">
                      <a:avLst/>
                    </a:prstGeom>
                  </pic:spPr>
                </pic:pic>
              </a:graphicData>
            </a:graphic>
          </wp:inline>
        </w:drawing>
      </w:r>
    </w:p>
    <w:p w14:paraId="7BA8452E" w14:textId="77777777" w:rsidR="0004116E" w:rsidRPr="00EA7E93" w:rsidRDefault="0004116E" w:rsidP="00EA7E93">
      <w:pPr>
        <w:pStyle w:val="Prrafodelista"/>
        <w:tabs>
          <w:tab w:val="left" w:pos="142"/>
        </w:tabs>
        <w:spacing w:after="0"/>
        <w:ind w:left="993" w:hanging="567"/>
        <w:jc w:val="both"/>
        <w:rPr>
          <w:sz w:val="24"/>
          <w:szCs w:val="24"/>
        </w:rPr>
      </w:pPr>
    </w:p>
    <w:p w14:paraId="7BA8452F" w14:textId="77777777" w:rsidR="00A85F92" w:rsidRPr="00EA7E93" w:rsidRDefault="00A85F92" w:rsidP="00EA7E93">
      <w:pPr>
        <w:jc w:val="both"/>
        <w:rPr>
          <w:sz w:val="24"/>
          <w:szCs w:val="24"/>
        </w:rPr>
      </w:pPr>
      <w:r w:rsidRPr="00EA7E93">
        <w:rPr>
          <w:sz w:val="24"/>
          <w:szCs w:val="24"/>
        </w:rPr>
        <w:br w:type="page"/>
      </w:r>
    </w:p>
    <w:p w14:paraId="7BA84530"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Usar la máquina virtual que por defecto da la instalación, presionar Next</w:t>
      </w:r>
    </w:p>
    <w:p w14:paraId="7BA84531" w14:textId="77777777" w:rsidR="0004116E" w:rsidRPr="00EA7E93" w:rsidRDefault="00BA1DA6"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D2" wp14:editId="7BA847D3">
            <wp:extent cx="5612130" cy="44094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612130" cy="4409440"/>
                    </a:xfrm>
                    <a:prstGeom prst="rect">
                      <a:avLst/>
                    </a:prstGeom>
                  </pic:spPr>
                </pic:pic>
              </a:graphicData>
            </a:graphic>
          </wp:inline>
        </w:drawing>
      </w:r>
    </w:p>
    <w:p w14:paraId="7BA84532" w14:textId="77777777" w:rsidR="0004116E" w:rsidRPr="00EA7E93" w:rsidRDefault="0004116E" w:rsidP="00EA7E93">
      <w:pPr>
        <w:pStyle w:val="Prrafodelista"/>
        <w:tabs>
          <w:tab w:val="left" w:pos="142"/>
        </w:tabs>
        <w:spacing w:after="0"/>
        <w:ind w:left="993" w:hanging="567"/>
        <w:jc w:val="both"/>
        <w:rPr>
          <w:sz w:val="24"/>
          <w:szCs w:val="24"/>
        </w:rPr>
      </w:pPr>
      <w:r w:rsidRPr="00EA7E93">
        <w:rPr>
          <w:sz w:val="24"/>
          <w:szCs w:val="24"/>
        </w:rPr>
        <w:t>Nota: Verificar que el directorio donde se esté apuntando sea el indicado previamente para la instalación.</w:t>
      </w:r>
    </w:p>
    <w:p w14:paraId="7BA84533" w14:textId="77777777" w:rsidR="00E93711" w:rsidRPr="00EA7E93" w:rsidRDefault="00E93711" w:rsidP="00EA7E93">
      <w:pPr>
        <w:pStyle w:val="Prrafodelista"/>
        <w:tabs>
          <w:tab w:val="left" w:pos="142"/>
        </w:tabs>
        <w:spacing w:after="0"/>
        <w:ind w:left="993" w:hanging="567"/>
        <w:jc w:val="both"/>
        <w:rPr>
          <w:sz w:val="24"/>
          <w:szCs w:val="24"/>
        </w:rPr>
      </w:pPr>
    </w:p>
    <w:p w14:paraId="7BA84534" w14:textId="77777777" w:rsidR="00A85F92" w:rsidRPr="00EA7E93" w:rsidRDefault="00A85F92" w:rsidP="00EA7E93">
      <w:pPr>
        <w:jc w:val="both"/>
        <w:rPr>
          <w:sz w:val="24"/>
          <w:szCs w:val="24"/>
        </w:rPr>
      </w:pPr>
      <w:r w:rsidRPr="00EA7E93">
        <w:rPr>
          <w:sz w:val="24"/>
          <w:szCs w:val="24"/>
        </w:rPr>
        <w:br w:type="page"/>
      </w:r>
    </w:p>
    <w:p w14:paraId="7BA84535"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Next</w:t>
      </w:r>
    </w:p>
    <w:p w14:paraId="7BA84536" w14:textId="77777777" w:rsidR="0004116E" w:rsidRPr="00EA7E93" w:rsidRDefault="00BA1DA6"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D4" wp14:editId="7BA847D5">
            <wp:extent cx="5612130" cy="440944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612130" cy="4409440"/>
                    </a:xfrm>
                    <a:prstGeom prst="rect">
                      <a:avLst/>
                    </a:prstGeom>
                  </pic:spPr>
                </pic:pic>
              </a:graphicData>
            </a:graphic>
          </wp:inline>
        </w:drawing>
      </w:r>
    </w:p>
    <w:p w14:paraId="7BA84537" w14:textId="77777777" w:rsidR="0004116E" w:rsidRPr="00EA7E93" w:rsidRDefault="0004116E" w:rsidP="00EA7E93">
      <w:pPr>
        <w:pStyle w:val="Prrafodelista"/>
        <w:tabs>
          <w:tab w:val="left" w:pos="142"/>
        </w:tabs>
        <w:spacing w:after="0"/>
        <w:ind w:left="993" w:hanging="567"/>
        <w:jc w:val="both"/>
        <w:rPr>
          <w:sz w:val="24"/>
          <w:szCs w:val="24"/>
        </w:rPr>
      </w:pPr>
      <w:r w:rsidRPr="00EA7E93">
        <w:rPr>
          <w:sz w:val="24"/>
          <w:szCs w:val="24"/>
        </w:rPr>
        <w:t>Nota: Por defecto se mantienen los números de puertos recomendados por la instalación, en caso de querer cambiarlos tomar en cuenta que se tenga acceso al puerto indicando.</w:t>
      </w:r>
    </w:p>
    <w:p w14:paraId="7BA84538" w14:textId="77777777" w:rsidR="0004116E" w:rsidRPr="00EA7E93" w:rsidRDefault="0004116E" w:rsidP="00EA7E93">
      <w:pPr>
        <w:pStyle w:val="Prrafodelista"/>
        <w:tabs>
          <w:tab w:val="left" w:pos="142"/>
        </w:tabs>
        <w:spacing w:after="0"/>
        <w:ind w:left="993" w:hanging="567"/>
        <w:jc w:val="both"/>
        <w:rPr>
          <w:sz w:val="24"/>
          <w:szCs w:val="24"/>
        </w:rPr>
      </w:pPr>
    </w:p>
    <w:p w14:paraId="7BA84539" w14:textId="77777777" w:rsidR="00A85F92" w:rsidRPr="00EA7E93" w:rsidRDefault="00A85F92" w:rsidP="00EA7E93">
      <w:pPr>
        <w:jc w:val="both"/>
        <w:rPr>
          <w:sz w:val="24"/>
          <w:szCs w:val="24"/>
        </w:rPr>
      </w:pPr>
      <w:r w:rsidRPr="00EA7E93">
        <w:rPr>
          <w:sz w:val="24"/>
          <w:szCs w:val="24"/>
        </w:rPr>
        <w:br w:type="page"/>
      </w:r>
    </w:p>
    <w:p w14:paraId="7BA8453A"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Next</w:t>
      </w:r>
    </w:p>
    <w:p w14:paraId="7BA8453B" w14:textId="77777777" w:rsidR="0004116E" w:rsidRPr="00EA7E93" w:rsidRDefault="00BA1DA6"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D6" wp14:editId="7BA847D7">
            <wp:extent cx="5612130" cy="440944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612130" cy="4409440"/>
                    </a:xfrm>
                    <a:prstGeom prst="rect">
                      <a:avLst/>
                    </a:prstGeom>
                  </pic:spPr>
                </pic:pic>
              </a:graphicData>
            </a:graphic>
          </wp:inline>
        </w:drawing>
      </w:r>
    </w:p>
    <w:p w14:paraId="7BA8453C" w14:textId="77777777" w:rsidR="0004116E" w:rsidRPr="00EA7E93" w:rsidRDefault="0004116E" w:rsidP="00EA7E93">
      <w:pPr>
        <w:pStyle w:val="Prrafodelista"/>
        <w:tabs>
          <w:tab w:val="left" w:pos="142"/>
        </w:tabs>
        <w:spacing w:after="0"/>
        <w:ind w:left="993" w:hanging="567"/>
        <w:jc w:val="both"/>
        <w:rPr>
          <w:sz w:val="24"/>
          <w:szCs w:val="24"/>
        </w:rPr>
      </w:pPr>
    </w:p>
    <w:p w14:paraId="7BA8453D" w14:textId="77777777" w:rsidR="00A85F92" w:rsidRPr="00EA7E93" w:rsidRDefault="00A85F92" w:rsidP="00EA7E93">
      <w:pPr>
        <w:jc w:val="both"/>
        <w:rPr>
          <w:sz w:val="24"/>
          <w:szCs w:val="24"/>
        </w:rPr>
      </w:pPr>
      <w:r w:rsidRPr="00EA7E93">
        <w:rPr>
          <w:sz w:val="24"/>
          <w:szCs w:val="24"/>
        </w:rPr>
        <w:br w:type="page"/>
      </w:r>
    </w:p>
    <w:p w14:paraId="7BA8453E"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Ingresar contraseña a usar para el administrador del </w:t>
      </w:r>
      <w:proofErr w:type="spellStart"/>
      <w:r w:rsidRPr="00EA7E93">
        <w:rPr>
          <w:sz w:val="24"/>
          <w:szCs w:val="24"/>
        </w:rPr>
        <w:t>Webtop</w:t>
      </w:r>
      <w:proofErr w:type="spellEnd"/>
    </w:p>
    <w:p w14:paraId="7BA8453F" w14:textId="77777777" w:rsidR="0004116E" w:rsidRPr="00EA7E93" w:rsidRDefault="00BA1DA6"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D8" wp14:editId="7BA847D9">
            <wp:extent cx="5612130" cy="440944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612130" cy="4409440"/>
                    </a:xfrm>
                    <a:prstGeom prst="rect">
                      <a:avLst/>
                    </a:prstGeom>
                  </pic:spPr>
                </pic:pic>
              </a:graphicData>
            </a:graphic>
          </wp:inline>
        </w:drawing>
      </w:r>
    </w:p>
    <w:p w14:paraId="7BA84540" w14:textId="77777777" w:rsidR="0004116E" w:rsidRPr="00EA7E93" w:rsidRDefault="0004116E" w:rsidP="00EA7E93">
      <w:pPr>
        <w:pStyle w:val="Prrafodelista"/>
        <w:tabs>
          <w:tab w:val="left" w:pos="142"/>
        </w:tabs>
        <w:spacing w:after="0"/>
        <w:ind w:left="993" w:hanging="567"/>
        <w:jc w:val="both"/>
        <w:rPr>
          <w:sz w:val="24"/>
          <w:szCs w:val="24"/>
        </w:rPr>
      </w:pPr>
      <w:r w:rsidRPr="00EA7E93">
        <w:rPr>
          <w:sz w:val="24"/>
          <w:szCs w:val="24"/>
        </w:rPr>
        <w:t xml:space="preserve">Nota: Se recomienda una contraseña </w:t>
      </w:r>
      <w:r w:rsidR="00792D0F" w:rsidRPr="00EA7E93">
        <w:rPr>
          <w:sz w:val="24"/>
          <w:szCs w:val="24"/>
        </w:rPr>
        <w:t xml:space="preserve">que no sea </w:t>
      </w:r>
      <w:r w:rsidRPr="00EA7E93">
        <w:rPr>
          <w:sz w:val="24"/>
          <w:szCs w:val="24"/>
        </w:rPr>
        <w:t>común entre las instalaciones que se realizaron previamente</w:t>
      </w:r>
      <w:r w:rsidR="00792D0F" w:rsidRPr="00EA7E93">
        <w:rPr>
          <w:sz w:val="24"/>
          <w:szCs w:val="24"/>
        </w:rPr>
        <w:t xml:space="preserve">, ya que la contraseña se guarda de forma legible en el archivo </w:t>
      </w:r>
      <w:proofErr w:type="spellStart"/>
      <w:r w:rsidR="00792D0F" w:rsidRPr="00EA7E93">
        <w:rPr>
          <w:sz w:val="24"/>
          <w:szCs w:val="24"/>
        </w:rPr>
        <w:t>webtop</w:t>
      </w:r>
      <w:proofErr w:type="spellEnd"/>
      <w:r w:rsidR="00792D0F" w:rsidRPr="00EA7E93">
        <w:rPr>
          <w:sz w:val="24"/>
          <w:szCs w:val="24"/>
        </w:rPr>
        <w:t xml:space="preserve"> que se encuentra en la ruta ${ESE}\apache-tomcat-5.5.23\</w:t>
      </w:r>
      <w:proofErr w:type="spellStart"/>
      <w:r w:rsidR="00792D0F" w:rsidRPr="00EA7E93">
        <w:rPr>
          <w:sz w:val="24"/>
          <w:szCs w:val="24"/>
        </w:rPr>
        <w:t>conf</w:t>
      </w:r>
      <w:proofErr w:type="spellEnd"/>
      <w:r w:rsidR="00792D0F" w:rsidRPr="00EA7E93">
        <w:rPr>
          <w:sz w:val="24"/>
          <w:szCs w:val="24"/>
        </w:rPr>
        <w:t>\Catalina\localhost</w:t>
      </w:r>
      <w:r w:rsidRPr="00EA7E93">
        <w:rPr>
          <w:sz w:val="24"/>
          <w:szCs w:val="24"/>
        </w:rPr>
        <w:t>.</w:t>
      </w:r>
      <w:r w:rsidR="00792D0F" w:rsidRPr="00EA7E93">
        <w:rPr>
          <w:sz w:val="24"/>
          <w:szCs w:val="24"/>
        </w:rPr>
        <w:t xml:space="preserve"> En caso de dejar la contraseña por defecto sería </w:t>
      </w:r>
      <w:proofErr w:type="spellStart"/>
      <w:r w:rsidR="00792D0F" w:rsidRPr="00EA7E93">
        <w:rPr>
          <w:sz w:val="24"/>
          <w:szCs w:val="24"/>
        </w:rPr>
        <w:t>webtop</w:t>
      </w:r>
      <w:proofErr w:type="spellEnd"/>
    </w:p>
    <w:p w14:paraId="7BA84541" w14:textId="77777777" w:rsidR="0004116E" w:rsidRPr="00EA7E93" w:rsidRDefault="0004116E" w:rsidP="00EA7E93">
      <w:pPr>
        <w:pStyle w:val="Prrafodelista"/>
        <w:tabs>
          <w:tab w:val="left" w:pos="142"/>
        </w:tabs>
        <w:spacing w:after="0"/>
        <w:ind w:left="993" w:hanging="567"/>
        <w:jc w:val="both"/>
        <w:rPr>
          <w:sz w:val="24"/>
          <w:szCs w:val="24"/>
        </w:rPr>
      </w:pPr>
    </w:p>
    <w:p w14:paraId="7BA84542" w14:textId="77777777" w:rsidR="00A85F92" w:rsidRPr="00EA7E93" w:rsidRDefault="00A85F92" w:rsidP="00EA7E93">
      <w:pPr>
        <w:jc w:val="both"/>
        <w:rPr>
          <w:sz w:val="24"/>
          <w:szCs w:val="24"/>
        </w:rPr>
      </w:pPr>
      <w:r w:rsidRPr="00EA7E93">
        <w:rPr>
          <w:sz w:val="24"/>
          <w:szCs w:val="24"/>
        </w:rPr>
        <w:br w:type="page"/>
      </w:r>
    </w:p>
    <w:p w14:paraId="7BA84543"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Ingresar datos requeridos, presionar Next</w:t>
      </w:r>
    </w:p>
    <w:p w14:paraId="7BA84544" w14:textId="77777777" w:rsidR="0004116E" w:rsidRPr="00EA7E93" w:rsidRDefault="00BA1DA6"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DA" wp14:editId="7BA847DB">
            <wp:extent cx="5612130" cy="440944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12130" cy="4409440"/>
                    </a:xfrm>
                    <a:prstGeom prst="rect">
                      <a:avLst/>
                    </a:prstGeom>
                  </pic:spPr>
                </pic:pic>
              </a:graphicData>
            </a:graphic>
          </wp:inline>
        </w:drawing>
      </w:r>
    </w:p>
    <w:p w14:paraId="7BA84545" w14:textId="77777777" w:rsidR="0004116E" w:rsidRPr="00EA7E93" w:rsidRDefault="0004116E" w:rsidP="00EA7E93">
      <w:pPr>
        <w:pStyle w:val="Prrafodelista"/>
        <w:tabs>
          <w:tab w:val="left" w:pos="142"/>
        </w:tabs>
        <w:spacing w:after="0"/>
        <w:ind w:left="993" w:hanging="567"/>
        <w:jc w:val="both"/>
        <w:rPr>
          <w:sz w:val="24"/>
          <w:szCs w:val="24"/>
        </w:rPr>
      </w:pPr>
    </w:p>
    <w:p w14:paraId="7BA84546" w14:textId="77777777" w:rsidR="00A85F92" w:rsidRPr="00EA7E93" w:rsidRDefault="00A85F92" w:rsidP="00EA7E93">
      <w:pPr>
        <w:jc w:val="both"/>
        <w:rPr>
          <w:sz w:val="24"/>
          <w:szCs w:val="24"/>
        </w:rPr>
      </w:pPr>
      <w:r w:rsidRPr="00EA7E93">
        <w:rPr>
          <w:sz w:val="24"/>
          <w:szCs w:val="24"/>
        </w:rPr>
        <w:br w:type="page"/>
      </w:r>
    </w:p>
    <w:p w14:paraId="7BA84547"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Analizar el resumen de instalación, presionar </w:t>
      </w:r>
      <w:proofErr w:type="spellStart"/>
      <w:r w:rsidRPr="00EA7E93">
        <w:rPr>
          <w:sz w:val="24"/>
          <w:szCs w:val="24"/>
        </w:rPr>
        <w:t>Install</w:t>
      </w:r>
      <w:proofErr w:type="spellEnd"/>
    </w:p>
    <w:p w14:paraId="7BA84548" w14:textId="77777777" w:rsidR="00BA1DA6" w:rsidRPr="00EA7E93" w:rsidRDefault="00BA1DA6" w:rsidP="00EA7E93">
      <w:pPr>
        <w:pStyle w:val="Prrafodelista"/>
        <w:tabs>
          <w:tab w:val="left" w:pos="142"/>
        </w:tabs>
        <w:spacing w:after="0"/>
        <w:ind w:left="993"/>
        <w:jc w:val="both"/>
        <w:rPr>
          <w:sz w:val="24"/>
          <w:szCs w:val="24"/>
        </w:rPr>
      </w:pPr>
      <w:r w:rsidRPr="00EA7E93">
        <w:rPr>
          <w:noProof/>
          <w:sz w:val="24"/>
          <w:szCs w:val="24"/>
          <w:lang w:val="es-EC" w:eastAsia="es-EC"/>
        </w:rPr>
        <w:drawing>
          <wp:inline distT="0" distB="0" distL="0" distR="0" wp14:anchorId="7BA847DC" wp14:editId="7BA847DD">
            <wp:extent cx="5612130" cy="4409440"/>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612130" cy="4409440"/>
                    </a:xfrm>
                    <a:prstGeom prst="rect">
                      <a:avLst/>
                    </a:prstGeom>
                  </pic:spPr>
                </pic:pic>
              </a:graphicData>
            </a:graphic>
          </wp:inline>
        </w:drawing>
      </w:r>
    </w:p>
    <w:p w14:paraId="7BA84549" w14:textId="77777777" w:rsidR="0004116E" w:rsidRPr="00EA7E93" w:rsidRDefault="0004116E" w:rsidP="00EA7E93">
      <w:pPr>
        <w:pStyle w:val="Prrafodelista"/>
        <w:tabs>
          <w:tab w:val="left" w:pos="142"/>
        </w:tabs>
        <w:spacing w:after="0"/>
        <w:ind w:left="993" w:hanging="567"/>
        <w:jc w:val="both"/>
        <w:rPr>
          <w:sz w:val="24"/>
          <w:szCs w:val="24"/>
        </w:rPr>
      </w:pPr>
    </w:p>
    <w:p w14:paraId="7BA8454A" w14:textId="77777777" w:rsidR="00A85F92" w:rsidRPr="00EA7E93" w:rsidRDefault="00A85F92" w:rsidP="00EA7E93">
      <w:pPr>
        <w:jc w:val="both"/>
        <w:rPr>
          <w:sz w:val="24"/>
          <w:szCs w:val="24"/>
        </w:rPr>
      </w:pPr>
      <w:r w:rsidRPr="00EA7E93">
        <w:rPr>
          <w:sz w:val="24"/>
          <w:szCs w:val="24"/>
        </w:rPr>
        <w:br w:type="page"/>
      </w:r>
    </w:p>
    <w:p w14:paraId="7BA8454B"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Next</w:t>
      </w:r>
    </w:p>
    <w:p w14:paraId="7BA8454C" w14:textId="77777777" w:rsidR="0004116E" w:rsidRPr="00EA7E93" w:rsidRDefault="00BA1DA6"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DE" wp14:editId="7BA847DF">
            <wp:extent cx="5612130" cy="4409440"/>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612130" cy="4409440"/>
                    </a:xfrm>
                    <a:prstGeom prst="rect">
                      <a:avLst/>
                    </a:prstGeom>
                  </pic:spPr>
                </pic:pic>
              </a:graphicData>
            </a:graphic>
          </wp:inline>
        </w:drawing>
      </w:r>
    </w:p>
    <w:p w14:paraId="7BA8454D" w14:textId="77777777" w:rsidR="0004116E" w:rsidRPr="00EA7E93" w:rsidRDefault="0004116E" w:rsidP="00EA7E93">
      <w:pPr>
        <w:pStyle w:val="Prrafodelista"/>
        <w:tabs>
          <w:tab w:val="left" w:pos="142"/>
        </w:tabs>
        <w:spacing w:after="0"/>
        <w:ind w:left="993" w:hanging="567"/>
        <w:jc w:val="both"/>
        <w:rPr>
          <w:sz w:val="24"/>
          <w:szCs w:val="24"/>
        </w:rPr>
      </w:pPr>
    </w:p>
    <w:p w14:paraId="7BA8454E" w14:textId="77777777" w:rsidR="00A85F92" w:rsidRPr="00EA7E93" w:rsidRDefault="00A85F92" w:rsidP="00EA7E93">
      <w:pPr>
        <w:jc w:val="both"/>
        <w:rPr>
          <w:sz w:val="24"/>
          <w:szCs w:val="24"/>
        </w:rPr>
      </w:pPr>
      <w:r w:rsidRPr="00EA7E93">
        <w:rPr>
          <w:sz w:val="24"/>
          <w:szCs w:val="24"/>
        </w:rPr>
        <w:br w:type="page"/>
      </w:r>
    </w:p>
    <w:p w14:paraId="7BA8454F"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Done</w:t>
      </w:r>
    </w:p>
    <w:p w14:paraId="7BA84550" w14:textId="77777777" w:rsidR="0004116E" w:rsidRPr="00EA7E93" w:rsidRDefault="00BA1DA6"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E0" wp14:editId="7BA847E1">
            <wp:extent cx="5612130" cy="4409440"/>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612130" cy="4409440"/>
                    </a:xfrm>
                    <a:prstGeom prst="rect">
                      <a:avLst/>
                    </a:prstGeom>
                  </pic:spPr>
                </pic:pic>
              </a:graphicData>
            </a:graphic>
          </wp:inline>
        </w:drawing>
      </w:r>
    </w:p>
    <w:p w14:paraId="7BA84551" w14:textId="77777777" w:rsidR="0004116E" w:rsidRPr="00EA7E93" w:rsidRDefault="0004116E" w:rsidP="00EA7E93">
      <w:pPr>
        <w:pStyle w:val="Prrafodelista"/>
        <w:tabs>
          <w:tab w:val="left" w:pos="142"/>
        </w:tabs>
        <w:spacing w:after="0"/>
        <w:ind w:left="993" w:hanging="567"/>
        <w:jc w:val="both"/>
        <w:rPr>
          <w:sz w:val="24"/>
          <w:szCs w:val="24"/>
        </w:rPr>
      </w:pPr>
    </w:p>
    <w:p w14:paraId="7BA84552" w14:textId="77777777" w:rsidR="00A85F92" w:rsidRPr="00EA7E93" w:rsidRDefault="00A85F92" w:rsidP="00EA7E93">
      <w:pPr>
        <w:jc w:val="both"/>
        <w:rPr>
          <w:sz w:val="24"/>
          <w:szCs w:val="24"/>
        </w:rPr>
      </w:pPr>
      <w:r w:rsidRPr="00EA7E93">
        <w:rPr>
          <w:sz w:val="24"/>
          <w:szCs w:val="24"/>
        </w:rPr>
        <w:br w:type="page"/>
      </w:r>
    </w:p>
    <w:p w14:paraId="7BA84553"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Verificar el resumen de lo instalado, presionar Done</w:t>
      </w:r>
    </w:p>
    <w:p w14:paraId="7BA84554" w14:textId="77777777" w:rsidR="0004116E" w:rsidRPr="00EA7E93" w:rsidRDefault="007F77FF"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E2" wp14:editId="7BA847E3">
            <wp:extent cx="5612130" cy="4409440"/>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612130" cy="4409440"/>
                    </a:xfrm>
                    <a:prstGeom prst="rect">
                      <a:avLst/>
                    </a:prstGeom>
                  </pic:spPr>
                </pic:pic>
              </a:graphicData>
            </a:graphic>
          </wp:inline>
        </w:drawing>
      </w:r>
    </w:p>
    <w:p w14:paraId="7BA84555" w14:textId="77777777" w:rsidR="0004116E" w:rsidRPr="00EA7E93" w:rsidRDefault="0004116E" w:rsidP="00EA7E93">
      <w:pPr>
        <w:tabs>
          <w:tab w:val="left" w:pos="142"/>
        </w:tabs>
        <w:ind w:left="993" w:hanging="567"/>
        <w:jc w:val="both"/>
        <w:rPr>
          <w:sz w:val="24"/>
          <w:szCs w:val="24"/>
        </w:rPr>
      </w:pPr>
      <w:r w:rsidRPr="00EA7E93">
        <w:rPr>
          <w:b/>
          <w:bCs/>
          <w:sz w:val="24"/>
          <w:szCs w:val="24"/>
        </w:rPr>
        <w:br w:type="page"/>
      </w:r>
    </w:p>
    <w:p w14:paraId="7BA84556" w14:textId="77777777" w:rsidR="0004116E" w:rsidRPr="00EA7E93" w:rsidRDefault="0004116E" w:rsidP="00EA7E93">
      <w:pPr>
        <w:pStyle w:val="Ttulo1"/>
        <w:keepLines/>
        <w:numPr>
          <w:ilvl w:val="1"/>
          <w:numId w:val="3"/>
        </w:numPr>
        <w:suppressAutoHyphens w:val="0"/>
        <w:spacing w:before="0" w:after="0" w:line="276" w:lineRule="auto"/>
        <w:ind w:left="993" w:hanging="709"/>
        <w:rPr>
          <w:rFonts w:asciiTheme="minorHAnsi" w:hAnsiTheme="minorHAnsi"/>
          <w:sz w:val="24"/>
          <w:szCs w:val="24"/>
        </w:rPr>
      </w:pPr>
      <w:bookmarkStart w:id="161" w:name="_Toc421528197"/>
      <w:bookmarkStart w:id="162" w:name="_Toc450235638"/>
      <w:r w:rsidRPr="00EA7E93">
        <w:rPr>
          <w:rFonts w:asciiTheme="minorHAnsi" w:hAnsiTheme="minorHAnsi"/>
          <w:sz w:val="24"/>
          <w:szCs w:val="24"/>
        </w:rPr>
        <w:t xml:space="preserve">Configurar </w:t>
      </w:r>
      <w:proofErr w:type="spellStart"/>
      <w:r w:rsidRPr="00EA7E93">
        <w:rPr>
          <w:rFonts w:asciiTheme="minorHAnsi" w:hAnsiTheme="minorHAnsi"/>
          <w:sz w:val="24"/>
          <w:szCs w:val="24"/>
        </w:rPr>
        <w:t>Webtop</w:t>
      </w:r>
      <w:bookmarkEnd w:id="161"/>
      <w:bookmarkEnd w:id="162"/>
      <w:proofErr w:type="spellEnd"/>
    </w:p>
    <w:p w14:paraId="7BA84557" w14:textId="77777777" w:rsidR="0004116E" w:rsidRPr="00EA7E93" w:rsidRDefault="0004116E" w:rsidP="00EA7E93">
      <w:pPr>
        <w:tabs>
          <w:tab w:val="left" w:pos="142"/>
        </w:tabs>
        <w:spacing w:after="0"/>
        <w:ind w:left="993" w:hanging="567"/>
        <w:jc w:val="both"/>
        <w:rPr>
          <w:sz w:val="24"/>
          <w:szCs w:val="24"/>
        </w:rPr>
      </w:pPr>
    </w:p>
    <w:p w14:paraId="7BA84558" w14:textId="77777777" w:rsidR="0004116E" w:rsidRPr="00EA7E93" w:rsidRDefault="00612F0A"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Ir a la ruta donde se encuentra instalado Apache, </w:t>
      </w:r>
      <w:r w:rsidR="008E5AB4" w:rsidRPr="00EA7E93">
        <w:rPr>
          <w:sz w:val="24"/>
          <w:szCs w:val="24"/>
        </w:rPr>
        <w:t>$</w:t>
      </w:r>
      <w:r w:rsidRPr="00EA7E93">
        <w:rPr>
          <w:sz w:val="24"/>
          <w:szCs w:val="24"/>
        </w:rPr>
        <w:t>{ESE}\apache-tomcat-5.5.23\</w:t>
      </w:r>
      <w:proofErr w:type="spellStart"/>
      <w:r w:rsidRPr="00EA7E93">
        <w:rPr>
          <w:sz w:val="24"/>
          <w:szCs w:val="24"/>
        </w:rPr>
        <w:t>bin</w:t>
      </w:r>
      <w:proofErr w:type="spellEnd"/>
    </w:p>
    <w:p w14:paraId="7BA84559" w14:textId="77777777" w:rsidR="0004116E" w:rsidRPr="00EA7E93" w:rsidRDefault="007F77FF"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E4" wp14:editId="7BA847E5">
            <wp:extent cx="5612130" cy="395224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612130" cy="3952240"/>
                    </a:xfrm>
                    <a:prstGeom prst="rect">
                      <a:avLst/>
                    </a:prstGeom>
                  </pic:spPr>
                </pic:pic>
              </a:graphicData>
            </a:graphic>
          </wp:inline>
        </w:drawing>
      </w:r>
    </w:p>
    <w:p w14:paraId="7BA8455A" w14:textId="77777777" w:rsidR="0004116E" w:rsidRPr="00EA7E93" w:rsidRDefault="0004116E" w:rsidP="00EA7E93">
      <w:pPr>
        <w:pStyle w:val="Prrafodelista"/>
        <w:tabs>
          <w:tab w:val="left" w:pos="142"/>
        </w:tabs>
        <w:spacing w:after="0"/>
        <w:ind w:left="993" w:hanging="567"/>
        <w:jc w:val="both"/>
        <w:rPr>
          <w:sz w:val="24"/>
          <w:szCs w:val="24"/>
        </w:rPr>
      </w:pPr>
    </w:p>
    <w:p w14:paraId="7BA8455B"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Analizar el avance de inicio de servicio de Tomcat, mantener abierta la pantalla</w:t>
      </w:r>
    </w:p>
    <w:p w14:paraId="7BA8455C" w14:textId="77777777" w:rsidR="0004116E" w:rsidRPr="00EA7E93" w:rsidRDefault="007F77FF"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E6" wp14:editId="7BA847E7">
            <wp:extent cx="5612130" cy="284353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612130" cy="2843530"/>
                    </a:xfrm>
                    <a:prstGeom prst="rect">
                      <a:avLst/>
                    </a:prstGeom>
                  </pic:spPr>
                </pic:pic>
              </a:graphicData>
            </a:graphic>
          </wp:inline>
        </w:drawing>
      </w:r>
    </w:p>
    <w:p w14:paraId="7BA8455D" w14:textId="77777777" w:rsidR="0004116E" w:rsidRPr="00EA7E93" w:rsidRDefault="0004116E" w:rsidP="00EA7E93">
      <w:pPr>
        <w:pStyle w:val="Prrafodelista"/>
        <w:tabs>
          <w:tab w:val="left" w:pos="142"/>
        </w:tabs>
        <w:spacing w:after="0"/>
        <w:ind w:left="993" w:hanging="567"/>
        <w:jc w:val="both"/>
        <w:rPr>
          <w:sz w:val="24"/>
          <w:szCs w:val="24"/>
        </w:rPr>
      </w:pPr>
      <w:r w:rsidRPr="00EA7E93">
        <w:rPr>
          <w:sz w:val="24"/>
          <w:szCs w:val="24"/>
        </w:rPr>
        <w:t xml:space="preserve">Nota: Si no inicia correctamente Apache, es necesario modificar el archivo </w:t>
      </w:r>
      <w:proofErr w:type="gramStart"/>
      <w:r w:rsidRPr="00EA7E93">
        <w:rPr>
          <w:sz w:val="24"/>
          <w:szCs w:val="24"/>
        </w:rPr>
        <w:t>server</w:t>
      </w:r>
      <w:proofErr w:type="gramEnd"/>
      <w:r w:rsidRPr="00EA7E93">
        <w:rPr>
          <w:sz w:val="24"/>
          <w:szCs w:val="24"/>
        </w:rPr>
        <w:t xml:space="preserve"> que se encuentra </w:t>
      </w:r>
      <w:r w:rsidR="008E5AB4" w:rsidRPr="00EA7E93">
        <w:rPr>
          <w:sz w:val="24"/>
          <w:szCs w:val="24"/>
        </w:rPr>
        <w:t>$</w:t>
      </w:r>
      <w:r w:rsidR="00612F0A" w:rsidRPr="00EA7E93">
        <w:rPr>
          <w:sz w:val="24"/>
          <w:szCs w:val="24"/>
        </w:rPr>
        <w:t>{E</w:t>
      </w:r>
      <w:r w:rsidR="00853B8C" w:rsidRPr="00EA7E93">
        <w:rPr>
          <w:sz w:val="24"/>
          <w:szCs w:val="24"/>
        </w:rPr>
        <w:t>SE}</w:t>
      </w:r>
      <w:r w:rsidRPr="00EA7E93">
        <w:rPr>
          <w:sz w:val="24"/>
          <w:szCs w:val="24"/>
        </w:rPr>
        <w:t>\apache-tomcat-5.5.23\</w:t>
      </w:r>
      <w:proofErr w:type="spellStart"/>
      <w:r w:rsidRPr="00EA7E93">
        <w:rPr>
          <w:sz w:val="24"/>
          <w:szCs w:val="24"/>
        </w:rPr>
        <w:t>conf</w:t>
      </w:r>
      <w:proofErr w:type="spellEnd"/>
      <w:r w:rsidRPr="00EA7E93">
        <w:rPr>
          <w:sz w:val="24"/>
          <w:szCs w:val="24"/>
        </w:rPr>
        <w:t xml:space="preserve">, en el nodo </w:t>
      </w:r>
      <w:proofErr w:type="spellStart"/>
      <w:r w:rsidRPr="00EA7E93">
        <w:rPr>
          <w:sz w:val="24"/>
          <w:szCs w:val="24"/>
        </w:rPr>
        <w:t>Resource</w:t>
      </w:r>
      <w:proofErr w:type="spellEnd"/>
      <w:r w:rsidRPr="00EA7E93">
        <w:rPr>
          <w:sz w:val="24"/>
          <w:szCs w:val="24"/>
        </w:rPr>
        <w:t xml:space="preserve">, la propiedad </w:t>
      </w:r>
      <w:proofErr w:type="spellStart"/>
      <w:r w:rsidRPr="00EA7E93">
        <w:rPr>
          <w:sz w:val="24"/>
          <w:szCs w:val="24"/>
        </w:rPr>
        <w:t>pathname</w:t>
      </w:r>
      <w:proofErr w:type="spellEnd"/>
      <w:r w:rsidRPr="00EA7E93">
        <w:rPr>
          <w:sz w:val="24"/>
          <w:szCs w:val="24"/>
        </w:rPr>
        <w:t xml:space="preserve">, debe quedar de la siguiente forma: </w:t>
      </w:r>
    </w:p>
    <w:p w14:paraId="7BA8455E" w14:textId="77777777" w:rsidR="0004116E" w:rsidRPr="00EA7E93" w:rsidRDefault="0004116E" w:rsidP="00EA7E93">
      <w:pPr>
        <w:pStyle w:val="Prrafodelista"/>
        <w:tabs>
          <w:tab w:val="left" w:pos="142"/>
        </w:tabs>
        <w:spacing w:after="0"/>
        <w:ind w:left="993" w:hanging="567"/>
        <w:jc w:val="both"/>
        <w:rPr>
          <w:sz w:val="24"/>
          <w:szCs w:val="24"/>
          <w:lang w:val="en-US"/>
        </w:rPr>
      </w:pPr>
      <w:r w:rsidRPr="00EA7E93">
        <w:rPr>
          <w:sz w:val="24"/>
          <w:szCs w:val="24"/>
          <w:lang w:val="en-US"/>
        </w:rPr>
        <w:t>&lt;Resource name="</w:t>
      </w:r>
      <w:proofErr w:type="spellStart"/>
      <w:r w:rsidRPr="00EA7E93">
        <w:rPr>
          <w:sz w:val="24"/>
          <w:szCs w:val="24"/>
          <w:lang w:val="en-US"/>
        </w:rPr>
        <w:t>UserDatabase</w:t>
      </w:r>
      <w:proofErr w:type="spellEnd"/>
      <w:r w:rsidRPr="00EA7E93">
        <w:rPr>
          <w:sz w:val="24"/>
          <w:szCs w:val="24"/>
          <w:lang w:val="en-US"/>
        </w:rPr>
        <w:t>" auth="Container"</w:t>
      </w:r>
    </w:p>
    <w:p w14:paraId="7BA8455F" w14:textId="77777777" w:rsidR="0004116E" w:rsidRPr="00B77AD6" w:rsidRDefault="0004116E" w:rsidP="00EA7E93">
      <w:pPr>
        <w:pStyle w:val="Prrafodelista"/>
        <w:tabs>
          <w:tab w:val="left" w:pos="142"/>
        </w:tabs>
        <w:spacing w:after="0"/>
        <w:ind w:left="993" w:hanging="567"/>
        <w:jc w:val="both"/>
        <w:rPr>
          <w:sz w:val="24"/>
          <w:szCs w:val="24"/>
          <w:lang w:val="fr-FR"/>
          <w:rPrChange w:id="163" w:author="Zambrano, Edwin" w:date="2020-05-06T13:31:00Z">
            <w:rPr>
              <w:sz w:val="24"/>
              <w:szCs w:val="24"/>
              <w:lang w:val="en-US"/>
            </w:rPr>
          </w:rPrChange>
        </w:rPr>
      </w:pPr>
      <w:proofErr w:type="gramStart"/>
      <w:r w:rsidRPr="00B77AD6">
        <w:rPr>
          <w:sz w:val="24"/>
          <w:szCs w:val="24"/>
          <w:lang w:val="fr-FR"/>
          <w:rPrChange w:id="164" w:author="Zambrano, Edwin" w:date="2020-05-06T13:31:00Z">
            <w:rPr>
              <w:sz w:val="24"/>
              <w:szCs w:val="24"/>
              <w:lang w:val="en-US"/>
            </w:rPr>
          </w:rPrChange>
        </w:rPr>
        <w:t>type</w:t>
      </w:r>
      <w:proofErr w:type="gramEnd"/>
      <w:r w:rsidRPr="00B77AD6">
        <w:rPr>
          <w:sz w:val="24"/>
          <w:szCs w:val="24"/>
          <w:lang w:val="fr-FR"/>
          <w:rPrChange w:id="165" w:author="Zambrano, Edwin" w:date="2020-05-06T13:31:00Z">
            <w:rPr>
              <w:sz w:val="24"/>
              <w:szCs w:val="24"/>
              <w:lang w:val="en-US"/>
            </w:rPr>
          </w:rPrChange>
        </w:rPr>
        <w:t>="</w:t>
      </w:r>
      <w:proofErr w:type="spellStart"/>
      <w:r w:rsidRPr="00B77AD6">
        <w:rPr>
          <w:sz w:val="24"/>
          <w:szCs w:val="24"/>
          <w:lang w:val="fr-FR"/>
          <w:rPrChange w:id="166" w:author="Zambrano, Edwin" w:date="2020-05-06T13:31:00Z">
            <w:rPr>
              <w:sz w:val="24"/>
              <w:szCs w:val="24"/>
              <w:lang w:val="en-US"/>
            </w:rPr>
          </w:rPrChange>
        </w:rPr>
        <w:t>org.apache.catalina.UserDatabase</w:t>
      </w:r>
      <w:proofErr w:type="spellEnd"/>
      <w:r w:rsidRPr="00B77AD6">
        <w:rPr>
          <w:sz w:val="24"/>
          <w:szCs w:val="24"/>
          <w:lang w:val="fr-FR"/>
          <w:rPrChange w:id="167" w:author="Zambrano, Edwin" w:date="2020-05-06T13:31:00Z">
            <w:rPr>
              <w:sz w:val="24"/>
              <w:szCs w:val="24"/>
              <w:lang w:val="en-US"/>
            </w:rPr>
          </w:rPrChange>
        </w:rPr>
        <w:t>"</w:t>
      </w:r>
    </w:p>
    <w:p w14:paraId="7BA84560" w14:textId="77777777" w:rsidR="0004116E" w:rsidRPr="00EA7E93" w:rsidRDefault="0004116E" w:rsidP="00EA7E93">
      <w:pPr>
        <w:pStyle w:val="Prrafodelista"/>
        <w:tabs>
          <w:tab w:val="left" w:pos="142"/>
        </w:tabs>
        <w:spacing w:after="0"/>
        <w:ind w:left="993" w:hanging="567"/>
        <w:jc w:val="both"/>
        <w:rPr>
          <w:sz w:val="24"/>
          <w:szCs w:val="24"/>
          <w:lang w:val="en-US"/>
        </w:rPr>
      </w:pPr>
      <w:r w:rsidRPr="00EA7E93">
        <w:rPr>
          <w:sz w:val="24"/>
          <w:szCs w:val="24"/>
          <w:lang w:val="en-US"/>
        </w:rPr>
        <w:t>description="User database that can be updated and saved"</w:t>
      </w:r>
    </w:p>
    <w:p w14:paraId="7BA84561" w14:textId="77777777" w:rsidR="0004116E" w:rsidRPr="00EA7E93" w:rsidRDefault="0004116E" w:rsidP="00EA7E93">
      <w:pPr>
        <w:pStyle w:val="Prrafodelista"/>
        <w:tabs>
          <w:tab w:val="left" w:pos="142"/>
        </w:tabs>
        <w:spacing w:after="0"/>
        <w:ind w:left="993" w:hanging="567"/>
        <w:jc w:val="both"/>
        <w:rPr>
          <w:sz w:val="24"/>
          <w:szCs w:val="24"/>
          <w:lang w:val="en-US"/>
        </w:rPr>
      </w:pPr>
      <w:r w:rsidRPr="00EA7E93">
        <w:rPr>
          <w:sz w:val="24"/>
          <w:szCs w:val="24"/>
          <w:lang w:val="en-US"/>
        </w:rPr>
        <w:t>factory="</w:t>
      </w:r>
      <w:proofErr w:type="spellStart"/>
      <w:proofErr w:type="gramStart"/>
      <w:r w:rsidRPr="00EA7E93">
        <w:rPr>
          <w:sz w:val="24"/>
          <w:szCs w:val="24"/>
          <w:lang w:val="en-US"/>
        </w:rPr>
        <w:t>org.apache</w:t>
      </w:r>
      <w:proofErr w:type="gramEnd"/>
      <w:r w:rsidRPr="00EA7E93">
        <w:rPr>
          <w:sz w:val="24"/>
          <w:szCs w:val="24"/>
          <w:lang w:val="en-US"/>
        </w:rPr>
        <w:t>.catalina.users.MemoryUserDatabaseFactory</w:t>
      </w:r>
      <w:proofErr w:type="spellEnd"/>
      <w:r w:rsidRPr="00EA7E93">
        <w:rPr>
          <w:sz w:val="24"/>
          <w:szCs w:val="24"/>
          <w:lang w:val="en-US"/>
        </w:rPr>
        <w:t>"</w:t>
      </w:r>
    </w:p>
    <w:p w14:paraId="7BA84562" w14:textId="77777777" w:rsidR="0004116E" w:rsidRPr="00EA7E93" w:rsidRDefault="0004116E" w:rsidP="00EA7E93">
      <w:pPr>
        <w:pStyle w:val="Prrafodelista"/>
        <w:tabs>
          <w:tab w:val="left" w:pos="142"/>
        </w:tabs>
        <w:spacing w:after="0"/>
        <w:ind w:left="993" w:hanging="567"/>
        <w:jc w:val="both"/>
        <w:rPr>
          <w:sz w:val="24"/>
          <w:szCs w:val="24"/>
          <w:lang w:val="en-US"/>
        </w:rPr>
      </w:pPr>
      <w:r w:rsidRPr="00EA7E93">
        <w:rPr>
          <w:sz w:val="24"/>
          <w:szCs w:val="24"/>
          <w:lang w:val="en-US"/>
        </w:rPr>
        <w:t>pathname="tomcat-users.xml" /&gt;</w:t>
      </w:r>
    </w:p>
    <w:p w14:paraId="7BA84563" w14:textId="77777777" w:rsidR="0004116E" w:rsidRPr="00EA7E93" w:rsidRDefault="0004116E" w:rsidP="00EA7E93">
      <w:pPr>
        <w:pStyle w:val="Prrafodelista"/>
        <w:tabs>
          <w:tab w:val="left" w:pos="142"/>
        </w:tabs>
        <w:spacing w:after="0"/>
        <w:ind w:left="993" w:hanging="567"/>
        <w:jc w:val="both"/>
        <w:rPr>
          <w:sz w:val="24"/>
          <w:szCs w:val="24"/>
          <w:lang w:val="en-US"/>
        </w:rPr>
      </w:pPr>
      <w:proofErr w:type="spellStart"/>
      <w:r w:rsidRPr="00EA7E93">
        <w:rPr>
          <w:sz w:val="24"/>
          <w:szCs w:val="24"/>
          <w:lang w:val="en-US"/>
        </w:rPr>
        <w:t>Originalmente</w:t>
      </w:r>
      <w:proofErr w:type="spellEnd"/>
      <w:r w:rsidRPr="00EA7E93">
        <w:rPr>
          <w:sz w:val="24"/>
          <w:szCs w:val="24"/>
          <w:lang w:val="en-US"/>
        </w:rPr>
        <w:t xml:space="preserve">, el pathname </w:t>
      </w:r>
      <w:proofErr w:type="spellStart"/>
      <w:r w:rsidRPr="00EA7E93">
        <w:rPr>
          <w:sz w:val="24"/>
          <w:szCs w:val="24"/>
          <w:lang w:val="en-US"/>
        </w:rPr>
        <w:t>trae</w:t>
      </w:r>
      <w:proofErr w:type="spellEnd"/>
      <w:r w:rsidRPr="00EA7E93">
        <w:rPr>
          <w:sz w:val="24"/>
          <w:szCs w:val="24"/>
          <w:lang w:val="en-US"/>
        </w:rPr>
        <w:t xml:space="preserve"> “conf/tomcat-users.xml”</w:t>
      </w:r>
    </w:p>
    <w:p w14:paraId="7BA84564" w14:textId="77777777" w:rsidR="0004116E" w:rsidRPr="00EA7E93" w:rsidRDefault="0004116E" w:rsidP="00EA7E93">
      <w:pPr>
        <w:pStyle w:val="Prrafodelista"/>
        <w:tabs>
          <w:tab w:val="left" w:pos="142"/>
        </w:tabs>
        <w:spacing w:after="0"/>
        <w:ind w:left="993" w:hanging="567"/>
        <w:jc w:val="both"/>
        <w:rPr>
          <w:sz w:val="24"/>
          <w:szCs w:val="24"/>
          <w:lang w:val="en-US"/>
        </w:rPr>
      </w:pPr>
    </w:p>
    <w:p w14:paraId="7BA84565"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Abrir </w:t>
      </w:r>
      <w:proofErr w:type="spellStart"/>
      <w:r w:rsidRPr="00EA7E93">
        <w:rPr>
          <w:sz w:val="24"/>
          <w:szCs w:val="24"/>
        </w:rPr>
        <w:t>WebTopAdmin</w:t>
      </w:r>
      <w:proofErr w:type="spellEnd"/>
      <w:r w:rsidRPr="00EA7E93">
        <w:rPr>
          <w:sz w:val="24"/>
          <w:szCs w:val="24"/>
        </w:rPr>
        <w:t xml:space="preserve">, desde el </w:t>
      </w:r>
      <w:proofErr w:type="spellStart"/>
      <w:r w:rsidRPr="00EA7E93">
        <w:rPr>
          <w:sz w:val="24"/>
          <w:szCs w:val="24"/>
        </w:rPr>
        <w:t>menu</w:t>
      </w:r>
      <w:proofErr w:type="spellEnd"/>
      <w:r w:rsidRPr="00EA7E93">
        <w:rPr>
          <w:sz w:val="24"/>
          <w:szCs w:val="24"/>
        </w:rPr>
        <w:t xml:space="preserve"> Inicio/</w:t>
      </w:r>
      <w:proofErr w:type="spellStart"/>
      <w:r w:rsidRPr="00EA7E93">
        <w:rPr>
          <w:sz w:val="24"/>
          <w:szCs w:val="24"/>
        </w:rPr>
        <w:t>Infor</w:t>
      </w:r>
      <w:proofErr w:type="spellEnd"/>
      <w:r w:rsidRPr="00EA7E93">
        <w:rPr>
          <w:sz w:val="24"/>
          <w:szCs w:val="24"/>
        </w:rPr>
        <w:t xml:space="preserve"> ERPLN</w:t>
      </w:r>
    </w:p>
    <w:p w14:paraId="7BA84566" w14:textId="77777777" w:rsidR="0004116E" w:rsidRPr="00EA7E93" w:rsidRDefault="007F77FF" w:rsidP="00EA7E93">
      <w:pPr>
        <w:pStyle w:val="Prrafodelista"/>
        <w:tabs>
          <w:tab w:val="left" w:pos="142"/>
        </w:tabs>
        <w:spacing w:after="0"/>
        <w:ind w:left="993" w:hanging="567"/>
        <w:jc w:val="both"/>
        <w:rPr>
          <w:sz w:val="24"/>
          <w:szCs w:val="24"/>
          <w:lang w:val="en-US"/>
        </w:rPr>
      </w:pPr>
      <w:r w:rsidRPr="00EA7E93">
        <w:rPr>
          <w:noProof/>
          <w:sz w:val="24"/>
          <w:szCs w:val="24"/>
          <w:lang w:val="es-EC" w:eastAsia="es-EC"/>
        </w:rPr>
        <w:drawing>
          <wp:inline distT="0" distB="0" distL="0" distR="0" wp14:anchorId="7BA847E8" wp14:editId="7BA847E9">
            <wp:extent cx="5612130" cy="3159760"/>
            <wp:effectExtent l="0" t="0" r="7620" b="25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612130" cy="3159760"/>
                    </a:xfrm>
                    <a:prstGeom prst="rect">
                      <a:avLst/>
                    </a:prstGeom>
                  </pic:spPr>
                </pic:pic>
              </a:graphicData>
            </a:graphic>
          </wp:inline>
        </w:drawing>
      </w:r>
    </w:p>
    <w:p w14:paraId="7BA84567" w14:textId="77777777" w:rsidR="00853B8C" w:rsidRPr="00EA7E93" w:rsidRDefault="00853B8C" w:rsidP="00EA7E93">
      <w:pPr>
        <w:pStyle w:val="Prrafodelista"/>
        <w:tabs>
          <w:tab w:val="left" w:pos="142"/>
        </w:tabs>
        <w:spacing w:after="0"/>
        <w:ind w:left="993" w:hanging="567"/>
        <w:jc w:val="both"/>
        <w:rPr>
          <w:sz w:val="24"/>
          <w:szCs w:val="24"/>
          <w:lang w:val="en-US"/>
        </w:rPr>
      </w:pPr>
    </w:p>
    <w:p w14:paraId="7BA84568"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Dar clic en Ejecutar</w:t>
      </w:r>
    </w:p>
    <w:p w14:paraId="7BA84569" w14:textId="77777777" w:rsidR="0004116E" w:rsidRPr="00EA7E93" w:rsidRDefault="007F77FF" w:rsidP="00EA7E93">
      <w:pPr>
        <w:pStyle w:val="Prrafodelista"/>
        <w:tabs>
          <w:tab w:val="left" w:pos="142"/>
        </w:tabs>
        <w:spacing w:after="0"/>
        <w:ind w:left="993" w:hanging="567"/>
        <w:jc w:val="both"/>
        <w:rPr>
          <w:sz w:val="24"/>
          <w:szCs w:val="24"/>
          <w:lang w:val="en-US"/>
        </w:rPr>
      </w:pPr>
      <w:r w:rsidRPr="00EA7E93">
        <w:rPr>
          <w:noProof/>
          <w:sz w:val="24"/>
          <w:szCs w:val="24"/>
          <w:lang w:val="es-EC" w:eastAsia="es-EC"/>
        </w:rPr>
        <w:drawing>
          <wp:inline distT="0" distB="0" distL="0" distR="0" wp14:anchorId="7BA847EA" wp14:editId="7BA847EB">
            <wp:extent cx="5019675" cy="3143250"/>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019675" cy="3143250"/>
                    </a:xfrm>
                    <a:prstGeom prst="rect">
                      <a:avLst/>
                    </a:prstGeom>
                  </pic:spPr>
                </pic:pic>
              </a:graphicData>
            </a:graphic>
          </wp:inline>
        </w:drawing>
      </w:r>
    </w:p>
    <w:p w14:paraId="7BA8456A" w14:textId="77777777" w:rsidR="0004116E" w:rsidRPr="00EA7E93" w:rsidRDefault="0004116E" w:rsidP="00EA7E93">
      <w:pPr>
        <w:pStyle w:val="Prrafodelista"/>
        <w:tabs>
          <w:tab w:val="left" w:pos="142"/>
        </w:tabs>
        <w:spacing w:after="0"/>
        <w:ind w:left="993" w:hanging="567"/>
        <w:jc w:val="both"/>
        <w:rPr>
          <w:sz w:val="24"/>
          <w:szCs w:val="24"/>
          <w:lang w:val="en-US"/>
        </w:rPr>
      </w:pPr>
    </w:p>
    <w:p w14:paraId="7BA8456B"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Ingresar contraseña de administrador, presionar Inicio de sesión</w:t>
      </w:r>
    </w:p>
    <w:p w14:paraId="7BA8456C" w14:textId="77777777" w:rsidR="0004116E" w:rsidRPr="00EA7E93" w:rsidRDefault="007F77FF"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EC" wp14:editId="7BA847ED">
            <wp:extent cx="5612130" cy="2995295"/>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612130" cy="2995295"/>
                    </a:xfrm>
                    <a:prstGeom prst="rect">
                      <a:avLst/>
                    </a:prstGeom>
                  </pic:spPr>
                </pic:pic>
              </a:graphicData>
            </a:graphic>
          </wp:inline>
        </w:drawing>
      </w:r>
    </w:p>
    <w:p w14:paraId="7BA8456D" w14:textId="77777777" w:rsidR="0004116E" w:rsidRPr="00EA7E93" w:rsidRDefault="0004116E" w:rsidP="00EA7E93">
      <w:pPr>
        <w:pStyle w:val="Prrafodelista"/>
        <w:tabs>
          <w:tab w:val="left" w:pos="142"/>
        </w:tabs>
        <w:spacing w:after="0"/>
        <w:ind w:left="993" w:hanging="567"/>
        <w:jc w:val="both"/>
        <w:rPr>
          <w:sz w:val="24"/>
          <w:szCs w:val="24"/>
        </w:rPr>
      </w:pPr>
      <w:r w:rsidRPr="00EA7E93">
        <w:rPr>
          <w:sz w:val="24"/>
          <w:szCs w:val="24"/>
        </w:rPr>
        <w:t>Nota: Se recomienda ejecutar el portal con la opción de “Vista de compatibilidad” activa.</w:t>
      </w:r>
    </w:p>
    <w:p w14:paraId="7BA8456E" w14:textId="77777777" w:rsidR="0004116E" w:rsidRPr="00EA7E93" w:rsidRDefault="0004116E" w:rsidP="00EA7E93">
      <w:pPr>
        <w:pStyle w:val="Prrafodelista"/>
        <w:tabs>
          <w:tab w:val="left" w:pos="142"/>
        </w:tabs>
        <w:spacing w:after="0"/>
        <w:ind w:left="993" w:hanging="567"/>
        <w:jc w:val="both"/>
        <w:rPr>
          <w:sz w:val="24"/>
          <w:szCs w:val="24"/>
        </w:rPr>
      </w:pPr>
    </w:p>
    <w:p w14:paraId="7BA8456F"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Revisar que las configuraciones estén </w:t>
      </w:r>
      <w:proofErr w:type="gramStart"/>
      <w:r w:rsidRPr="00EA7E93">
        <w:rPr>
          <w:sz w:val="24"/>
          <w:szCs w:val="24"/>
        </w:rPr>
        <w:t>de acuerdo a</w:t>
      </w:r>
      <w:proofErr w:type="gramEnd"/>
      <w:r w:rsidRPr="00EA7E93">
        <w:rPr>
          <w:sz w:val="24"/>
          <w:szCs w:val="24"/>
        </w:rPr>
        <w:t xml:space="preserve"> las configuraciones del server</w:t>
      </w:r>
    </w:p>
    <w:p w14:paraId="7BA84570" w14:textId="77777777" w:rsidR="0004116E" w:rsidRPr="00EA7E93" w:rsidRDefault="0004116E" w:rsidP="00EA7E93">
      <w:pPr>
        <w:pStyle w:val="Prrafodelista"/>
        <w:numPr>
          <w:ilvl w:val="1"/>
          <w:numId w:val="6"/>
        </w:numPr>
        <w:tabs>
          <w:tab w:val="left" w:pos="142"/>
        </w:tabs>
        <w:spacing w:after="0"/>
        <w:ind w:left="993" w:hanging="567"/>
        <w:jc w:val="both"/>
        <w:rPr>
          <w:sz w:val="24"/>
          <w:szCs w:val="24"/>
        </w:rPr>
      </w:pPr>
      <w:r w:rsidRPr="00EA7E93">
        <w:rPr>
          <w:sz w:val="24"/>
          <w:szCs w:val="24"/>
        </w:rPr>
        <w:t xml:space="preserve">Ir a </w:t>
      </w:r>
      <w:proofErr w:type="spellStart"/>
      <w:r w:rsidRPr="00EA7E93">
        <w:rPr>
          <w:sz w:val="24"/>
          <w:szCs w:val="24"/>
        </w:rPr>
        <w:t>Infor</w:t>
      </w:r>
      <w:proofErr w:type="spellEnd"/>
      <w:r w:rsidRPr="00EA7E93">
        <w:rPr>
          <w:sz w:val="24"/>
          <w:szCs w:val="24"/>
        </w:rPr>
        <w:t xml:space="preserve"> ERP/</w:t>
      </w:r>
      <w:proofErr w:type="spellStart"/>
      <w:r w:rsidRPr="00EA7E93">
        <w:rPr>
          <w:sz w:val="24"/>
          <w:szCs w:val="24"/>
        </w:rPr>
        <w:t>Infor</w:t>
      </w:r>
      <w:proofErr w:type="spellEnd"/>
      <w:r w:rsidRPr="00EA7E93">
        <w:rPr>
          <w:sz w:val="24"/>
          <w:szCs w:val="24"/>
        </w:rPr>
        <w:t xml:space="preserve"> ERP </w:t>
      </w:r>
      <w:proofErr w:type="spellStart"/>
      <w:r w:rsidRPr="00EA7E93">
        <w:rPr>
          <w:sz w:val="24"/>
          <w:szCs w:val="24"/>
        </w:rPr>
        <w:t>Environments</w:t>
      </w:r>
      <w:proofErr w:type="spellEnd"/>
    </w:p>
    <w:p w14:paraId="7BA84571" w14:textId="77777777" w:rsidR="0004116E" w:rsidRPr="00EA7E93" w:rsidRDefault="00933B28"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EE" wp14:editId="7BA847EF">
            <wp:extent cx="5612130" cy="2995295"/>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612130" cy="2995295"/>
                    </a:xfrm>
                    <a:prstGeom prst="rect">
                      <a:avLst/>
                    </a:prstGeom>
                  </pic:spPr>
                </pic:pic>
              </a:graphicData>
            </a:graphic>
          </wp:inline>
        </w:drawing>
      </w:r>
    </w:p>
    <w:p w14:paraId="7BA84572" w14:textId="77777777" w:rsidR="0004116E" w:rsidRPr="00EA7E93" w:rsidRDefault="0004116E" w:rsidP="00EA7E93">
      <w:pPr>
        <w:pStyle w:val="Prrafodelista"/>
        <w:tabs>
          <w:tab w:val="left" w:pos="142"/>
        </w:tabs>
        <w:spacing w:after="0"/>
        <w:ind w:left="993" w:hanging="567"/>
        <w:jc w:val="both"/>
        <w:rPr>
          <w:sz w:val="24"/>
          <w:szCs w:val="24"/>
        </w:rPr>
      </w:pPr>
    </w:p>
    <w:p w14:paraId="7BA84573" w14:textId="77777777" w:rsidR="0004116E" w:rsidRPr="00EA7E93" w:rsidRDefault="0004116E" w:rsidP="00EA7E93">
      <w:pPr>
        <w:pStyle w:val="Prrafodelista"/>
        <w:numPr>
          <w:ilvl w:val="1"/>
          <w:numId w:val="6"/>
        </w:numPr>
        <w:tabs>
          <w:tab w:val="left" w:pos="142"/>
        </w:tabs>
        <w:spacing w:after="0"/>
        <w:ind w:left="993" w:hanging="567"/>
        <w:jc w:val="both"/>
        <w:rPr>
          <w:sz w:val="24"/>
          <w:szCs w:val="24"/>
        </w:rPr>
      </w:pPr>
      <w:r w:rsidRPr="00EA7E93">
        <w:rPr>
          <w:sz w:val="24"/>
          <w:szCs w:val="24"/>
        </w:rPr>
        <w:t xml:space="preserve">Ir a </w:t>
      </w:r>
      <w:proofErr w:type="spellStart"/>
      <w:r w:rsidRPr="00EA7E93">
        <w:rPr>
          <w:sz w:val="24"/>
          <w:szCs w:val="24"/>
        </w:rPr>
        <w:t>Infor</w:t>
      </w:r>
      <w:proofErr w:type="spellEnd"/>
      <w:r w:rsidRPr="00EA7E93">
        <w:rPr>
          <w:sz w:val="24"/>
          <w:szCs w:val="24"/>
        </w:rPr>
        <w:t xml:space="preserve"> ERP/</w:t>
      </w:r>
      <w:proofErr w:type="spellStart"/>
      <w:r w:rsidRPr="00EA7E93">
        <w:rPr>
          <w:sz w:val="24"/>
          <w:szCs w:val="24"/>
        </w:rPr>
        <w:t>Diagnostics</w:t>
      </w:r>
      <w:proofErr w:type="spellEnd"/>
      <w:r w:rsidRPr="00EA7E93">
        <w:rPr>
          <w:sz w:val="24"/>
          <w:szCs w:val="24"/>
        </w:rPr>
        <w:t xml:space="preserve">, ingresar datos de </w:t>
      </w:r>
      <w:proofErr w:type="spellStart"/>
      <w:r w:rsidRPr="00EA7E93">
        <w:rPr>
          <w:sz w:val="24"/>
          <w:szCs w:val="24"/>
        </w:rPr>
        <w:t>username</w:t>
      </w:r>
      <w:proofErr w:type="spellEnd"/>
      <w:r w:rsidRPr="00EA7E93">
        <w:rPr>
          <w:sz w:val="24"/>
          <w:szCs w:val="24"/>
        </w:rPr>
        <w:t xml:space="preserve"> y </w:t>
      </w:r>
      <w:proofErr w:type="spellStart"/>
      <w:proofErr w:type="gramStart"/>
      <w:r w:rsidRPr="00EA7E93">
        <w:rPr>
          <w:sz w:val="24"/>
          <w:szCs w:val="24"/>
        </w:rPr>
        <w:t>password</w:t>
      </w:r>
      <w:proofErr w:type="spellEnd"/>
      <w:proofErr w:type="gramEnd"/>
      <w:r w:rsidRPr="00EA7E93">
        <w:rPr>
          <w:sz w:val="24"/>
          <w:szCs w:val="24"/>
        </w:rPr>
        <w:t xml:space="preserve"> para hacer una prueba de la conexión, presionar Test </w:t>
      </w:r>
      <w:proofErr w:type="spellStart"/>
      <w:r w:rsidRPr="00EA7E93">
        <w:rPr>
          <w:sz w:val="24"/>
          <w:szCs w:val="24"/>
        </w:rPr>
        <w:t>connection</w:t>
      </w:r>
      <w:proofErr w:type="spellEnd"/>
    </w:p>
    <w:p w14:paraId="7BA84574" w14:textId="77777777" w:rsidR="0004116E" w:rsidRPr="00EA7E93" w:rsidRDefault="00933B28"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F0" wp14:editId="7BA847F1">
            <wp:extent cx="5612130" cy="2995295"/>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612130" cy="2995295"/>
                    </a:xfrm>
                    <a:prstGeom prst="rect">
                      <a:avLst/>
                    </a:prstGeom>
                  </pic:spPr>
                </pic:pic>
              </a:graphicData>
            </a:graphic>
          </wp:inline>
        </w:drawing>
      </w:r>
    </w:p>
    <w:p w14:paraId="7BA84575" w14:textId="77777777" w:rsidR="0004116E" w:rsidRPr="00EA7E93" w:rsidRDefault="00933B28"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F2" wp14:editId="7BA847F3">
            <wp:extent cx="5612130" cy="2995295"/>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612130" cy="2995295"/>
                    </a:xfrm>
                    <a:prstGeom prst="rect">
                      <a:avLst/>
                    </a:prstGeom>
                  </pic:spPr>
                </pic:pic>
              </a:graphicData>
            </a:graphic>
          </wp:inline>
        </w:drawing>
      </w:r>
    </w:p>
    <w:p w14:paraId="7BA84576" w14:textId="77777777" w:rsidR="0004116E" w:rsidRPr="00EA7E93" w:rsidRDefault="0004116E" w:rsidP="00EA7E93">
      <w:pPr>
        <w:pStyle w:val="Prrafodelista"/>
        <w:tabs>
          <w:tab w:val="left" w:pos="142"/>
        </w:tabs>
        <w:spacing w:after="0"/>
        <w:ind w:left="993" w:hanging="567"/>
        <w:jc w:val="both"/>
        <w:rPr>
          <w:sz w:val="24"/>
          <w:szCs w:val="24"/>
        </w:rPr>
      </w:pPr>
    </w:p>
    <w:p w14:paraId="7BA84577" w14:textId="77777777" w:rsidR="0004116E" w:rsidRPr="00EA7E93" w:rsidRDefault="00612F0A"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Mover el directorio </w:t>
      </w:r>
      <w:proofErr w:type="spellStart"/>
      <w:r w:rsidRPr="00EA7E93">
        <w:rPr>
          <w:sz w:val="24"/>
          <w:szCs w:val="24"/>
        </w:rPr>
        <w:t>baanerp</w:t>
      </w:r>
      <w:proofErr w:type="spellEnd"/>
      <w:r w:rsidRPr="00EA7E93">
        <w:rPr>
          <w:sz w:val="24"/>
          <w:szCs w:val="24"/>
        </w:rPr>
        <w:t xml:space="preserve"> al directorio </w:t>
      </w:r>
      <w:r w:rsidR="008E5AB4" w:rsidRPr="00EA7E93">
        <w:rPr>
          <w:sz w:val="24"/>
          <w:szCs w:val="24"/>
        </w:rPr>
        <w:t>$</w:t>
      </w:r>
      <w:r w:rsidRPr="00EA7E93">
        <w:rPr>
          <w:sz w:val="24"/>
          <w:szCs w:val="24"/>
        </w:rPr>
        <w:t>{ESE}\</w:t>
      </w:r>
      <w:proofErr w:type="spellStart"/>
      <w:r w:rsidRPr="00EA7E93">
        <w:rPr>
          <w:sz w:val="24"/>
          <w:szCs w:val="24"/>
        </w:rPr>
        <w:t>webtop</w:t>
      </w:r>
      <w:proofErr w:type="spellEnd"/>
      <w:r w:rsidRPr="00EA7E93">
        <w:rPr>
          <w:sz w:val="24"/>
          <w:szCs w:val="24"/>
        </w:rPr>
        <w:t>\web\</w:t>
      </w:r>
      <w:proofErr w:type="spellStart"/>
      <w:r w:rsidRPr="00EA7E93">
        <w:rPr>
          <w:sz w:val="24"/>
          <w:szCs w:val="24"/>
        </w:rPr>
        <w:t>help</w:t>
      </w:r>
      <w:proofErr w:type="spellEnd"/>
      <w:r w:rsidRPr="00EA7E93">
        <w:rPr>
          <w:sz w:val="24"/>
          <w:szCs w:val="24"/>
        </w:rPr>
        <w:t xml:space="preserve"> de la ruta en la que fue previamente importado</w:t>
      </w:r>
      <w:r w:rsidR="0004116E" w:rsidRPr="00EA7E93">
        <w:rPr>
          <w:sz w:val="24"/>
          <w:szCs w:val="24"/>
        </w:rPr>
        <w:t xml:space="preserve"> </w:t>
      </w:r>
    </w:p>
    <w:p w14:paraId="7BA84578" w14:textId="77777777" w:rsidR="0004116E" w:rsidRPr="00EA7E93" w:rsidRDefault="00321A89"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F4" wp14:editId="7BA847F5">
            <wp:extent cx="5612130" cy="395224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612130" cy="3952240"/>
                    </a:xfrm>
                    <a:prstGeom prst="rect">
                      <a:avLst/>
                    </a:prstGeom>
                  </pic:spPr>
                </pic:pic>
              </a:graphicData>
            </a:graphic>
          </wp:inline>
        </w:drawing>
      </w:r>
    </w:p>
    <w:p w14:paraId="7BA84579" w14:textId="77777777" w:rsidR="0004116E" w:rsidRPr="00EA7E93" w:rsidRDefault="0004116E" w:rsidP="00EA7E93">
      <w:pPr>
        <w:pStyle w:val="Prrafodelista"/>
        <w:tabs>
          <w:tab w:val="left" w:pos="142"/>
        </w:tabs>
        <w:spacing w:after="0"/>
        <w:ind w:left="993" w:hanging="567"/>
        <w:jc w:val="both"/>
        <w:rPr>
          <w:sz w:val="24"/>
          <w:szCs w:val="24"/>
        </w:rPr>
      </w:pPr>
      <w:r w:rsidRPr="00EA7E93">
        <w:rPr>
          <w:sz w:val="24"/>
          <w:szCs w:val="24"/>
        </w:rPr>
        <w:t xml:space="preserve">Nota: </w:t>
      </w:r>
      <w:r w:rsidR="00612F0A" w:rsidRPr="00EA7E93">
        <w:rPr>
          <w:sz w:val="24"/>
          <w:szCs w:val="24"/>
        </w:rPr>
        <w:t xml:space="preserve">El usuario local debe tener todos los accesos sobre el directorio </w:t>
      </w:r>
      <w:proofErr w:type="spellStart"/>
      <w:r w:rsidR="00612F0A" w:rsidRPr="00EA7E93">
        <w:rPr>
          <w:sz w:val="24"/>
          <w:szCs w:val="24"/>
        </w:rPr>
        <w:t>help</w:t>
      </w:r>
      <w:proofErr w:type="spellEnd"/>
      <w:r w:rsidRPr="00EA7E93">
        <w:rPr>
          <w:sz w:val="24"/>
          <w:szCs w:val="24"/>
        </w:rPr>
        <w:t>.</w:t>
      </w:r>
    </w:p>
    <w:p w14:paraId="7BA8457A" w14:textId="77777777" w:rsidR="00612F0A" w:rsidRPr="00EA7E93" w:rsidRDefault="00612F0A" w:rsidP="00EA7E93">
      <w:pPr>
        <w:pStyle w:val="Prrafodelista"/>
        <w:tabs>
          <w:tab w:val="left" w:pos="142"/>
        </w:tabs>
        <w:spacing w:after="0"/>
        <w:ind w:left="993" w:hanging="567"/>
        <w:jc w:val="both"/>
        <w:rPr>
          <w:sz w:val="24"/>
          <w:szCs w:val="24"/>
        </w:rPr>
      </w:pPr>
    </w:p>
    <w:p w14:paraId="7BA8457B"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Configurar el escenario de retorno para la lectura de ayuda, yendo a Ayuda web de </w:t>
      </w:r>
      <w:proofErr w:type="spellStart"/>
      <w:r w:rsidRPr="00EA7E93">
        <w:rPr>
          <w:sz w:val="24"/>
          <w:szCs w:val="24"/>
        </w:rPr>
        <w:t>Infor</w:t>
      </w:r>
      <w:proofErr w:type="spellEnd"/>
      <w:r w:rsidRPr="00EA7E93">
        <w:rPr>
          <w:sz w:val="24"/>
          <w:szCs w:val="24"/>
        </w:rPr>
        <w:t>/</w:t>
      </w:r>
      <w:proofErr w:type="spellStart"/>
      <w:r w:rsidRPr="00EA7E93">
        <w:rPr>
          <w:sz w:val="24"/>
          <w:szCs w:val="24"/>
        </w:rPr>
        <w:t>Fallback</w:t>
      </w:r>
      <w:proofErr w:type="spellEnd"/>
      <w:r w:rsidRPr="00EA7E93">
        <w:rPr>
          <w:sz w:val="24"/>
          <w:szCs w:val="24"/>
        </w:rPr>
        <w:t xml:space="preserve"> </w:t>
      </w:r>
      <w:proofErr w:type="spellStart"/>
      <w:r w:rsidRPr="00EA7E93">
        <w:rPr>
          <w:sz w:val="24"/>
          <w:szCs w:val="24"/>
        </w:rPr>
        <w:t>scenarios</w:t>
      </w:r>
      <w:proofErr w:type="spellEnd"/>
      <w:r w:rsidRPr="00EA7E93">
        <w:rPr>
          <w:sz w:val="24"/>
          <w:szCs w:val="24"/>
        </w:rPr>
        <w:t xml:space="preserve">, en la primera caja colocar </w:t>
      </w:r>
      <w:proofErr w:type="spellStart"/>
      <w:r w:rsidRPr="00EA7E93">
        <w:rPr>
          <w:sz w:val="24"/>
          <w:szCs w:val="24"/>
        </w:rPr>
        <w:t>baanerp</w:t>
      </w:r>
      <w:proofErr w:type="spellEnd"/>
      <w:r w:rsidR="00853B8C" w:rsidRPr="00EA7E93">
        <w:rPr>
          <w:sz w:val="24"/>
          <w:szCs w:val="24"/>
        </w:rPr>
        <w:t xml:space="preserve"> </w:t>
      </w:r>
      <w:r w:rsidRPr="00EA7E93">
        <w:rPr>
          <w:sz w:val="24"/>
          <w:szCs w:val="24"/>
        </w:rPr>
        <w:t xml:space="preserve">(Nombre de directorio en donde se encuentren los datos de la capa estándar dentro de </w:t>
      </w:r>
      <w:proofErr w:type="spellStart"/>
      <w:r w:rsidRPr="00EA7E93">
        <w:rPr>
          <w:sz w:val="24"/>
          <w:szCs w:val="24"/>
        </w:rPr>
        <w:t>baanerp</w:t>
      </w:r>
      <w:proofErr w:type="spellEnd"/>
      <w:r w:rsidRPr="00EA7E93">
        <w:rPr>
          <w:sz w:val="24"/>
          <w:szCs w:val="24"/>
        </w:rPr>
        <w:t xml:space="preserve">), en la segunda caja colocar el nombre del directorio de la capa estándar sumado en 1, presionar </w:t>
      </w:r>
      <w:proofErr w:type="spellStart"/>
      <w:r w:rsidRPr="00EA7E93">
        <w:rPr>
          <w:sz w:val="24"/>
          <w:szCs w:val="24"/>
        </w:rPr>
        <w:t>Add</w:t>
      </w:r>
      <w:proofErr w:type="spellEnd"/>
    </w:p>
    <w:p w14:paraId="7BA8457C" w14:textId="77777777" w:rsidR="0004116E" w:rsidRPr="00EA7E93" w:rsidRDefault="00A43254"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F6" wp14:editId="7BA847F7">
            <wp:extent cx="5612130" cy="2995295"/>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612130" cy="2995295"/>
                    </a:xfrm>
                    <a:prstGeom prst="rect">
                      <a:avLst/>
                    </a:prstGeom>
                  </pic:spPr>
                </pic:pic>
              </a:graphicData>
            </a:graphic>
          </wp:inline>
        </w:drawing>
      </w:r>
    </w:p>
    <w:p w14:paraId="7BA8457D" w14:textId="77777777" w:rsidR="0004116E" w:rsidRPr="00EA7E93" w:rsidRDefault="0004116E" w:rsidP="00EA7E93">
      <w:pPr>
        <w:pStyle w:val="Prrafodelista"/>
        <w:tabs>
          <w:tab w:val="left" w:pos="142"/>
        </w:tabs>
        <w:spacing w:after="0"/>
        <w:ind w:left="993" w:hanging="567"/>
        <w:jc w:val="both"/>
        <w:rPr>
          <w:sz w:val="24"/>
          <w:szCs w:val="24"/>
        </w:rPr>
      </w:pPr>
    </w:p>
    <w:p w14:paraId="7BA8457E"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Ejecutar la actualización del contenido de ayuda, yendo a Ayuda web de </w:t>
      </w:r>
      <w:proofErr w:type="spellStart"/>
      <w:r w:rsidRPr="00EA7E93">
        <w:rPr>
          <w:sz w:val="24"/>
          <w:szCs w:val="24"/>
        </w:rPr>
        <w:t>Infor</w:t>
      </w:r>
      <w:proofErr w:type="spellEnd"/>
      <w:r w:rsidRPr="00EA7E93">
        <w:rPr>
          <w:sz w:val="24"/>
          <w:szCs w:val="24"/>
        </w:rPr>
        <w:t>/</w:t>
      </w:r>
      <w:proofErr w:type="spellStart"/>
      <w:r w:rsidRPr="00EA7E93">
        <w:rPr>
          <w:sz w:val="24"/>
          <w:szCs w:val="24"/>
        </w:rPr>
        <w:t>Help</w:t>
      </w:r>
      <w:proofErr w:type="spellEnd"/>
      <w:r w:rsidRPr="00EA7E93">
        <w:rPr>
          <w:sz w:val="24"/>
          <w:szCs w:val="24"/>
        </w:rPr>
        <w:t xml:space="preserve"> </w:t>
      </w:r>
      <w:proofErr w:type="spellStart"/>
      <w:r w:rsidRPr="00EA7E93">
        <w:rPr>
          <w:sz w:val="24"/>
          <w:szCs w:val="24"/>
        </w:rPr>
        <w:t>content</w:t>
      </w:r>
      <w:proofErr w:type="spellEnd"/>
      <w:r w:rsidRPr="00EA7E93">
        <w:rPr>
          <w:sz w:val="24"/>
          <w:szCs w:val="24"/>
        </w:rPr>
        <w:t>, presionar “</w:t>
      </w:r>
      <w:proofErr w:type="spellStart"/>
      <w:r w:rsidRPr="00EA7E93">
        <w:rPr>
          <w:sz w:val="24"/>
          <w:szCs w:val="24"/>
        </w:rPr>
        <w:t>Update</w:t>
      </w:r>
      <w:proofErr w:type="spellEnd"/>
      <w:r w:rsidRPr="00EA7E93">
        <w:rPr>
          <w:sz w:val="24"/>
          <w:szCs w:val="24"/>
        </w:rPr>
        <w:t xml:space="preserve"> </w:t>
      </w:r>
      <w:proofErr w:type="spellStart"/>
      <w:r w:rsidRPr="00EA7E93">
        <w:rPr>
          <w:sz w:val="24"/>
          <w:szCs w:val="24"/>
        </w:rPr>
        <w:t>index</w:t>
      </w:r>
      <w:proofErr w:type="spellEnd"/>
      <w:r w:rsidRPr="00EA7E93">
        <w:rPr>
          <w:sz w:val="24"/>
          <w:szCs w:val="24"/>
        </w:rPr>
        <w:t xml:space="preserve"> and </w:t>
      </w:r>
      <w:proofErr w:type="spellStart"/>
      <w:r w:rsidRPr="00EA7E93">
        <w:rPr>
          <w:sz w:val="24"/>
          <w:szCs w:val="24"/>
        </w:rPr>
        <w:t>search</w:t>
      </w:r>
      <w:proofErr w:type="spellEnd"/>
      <w:r w:rsidRPr="00EA7E93">
        <w:rPr>
          <w:sz w:val="24"/>
          <w:szCs w:val="24"/>
        </w:rPr>
        <w:t xml:space="preserve"> in </w:t>
      </w:r>
      <w:proofErr w:type="spellStart"/>
      <w:r w:rsidRPr="00EA7E93">
        <w:rPr>
          <w:sz w:val="24"/>
          <w:szCs w:val="24"/>
        </w:rPr>
        <w:t>help</w:t>
      </w:r>
      <w:proofErr w:type="spellEnd"/>
      <w:r w:rsidRPr="00EA7E93">
        <w:rPr>
          <w:sz w:val="24"/>
          <w:szCs w:val="24"/>
        </w:rPr>
        <w:t xml:space="preserve"> </w:t>
      </w:r>
      <w:proofErr w:type="spellStart"/>
      <w:r w:rsidRPr="00EA7E93">
        <w:rPr>
          <w:sz w:val="24"/>
          <w:szCs w:val="24"/>
        </w:rPr>
        <w:t>content</w:t>
      </w:r>
      <w:proofErr w:type="spellEnd"/>
      <w:r w:rsidRPr="00EA7E93">
        <w:rPr>
          <w:sz w:val="24"/>
          <w:szCs w:val="24"/>
        </w:rPr>
        <w:t>”</w:t>
      </w:r>
    </w:p>
    <w:p w14:paraId="7BA8457F" w14:textId="77777777" w:rsidR="0004116E" w:rsidRPr="00EA7E93" w:rsidRDefault="00A43254"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F8" wp14:editId="7BA847F9">
            <wp:extent cx="5612130" cy="2995295"/>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612130" cy="2995295"/>
                    </a:xfrm>
                    <a:prstGeom prst="rect">
                      <a:avLst/>
                    </a:prstGeom>
                  </pic:spPr>
                </pic:pic>
              </a:graphicData>
            </a:graphic>
          </wp:inline>
        </w:drawing>
      </w:r>
    </w:p>
    <w:p w14:paraId="7BA84580" w14:textId="77777777" w:rsidR="0004116E" w:rsidRPr="00EA7E93" w:rsidRDefault="0004116E" w:rsidP="00EA7E93">
      <w:pPr>
        <w:pStyle w:val="Prrafodelista"/>
        <w:tabs>
          <w:tab w:val="left" w:pos="142"/>
        </w:tabs>
        <w:spacing w:after="0"/>
        <w:ind w:left="993" w:hanging="567"/>
        <w:jc w:val="both"/>
        <w:rPr>
          <w:sz w:val="24"/>
          <w:szCs w:val="24"/>
        </w:rPr>
      </w:pPr>
    </w:p>
    <w:p w14:paraId="7BA84581"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cerrar</w:t>
      </w:r>
    </w:p>
    <w:p w14:paraId="7BA84582" w14:textId="77777777" w:rsidR="0004116E" w:rsidRPr="00EA7E93" w:rsidRDefault="00A43254"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FA" wp14:editId="7BA847FB">
            <wp:extent cx="5612130" cy="4321175"/>
            <wp:effectExtent l="0" t="0" r="7620" b="317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612130" cy="4321175"/>
                    </a:xfrm>
                    <a:prstGeom prst="rect">
                      <a:avLst/>
                    </a:prstGeom>
                  </pic:spPr>
                </pic:pic>
              </a:graphicData>
            </a:graphic>
          </wp:inline>
        </w:drawing>
      </w:r>
    </w:p>
    <w:p w14:paraId="7BA84583" w14:textId="77777777" w:rsidR="0004116E" w:rsidRPr="00EA7E93" w:rsidRDefault="0004116E" w:rsidP="00EA7E93">
      <w:pPr>
        <w:pStyle w:val="Prrafodelista"/>
        <w:tabs>
          <w:tab w:val="left" w:pos="142"/>
        </w:tabs>
        <w:spacing w:after="0"/>
        <w:ind w:left="993" w:hanging="567"/>
        <w:jc w:val="both"/>
        <w:rPr>
          <w:sz w:val="24"/>
          <w:szCs w:val="24"/>
        </w:rPr>
      </w:pPr>
    </w:p>
    <w:p w14:paraId="7BA84584"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Compilar el contenido de ayuda, presionar “</w:t>
      </w:r>
      <w:proofErr w:type="spellStart"/>
      <w:r w:rsidRPr="00EA7E93">
        <w:rPr>
          <w:sz w:val="24"/>
          <w:szCs w:val="24"/>
        </w:rPr>
        <w:t>Rebuild</w:t>
      </w:r>
      <w:proofErr w:type="spellEnd"/>
      <w:r w:rsidRPr="00EA7E93">
        <w:rPr>
          <w:sz w:val="24"/>
          <w:szCs w:val="24"/>
        </w:rPr>
        <w:t xml:space="preserve"> </w:t>
      </w:r>
      <w:proofErr w:type="spellStart"/>
      <w:r w:rsidRPr="00EA7E93">
        <w:rPr>
          <w:sz w:val="24"/>
          <w:szCs w:val="24"/>
        </w:rPr>
        <w:t>index</w:t>
      </w:r>
      <w:proofErr w:type="spellEnd"/>
      <w:r w:rsidRPr="00EA7E93">
        <w:rPr>
          <w:sz w:val="24"/>
          <w:szCs w:val="24"/>
        </w:rPr>
        <w:t xml:space="preserve"> and </w:t>
      </w:r>
      <w:proofErr w:type="spellStart"/>
      <w:r w:rsidRPr="00EA7E93">
        <w:rPr>
          <w:sz w:val="24"/>
          <w:szCs w:val="24"/>
        </w:rPr>
        <w:t>search</w:t>
      </w:r>
      <w:proofErr w:type="spellEnd"/>
      <w:r w:rsidRPr="00EA7E93">
        <w:rPr>
          <w:sz w:val="24"/>
          <w:szCs w:val="24"/>
        </w:rPr>
        <w:t xml:space="preserve"> in </w:t>
      </w:r>
      <w:proofErr w:type="spellStart"/>
      <w:r w:rsidRPr="00EA7E93">
        <w:rPr>
          <w:sz w:val="24"/>
          <w:szCs w:val="24"/>
        </w:rPr>
        <w:t>help</w:t>
      </w:r>
      <w:proofErr w:type="spellEnd"/>
      <w:r w:rsidRPr="00EA7E93">
        <w:rPr>
          <w:sz w:val="24"/>
          <w:szCs w:val="24"/>
        </w:rPr>
        <w:t xml:space="preserve"> </w:t>
      </w:r>
      <w:proofErr w:type="spellStart"/>
      <w:r w:rsidRPr="00EA7E93">
        <w:rPr>
          <w:sz w:val="24"/>
          <w:szCs w:val="24"/>
        </w:rPr>
        <w:t>content</w:t>
      </w:r>
      <w:proofErr w:type="spellEnd"/>
      <w:r w:rsidRPr="00EA7E93">
        <w:rPr>
          <w:sz w:val="24"/>
          <w:szCs w:val="24"/>
        </w:rPr>
        <w:t>”</w:t>
      </w:r>
    </w:p>
    <w:p w14:paraId="7BA84585" w14:textId="77777777" w:rsidR="0004116E" w:rsidRPr="00EA7E93" w:rsidRDefault="00A43254"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FC" wp14:editId="7BA847FD">
            <wp:extent cx="5612130" cy="2995295"/>
            <wp:effectExtent l="0" t="0" r="762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612130" cy="2995295"/>
                    </a:xfrm>
                    <a:prstGeom prst="rect">
                      <a:avLst/>
                    </a:prstGeom>
                  </pic:spPr>
                </pic:pic>
              </a:graphicData>
            </a:graphic>
          </wp:inline>
        </w:drawing>
      </w:r>
    </w:p>
    <w:p w14:paraId="7BA84586" w14:textId="77777777" w:rsidR="0004116E" w:rsidRPr="00EA7E93" w:rsidRDefault="0004116E" w:rsidP="00EA7E93">
      <w:pPr>
        <w:pStyle w:val="Prrafodelista"/>
        <w:tabs>
          <w:tab w:val="left" w:pos="142"/>
        </w:tabs>
        <w:spacing w:after="0"/>
        <w:ind w:left="993" w:hanging="567"/>
        <w:jc w:val="both"/>
        <w:rPr>
          <w:sz w:val="24"/>
          <w:szCs w:val="24"/>
        </w:rPr>
      </w:pPr>
    </w:p>
    <w:p w14:paraId="7BA84587" w14:textId="77777777" w:rsidR="00A85F92" w:rsidRPr="00EA7E93" w:rsidRDefault="00A85F92">
      <w:pPr>
        <w:rPr>
          <w:sz w:val="24"/>
          <w:szCs w:val="24"/>
        </w:rPr>
        <w:pPrChange w:id="168" w:author="Maria Leon" w:date="2017-01-06T15:47:00Z">
          <w:pPr>
            <w:jc w:val="both"/>
          </w:pPr>
        </w:pPrChange>
      </w:pPr>
      <w:del w:id="169" w:author="Maria Leon" w:date="2017-01-06T15:47:00Z">
        <w:r w:rsidRPr="00EA7E93" w:rsidDel="00EA7E93">
          <w:rPr>
            <w:sz w:val="24"/>
            <w:szCs w:val="24"/>
          </w:rPr>
          <w:br w:type="page"/>
        </w:r>
      </w:del>
    </w:p>
    <w:p w14:paraId="7BA84588"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cerrar</w:t>
      </w:r>
    </w:p>
    <w:p w14:paraId="7BA84589" w14:textId="77777777" w:rsidR="0004116E" w:rsidRPr="00EA7E93" w:rsidRDefault="00A43254"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7FE" wp14:editId="7BA847FF">
            <wp:extent cx="5612130" cy="4321175"/>
            <wp:effectExtent l="0" t="0" r="7620" b="317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612130" cy="4321175"/>
                    </a:xfrm>
                    <a:prstGeom prst="rect">
                      <a:avLst/>
                    </a:prstGeom>
                  </pic:spPr>
                </pic:pic>
              </a:graphicData>
            </a:graphic>
          </wp:inline>
        </w:drawing>
      </w:r>
    </w:p>
    <w:p w14:paraId="7BA8458A" w14:textId="77777777" w:rsidR="0004116E" w:rsidRPr="00EA7E93" w:rsidRDefault="0004116E" w:rsidP="00EA7E93">
      <w:pPr>
        <w:pStyle w:val="Prrafodelista"/>
        <w:tabs>
          <w:tab w:val="left" w:pos="142"/>
        </w:tabs>
        <w:spacing w:after="0"/>
        <w:ind w:left="993" w:hanging="567"/>
        <w:jc w:val="both"/>
        <w:rPr>
          <w:sz w:val="24"/>
          <w:szCs w:val="24"/>
        </w:rPr>
      </w:pPr>
    </w:p>
    <w:p w14:paraId="7BA8458B"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Chequear los </w:t>
      </w:r>
      <w:proofErr w:type="gramStart"/>
      <w:r w:rsidRPr="00EA7E93">
        <w:rPr>
          <w:sz w:val="24"/>
          <w:szCs w:val="24"/>
        </w:rPr>
        <w:t>links</w:t>
      </w:r>
      <w:proofErr w:type="gramEnd"/>
      <w:r w:rsidRPr="00EA7E93">
        <w:rPr>
          <w:sz w:val="24"/>
          <w:szCs w:val="24"/>
        </w:rPr>
        <w:t xml:space="preserve"> del contenido de la ayuda, presionar “</w:t>
      </w:r>
      <w:proofErr w:type="spellStart"/>
      <w:r w:rsidRPr="00EA7E93">
        <w:rPr>
          <w:sz w:val="24"/>
          <w:szCs w:val="24"/>
        </w:rPr>
        <w:t>Check</w:t>
      </w:r>
      <w:proofErr w:type="spellEnd"/>
      <w:r w:rsidRPr="00EA7E93">
        <w:rPr>
          <w:sz w:val="24"/>
          <w:szCs w:val="24"/>
        </w:rPr>
        <w:t xml:space="preserve"> links in </w:t>
      </w:r>
      <w:proofErr w:type="spellStart"/>
      <w:r w:rsidRPr="00EA7E93">
        <w:rPr>
          <w:sz w:val="24"/>
          <w:szCs w:val="24"/>
        </w:rPr>
        <w:t>help</w:t>
      </w:r>
      <w:proofErr w:type="spellEnd"/>
      <w:r w:rsidRPr="00EA7E93">
        <w:rPr>
          <w:sz w:val="24"/>
          <w:szCs w:val="24"/>
        </w:rPr>
        <w:t xml:space="preserve"> </w:t>
      </w:r>
      <w:proofErr w:type="spellStart"/>
      <w:r w:rsidRPr="00EA7E93">
        <w:rPr>
          <w:sz w:val="24"/>
          <w:szCs w:val="24"/>
        </w:rPr>
        <w:t>content</w:t>
      </w:r>
      <w:proofErr w:type="spellEnd"/>
      <w:r w:rsidRPr="00EA7E93">
        <w:rPr>
          <w:sz w:val="24"/>
          <w:szCs w:val="24"/>
        </w:rPr>
        <w:t>”</w:t>
      </w:r>
    </w:p>
    <w:p w14:paraId="7BA8458C" w14:textId="77777777" w:rsidR="0004116E" w:rsidRPr="00EA7E93" w:rsidRDefault="00A43254"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800" wp14:editId="7BA84801">
            <wp:extent cx="5612130" cy="2995295"/>
            <wp:effectExtent l="0" t="0" r="762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612130" cy="2995295"/>
                    </a:xfrm>
                    <a:prstGeom prst="rect">
                      <a:avLst/>
                    </a:prstGeom>
                  </pic:spPr>
                </pic:pic>
              </a:graphicData>
            </a:graphic>
          </wp:inline>
        </w:drawing>
      </w:r>
    </w:p>
    <w:p w14:paraId="7BA8458D" w14:textId="77777777" w:rsidR="0004116E" w:rsidRPr="00EA7E93" w:rsidRDefault="0004116E" w:rsidP="00EA7E93">
      <w:pPr>
        <w:pStyle w:val="Prrafodelista"/>
        <w:tabs>
          <w:tab w:val="left" w:pos="142"/>
        </w:tabs>
        <w:spacing w:after="0"/>
        <w:ind w:left="993" w:hanging="567"/>
        <w:jc w:val="both"/>
        <w:rPr>
          <w:sz w:val="24"/>
          <w:szCs w:val="24"/>
        </w:rPr>
      </w:pPr>
    </w:p>
    <w:p w14:paraId="7BA8458E"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cerrar</w:t>
      </w:r>
    </w:p>
    <w:p w14:paraId="7BA8458F" w14:textId="77777777" w:rsidR="0004116E" w:rsidRPr="00EA7E93" w:rsidRDefault="00471A49"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802" wp14:editId="7BA84803">
            <wp:extent cx="5612130" cy="4321175"/>
            <wp:effectExtent l="0" t="0" r="7620" b="317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612130" cy="4321175"/>
                    </a:xfrm>
                    <a:prstGeom prst="rect">
                      <a:avLst/>
                    </a:prstGeom>
                  </pic:spPr>
                </pic:pic>
              </a:graphicData>
            </a:graphic>
          </wp:inline>
        </w:drawing>
      </w:r>
    </w:p>
    <w:p w14:paraId="7BA84590" w14:textId="77777777" w:rsidR="0004116E" w:rsidRPr="00EA7E93" w:rsidRDefault="0004116E" w:rsidP="00EA7E93">
      <w:pPr>
        <w:pStyle w:val="Prrafodelista"/>
        <w:tabs>
          <w:tab w:val="left" w:pos="142"/>
        </w:tabs>
        <w:spacing w:after="0"/>
        <w:ind w:left="993" w:hanging="567"/>
        <w:jc w:val="both"/>
        <w:rPr>
          <w:sz w:val="24"/>
          <w:szCs w:val="24"/>
        </w:rPr>
      </w:pPr>
    </w:p>
    <w:p w14:paraId="7BA84591"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Ingresar a </w:t>
      </w:r>
      <w:proofErr w:type="spellStart"/>
      <w:r w:rsidRPr="00EA7E93">
        <w:rPr>
          <w:sz w:val="24"/>
          <w:szCs w:val="24"/>
        </w:rPr>
        <w:t>Webtop</w:t>
      </w:r>
      <w:proofErr w:type="spellEnd"/>
      <w:r w:rsidRPr="00EA7E93">
        <w:rPr>
          <w:sz w:val="24"/>
          <w:szCs w:val="24"/>
        </w:rPr>
        <w:t>, colocar clave, presionar Inicio de sesión</w:t>
      </w:r>
    </w:p>
    <w:p w14:paraId="7BA84592" w14:textId="77777777" w:rsidR="0004116E" w:rsidRPr="00EA7E93" w:rsidRDefault="00471A49"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804" wp14:editId="7BA84805">
            <wp:extent cx="5612130" cy="2995295"/>
            <wp:effectExtent l="0" t="0" r="762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612130" cy="2995295"/>
                    </a:xfrm>
                    <a:prstGeom prst="rect">
                      <a:avLst/>
                    </a:prstGeom>
                  </pic:spPr>
                </pic:pic>
              </a:graphicData>
            </a:graphic>
          </wp:inline>
        </w:drawing>
      </w:r>
    </w:p>
    <w:p w14:paraId="7BA84593" w14:textId="77777777" w:rsidR="0004116E" w:rsidRPr="00EA7E93" w:rsidRDefault="0004116E" w:rsidP="00EA7E93">
      <w:pPr>
        <w:pStyle w:val="Prrafodelista"/>
        <w:tabs>
          <w:tab w:val="left" w:pos="142"/>
        </w:tabs>
        <w:spacing w:after="0"/>
        <w:ind w:left="993" w:hanging="567"/>
        <w:jc w:val="both"/>
        <w:rPr>
          <w:sz w:val="24"/>
          <w:szCs w:val="24"/>
        </w:rPr>
      </w:pPr>
    </w:p>
    <w:p w14:paraId="7BA84594"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Nuevo</w:t>
      </w:r>
    </w:p>
    <w:p w14:paraId="7BA84595" w14:textId="77777777" w:rsidR="0004116E" w:rsidRPr="00EA7E93" w:rsidRDefault="00471A49"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806" wp14:editId="7BA84807">
            <wp:extent cx="5612130" cy="2995295"/>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612130" cy="2995295"/>
                    </a:xfrm>
                    <a:prstGeom prst="rect">
                      <a:avLst/>
                    </a:prstGeom>
                  </pic:spPr>
                </pic:pic>
              </a:graphicData>
            </a:graphic>
          </wp:inline>
        </w:drawing>
      </w:r>
    </w:p>
    <w:p w14:paraId="7BA84596" w14:textId="77777777" w:rsidR="0004116E" w:rsidRPr="00EA7E93" w:rsidRDefault="0004116E" w:rsidP="00EA7E93">
      <w:pPr>
        <w:pStyle w:val="Prrafodelista"/>
        <w:tabs>
          <w:tab w:val="left" w:pos="142"/>
        </w:tabs>
        <w:spacing w:after="0"/>
        <w:ind w:left="993" w:hanging="567"/>
        <w:jc w:val="both"/>
        <w:rPr>
          <w:sz w:val="24"/>
          <w:szCs w:val="24"/>
        </w:rPr>
      </w:pPr>
    </w:p>
    <w:p w14:paraId="7BA84597"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Ingresar nombre del perfil de usuario, se recomienda que sea el mismo nombre del usuario </w:t>
      </w:r>
      <w:proofErr w:type="spellStart"/>
      <w:r w:rsidRPr="00EA7E93">
        <w:rPr>
          <w:sz w:val="24"/>
          <w:szCs w:val="24"/>
        </w:rPr>
        <w:t>logueado</w:t>
      </w:r>
      <w:proofErr w:type="spellEnd"/>
      <w:r w:rsidRPr="00EA7E93">
        <w:rPr>
          <w:sz w:val="24"/>
          <w:szCs w:val="24"/>
        </w:rPr>
        <w:t>, presionar Aceptar</w:t>
      </w:r>
    </w:p>
    <w:p w14:paraId="7BA84598" w14:textId="77777777" w:rsidR="0004116E" w:rsidRPr="00EA7E93" w:rsidRDefault="00471A49"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808" wp14:editId="7BA84809">
            <wp:extent cx="5612130" cy="2995295"/>
            <wp:effectExtent l="0" t="0" r="762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612130" cy="2995295"/>
                    </a:xfrm>
                    <a:prstGeom prst="rect">
                      <a:avLst/>
                    </a:prstGeom>
                  </pic:spPr>
                </pic:pic>
              </a:graphicData>
            </a:graphic>
          </wp:inline>
        </w:drawing>
      </w:r>
    </w:p>
    <w:p w14:paraId="7BA84599" w14:textId="77777777" w:rsidR="0004116E" w:rsidRPr="00EA7E93" w:rsidRDefault="0004116E" w:rsidP="00EA7E93">
      <w:pPr>
        <w:pStyle w:val="Prrafodelista"/>
        <w:tabs>
          <w:tab w:val="left" w:pos="142"/>
        </w:tabs>
        <w:spacing w:after="0"/>
        <w:ind w:left="993" w:hanging="567"/>
        <w:jc w:val="both"/>
        <w:rPr>
          <w:sz w:val="24"/>
          <w:szCs w:val="24"/>
        </w:rPr>
      </w:pPr>
    </w:p>
    <w:p w14:paraId="7BA8459A" w14:textId="77777777" w:rsidR="00A85F92" w:rsidRPr="00EA7E93" w:rsidRDefault="00A85F92" w:rsidP="00EA7E93">
      <w:pPr>
        <w:jc w:val="both"/>
        <w:rPr>
          <w:sz w:val="24"/>
          <w:szCs w:val="24"/>
        </w:rPr>
      </w:pPr>
      <w:r w:rsidRPr="00EA7E93">
        <w:rPr>
          <w:sz w:val="24"/>
          <w:szCs w:val="24"/>
        </w:rPr>
        <w:br w:type="page"/>
      </w:r>
    </w:p>
    <w:p w14:paraId="7BA8459B"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Abrir</w:t>
      </w:r>
    </w:p>
    <w:p w14:paraId="7BA8459C" w14:textId="77777777" w:rsidR="0004116E" w:rsidRPr="00EA7E93" w:rsidRDefault="00471A49"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80A" wp14:editId="7BA8480B">
            <wp:extent cx="5612130" cy="2995295"/>
            <wp:effectExtent l="0" t="0" r="762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612130" cy="2995295"/>
                    </a:xfrm>
                    <a:prstGeom prst="rect">
                      <a:avLst/>
                    </a:prstGeom>
                  </pic:spPr>
                </pic:pic>
              </a:graphicData>
            </a:graphic>
          </wp:inline>
        </w:drawing>
      </w:r>
    </w:p>
    <w:p w14:paraId="7BA8459D" w14:textId="77777777" w:rsidR="0004116E" w:rsidRPr="00EA7E93" w:rsidRDefault="0004116E" w:rsidP="00EA7E93">
      <w:pPr>
        <w:pStyle w:val="Prrafodelista"/>
        <w:tabs>
          <w:tab w:val="left" w:pos="142"/>
        </w:tabs>
        <w:spacing w:after="0"/>
        <w:ind w:left="993" w:hanging="567"/>
        <w:jc w:val="both"/>
        <w:rPr>
          <w:sz w:val="24"/>
          <w:szCs w:val="24"/>
        </w:rPr>
      </w:pPr>
    </w:p>
    <w:p w14:paraId="7BA8459E"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Ir a Herramientas del Sistema/Gestión de usuarios/Datos generales de usuario/Datos de usuarios y verificar que se lean los usuarios</w:t>
      </w:r>
    </w:p>
    <w:p w14:paraId="7BA8459F" w14:textId="77777777" w:rsidR="0004116E" w:rsidRPr="00EA7E93" w:rsidRDefault="00471A49"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80C" wp14:editId="7BA8480D">
            <wp:extent cx="5612130" cy="2995295"/>
            <wp:effectExtent l="0" t="0" r="762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612130" cy="2995295"/>
                    </a:xfrm>
                    <a:prstGeom prst="rect">
                      <a:avLst/>
                    </a:prstGeom>
                  </pic:spPr>
                </pic:pic>
              </a:graphicData>
            </a:graphic>
          </wp:inline>
        </w:drawing>
      </w:r>
    </w:p>
    <w:p w14:paraId="7BA845A0" w14:textId="77777777" w:rsidR="0004116E" w:rsidRPr="00EA7E93" w:rsidRDefault="0004116E" w:rsidP="00EA7E93">
      <w:pPr>
        <w:pStyle w:val="Prrafodelista"/>
        <w:tabs>
          <w:tab w:val="left" w:pos="142"/>
        </w:tabs>
        <w:spacing w:after="0"/>
        <w:ind w:left="993" w:hanging="567"/>
        <w:jc w:val="both"/>
        <w:rPr>
          <w:sz w:val="24"/>
          <w:szCs w:val="24"/>
        </w:rPr>
      </w:pPr>
    </w:p>
    <w:p w14:paraId="7BA845A1"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Ingresar a </w:t>
      </w:r>
      <w:proofErr w:type="spellStart"/>
      <w:r w:rsidRPr="00EA7E93">
        <w:rPr>
          <w:sz w:val="24"/>
          <w:szCs w:val="24"/>
        </w:rPr>
        <w:t>Worktop</w:t>
      </w:r>
      <w:proofErr w:type="spellEnd"/>
      <w:r w:rsidRPr="00EA7E93">
        <w:rPr>
          <w:sz w:val="24"/>
          <w:szCs w:val="24"/>
        </w:rPr>
        <w:t xml:space="preserve"> y ejecutar la sesión </w:t>
      </w:r>
      <w:proofErr w:type="spellStart"/>
      <w:r w:rsidRPr="00EA7E93">
        <w:rPr>
          <w:sz w:val="24"/>
          <w:szCs w:val="24"/>
        </w:rPr>
        <w:t>Shared</w:t>
      </w:r>
      <w:proofErr w:type="spellEnd"/>
      <w:r w:rsidRPr="00EA7E93">
        <w:rPr>
          <w:sz w:val="24"/>
          <w:szCs w:val="24"/>
        </w:rPr>
        <w:t xml:space="preserve"> </w:t>
      </w:r>
      <w:proofErr w:type="spellStart"/>
      <w:r w:rsidRPr="00EA7E93">
        <w:rPr>
          <w:sz w:val="24"/>
          <w:szCs w:val="24"/>
        </w:rPr>
        <w:t>Memory</w:t>
      </w:r>
      <w:proofErr w:type="spellEnd"/>
      <w:r w:rsidRPr="00EA7E93">
        <w:rPr>
          <w:sz w:val="24"/>
          <w:szCs w:val="24"/>
        </w:rPr>
        <w:t xml:space="preserve"> Data (</w:t>
      </w:r>
      <w:proofErr w:type="spellStart"/>
      <w:r w:rsidRPr="00EA7E93">
        <w:rPr>
          <w:sz w:val="24"/>
          <w:szCs w:val="24"/>
        </w:rPr>
        <w:t>depricated</w:t>
      </w:r>
      <w:proofErr w:type="spellEnd"/>
      <w:r w:rsidRPr="00EA7E93">
        <w:rPr>
          <w:sz w:val="24"/>
          <w:szCs w:val="24"/>
        </w:rPr>
        <w:t>) ttaad4150m000</w:t>
      </w:r>
    </w:p>
    <w:p w14:paraId="7BA845A2" w14:textId="77777777" w:rsidR="0004116E" w:rsidRPr="00EA7E93" w:rsidRDefault="00471A49"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80E" wp14:editId="7BA8480F">
            <wp:extent cx="5612130" cy="2995295"/>
            <wp:effectExtent l="0" t="0" r="762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612130" cy="2995295"/>
                    </a:xfrm>
                    <a:prstGeom prst="rect">
                      <a:avLst/>
                    </a:prstGeom>
                  </pic:spPr>
                </pic:pic>
              </a:graphicData>
            </a:graphic>
          </wp:inline>
        </w:drawing>
      </w:r>
    </w:p>
    <w:p w14:paraId="7BA845A3" w14:textId="77777777" w:rsidR="0004116E" w:rsidRPr="00EA7E93" w:rsidRDefault="0004116E" w:rsidP="00EA7E93">
      <w:pPr>
        <w:pStyle w:val="Prrafodelista"/>
        <w:tabs>
          <w:tab w:val="left" w:pos="142"/>
        </w:tabs>
        <w:spacing w:after="0"/>
        <w:ind w:left="993" w:hanging="567"/>
        <w:jc w:val="both"/>
        <w:rPr>
          <w:sz w:val="24"/>
          <w:szCs w:val="24"/>
        </w:rPr>
      </w:pPr>
    </w:p>
    <w:p w14:paraId="7BA845A4"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Compilar paquetes, ir a Específico/</w:t>
      </w:r>
      <w:proofErr w:type="spellStart"/>
      <w:r w:rsidRPr="00EA7E93">
        <w:rPr>
          <w:sz w:val="24"/>
          <w:szCs w:val="24"/>
        </w:rPr>
        <w:t>Convert</w:t>
      </w:r>
      <w:proofErr w:type="spellEnd"/>
      <w:r w:rsidRPr="00EA7E93">
        <w:rPr>
          <w:sz w:val="24"/>
          <w:szCs w:val="24"/>
        </w:rPr>
        <w:t xml:space="preserve"> </w:t>
      </w:r>
      <w:proofErr w:type="spellStart"/>
      <w:r w:rsidRPr="00EA7E93">
        <w:rPr>
          <w:sz w:val="24"/>
          <w:szCs w:val="24"/>
        </w:rPr>
        <w:t>to</w:t>
      </w:r>
      <w:proofErr w:type="spellEnd"/>
      <w:r w:rsidRPr="00EA7E93">
        <w:rPr>
          <w:sz w:val="24"/>
          <w:szCs w:val="24"/>
        </w:rPr>
        <w:t xml:space="preserve"> </w:t>
      </w:r>
      <w:proofErr w:type="spellStart"/>
      <w:r w:rsidRPr="00EA7E93">
        <w:rPr>
          <w:sz w:val="24"/>
          <w:szCs w:val="24"/>
        </w:rPr>
        <w:t>Runtime</w:t>
      </w:r>
      <w:proofErr w:type="spellEnd"/>
      <w:r w:rsidRPr="00EA7E93">
        <w:rPr>
          <w:sz w:val="24"/>
          <w:szCs w:val="24"/>
        </w:rPr>
        <w:t xml:space="preserve"> (</w:t>
      </w:r>
      <w:proofErr w:type="spellStart"/>
      <w:r w:rsidRPr="00EA7E93">
        <w:rPr>
          <w:sz w:val="24"/>
          <w:szCs w:val="24"/>
        </w:rPr>
        <w:t>Ctrl+Mayús+D</w:t>
      </w:r>
      <w:proofErr w:type="spellEnd"/>
      <w:r w:rsidRPr="00EA7E93">
        <w:rPr>
          <w:sz w:val="24"/>
          <w:szCs w:val="24"/>
        </w:rPr>
        <w:t>)</w:t>
      </w:r>
    </w:p>
    <w:p w14:paraId="7BA845A5" w14:textId="77777777" w:rsidR="0004116E" w:rsidRPr="00EA7E93" w:rsidRDefault="00471A49"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810" wp14:editId="7BA84811">
            <wp:extent cx="5517433" cy="3018972"/>
            <wp:effectExtent l="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l="19833" t="22357" r="25320" b="24342"/>
                    <a:stretch/>
                  </pic:blipFill>
                  <pic:spPr bwMode="auto">
                    <a:xfrm>
                      <a:off x="0" y="0"/>
                      <a:ext cx="5549179" cy="3036343"/>
                    </a:xfrm>
                    <a:prstGeom prst="rect">
                      <a:avLst/>
                    </a:prstGeom>
                    <a:ln>
                      <a:noFill/>
                    </a:ln>
                    <a:extLst>
                      <a:ext uri="{53640926-AAD7-44D8-BBD7-CCE9431645EC}">
                        <a14:shadowObscured xmlns:a14="http://schemas.microsoft.com/office/drawing/2010/main"/>
                      </a:ext>
                    </a:extLst>
                  </pic:spPr>
                </pic:pic>
              </a:graphicData>
            </a:graphic>
          </wp:inline>
        </w:drawing>
      </w:r>
    </w:p>
    <w:p w14:paraId="7BA845A6" w14:textId="77777777" w:rsidR="0004116E" w:rsidRPr="00EA7E93" w:rsidRDefault="0004116E" w:rsidP="00EA7E93">
      <w:pPr>
        <w:pStyle w:val="Prrafodelista"/>
        <w:tabs>
          <w:tab w:val="left" w:pos="142"/>
        </w:tabs>
        <w:spacing w:after="0"/>
        <w:ind w:left="993" w:hanging="567"/>
        <w:jc w:val="both"/>
        <w:rPr>
          <w:sz w:val="24"/>
          <w:szCs w:val="24"/>
        </w:rPr>
      </w:pPr>
    </w:p>
    <w:p w14:paraId="7BA845A7"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Aceptar</w:t>
      </w:r>
    </w:p>
    <w:p w14:paraId="7BA845A8" w14:textId="77777777" w:rsidR="0004116E" w:rsidRPr="00EA7E93" w:rsidRDefault="00471A49"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812" wp14:editId="7BA84813">
            <wp:extent cx="2600325" cy="1209675"/>
            <wp:effectExtent l="0" t="0" r="9525"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600325" cy="1209675"/>
                    </a:xfrm>
                    <a:prstGeom prst="rect">
                      <a:avLst/>
                    </a:prstGeom>
                  </pic:spPr>
                </pic:pic>
              </a:graphicData>
            </a:graphic>
          </wp:inline>
        </w:drawing>
      </w:r>
    </w:p>
    <w:p w14:paraId="7BA845A9"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Abrir la sesión Plantilla de datos usuarios (ttams1110m000)</w:t>
      </w:r>
    </w:p>
    <w:p w14:paraId="7BA845AA" w14:textId="77777777" w:rsidR="0004116E" w:rsidRPr="00EA7E93" w:rsidRDefault="00471A49"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814" wp14:editId="7BA84815">
            <wp:extent cx="5612130" cy="2995295"/>
            <wp:effectExtent l="0" t="0" r="762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612130" cy="2995295"/>
                    </a:xfrm>
                    <a:prstGeom prst="rect">
                      <a:avLst/>
                    </a:prstGeom>
                  </pic:spPr>
                </pic:pic>
              </a:graphicData>
            </a:graphic>
          </wp:inline>
        </w:drawing>
      </w:r>
    </w:p>
    <w:p w14:paraId="7BA845AB" w14:textId="77777777" w:rsidR="0004116E" w:rsidRPr="00EA7E93" w:rsidRDefault="0004116E" w:rsidP="00EA7E93">
      <w:pPr>
        <w:pStyle w:val="Prrafodelista"/>
        <w:tabs>
          <w:tab w:val="left" w:pos="142"/>
        </w:tabs>
        <w:spacing w:after="0"/>
        <w:ind w:left="993" w:hanging="567"/>
        <w:jc w:val="both"/>
        <w:rPr>
          <w:sz w:val="24"/>
          <w:szCs w:val="24"/>
        </w:rPr>
      </w:pPr>
    </w:p>
    <w:p w14:paraId="7BA845AC"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Modificar los datos de Servidor de ayuda</w:t>
      </w:r>
    </w:p>
    <w:p w14:paraId="7BA845AD" w14:textId="77777777" w:rsidR="0004116E" w:rsidRPr="00EA7E93" w:rsidRDefault="00166D5E"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816" wp14:editId="7BA84817">
            <wp:extent cx="5612130" cy="3315335"/>
            <wp:effectExtent l="0" t="0" r="762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612130" cy="3315335"/>
                    </a:xfrm>
                    <a:prstGeom prst="rect">
                      <a:avLst/>
                    </a:prstGeom>
                  </pic:spPr>
                </pic:pic>
              </a:graphicData>
            </a:graphic>
          </wp:inline>
        </w:drawing>
      </w:r>
    </w:p>
    <w:p w14:paraId="7BA845AE" w14:textId="77777777" w:rsidR="0004116E" w:rsidRPr="00EA7E93" w:rsidRDefault="0004116E" w:rsidP="00EA7E93">
      <w:pPr>
        <w:pStyle w:val="Prrafodelista"/>
        <w:tabs>
          <w:tab w:val="left" w:pos="142"/>
        </w:tabs>
        <w:spacing w:after="0"/>
        <w:ind w:left="993" w:hanging="567"/>
        <w:jc w:val="both"/>
        <w:rPr>
          <w:sz w:val="24"/>
          <w:szCs w:val="24"/>
        </w:rPr>
      </w:pPr>
    </w:p>
    <w:p w14:paraId="7BA845AF"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Convertir cambios a diccionario de datos ejecutable, ir a Específico/ Convertir cambios a diccionario de datos ejecutable (</w:t>
      </w:r>
      <w:proofErr w:type="spellStart"/>
      <w:r w:rsidRPr="00EA7E93">
        <w:rPr>
          <w:sz w:val="24"/>
          <w:szCs w:val="24"/>
        </w:rPr>
        <w:t>Ctrl+Mayús+D</w:t>
      </w:r>
      <w:proofErr w:type="spellEnd"/>
      <w:r w:rsidRPr="00EA7E93">
        <w:rPr>
          <w:sz w:val="24"/>
          <w:szCs w:val="24"/>
        </w:rPr>
        <w:t>)</w:t>
      </w:r>
    </w:p>
    <w:p w14:paraId="7BA845B0" w14:textId="77777777" w:rsidR="001147FD" w:rsidRPr="00EA7E93" w:rsidRDefault="001147FD" w:rsidP="00EA7E93">
      <w:pPr>
        <w:pStyle w:val="Prrafodelista"/>
        <w:tabs>
          <w:tab w:val="left" w:pos="142"/>
        </w:tabs>
        <w:spacing w:after="0"/>
        <w:ind w:left="993" w:hanging="567"/>
        <w:jc w:val="both"/>
        <w:rPr>
          <w:noProof/>
          <w:sz w:val="24"/>
          <w:szCs w:val="24"/>
          <w:lang w:val="es-EC" w:eastAsia="es-EC"/>
        </w:rPr>
      </w:pPr>
    </w:p>
    <w:p w14:paraId="7BA845B1" w14:textId="77777777" w:rsidR="0004116E" w:rsidRPr="00EA7E93" w:rsidRDefault="00166D5E"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818" wp14:editId="7BA84819">
            <wp:extent cx="5144905" cy="3053443"/>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1"/>
                    <a:srcRect l="19957" t="9519" r="21674" b="28954"/>
                    <a:stretch/>
                  </pic:blipFill>
                  <pic:spPr bwMode="auto">
                    <a:xfrm>
                      <a:off x="0" y="0"/>
                      <a:ext cx="5161323" cy="3063187"/>
                    </a:xfrm>
                    <a:prstGeom prst="rect">
                      <a:avLst/>
                    </a:prstGeom>
                    <a:ln>
                      <a:noFill/>
                    </a:ln>
                    <a:extLst>
                      <a:ext uri="{53640926-AAD7-44D8-BBD7-CCE9431645EC}">
                        <a14:shadowObscured xmlns:a14="http://schemas.microsoft.com/office/drawing/2010/main"/>
                      </a:ext>
                    </a:extLst>
                  </pic:spPr>
                </pic:pic>
              </a:graphicData>
            </a:graphic>
          </wp:inline>
        </w:drawing>
      </w:r>
    </w:p>
    <w:p w14:paraId="7BA845B2" w14:textId="77777777" w:rsidR="0004116E" w:rsidRPr="00EA7E93" w:rsidRDefault="0004116E" w:rsidP="00EA7E93">
      <w:pPr>
        <w:pStyle w:val="Prrafodelista"/>
        <w:tabs>
          <w:tab w:val="left" w:pos="142"/>
        </w:tabs>
        <w:spacing w:after="0"/>
        <w:ind w:left="993" w:hanging="567"/>
        <w:jc w:val="both"/>
        <w:rPr>
          <w:sz w:val="24"/>
          <w:szCs w:val="24"/>
        </w:rPr>
      </w:pPr>
    </w:p>
    <w:p w14:paraId="7BA845B3"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Ingresar </w:t>
      </w:r>
      <w:proofErr w:type="spellStart"/>
      <w:r w:rsidRPr="00EA7E93">
        <w:rPr>
          <w:sz w:val="24"/>
          <w:szCs w:val="24"/>
        </w:rPr>
        <w:t>zzz</w:t>
      </w:r>
      <w:proofErr w:type="spellEnd"/>
      <w:r w:rsidRPr="00EA7E93">
        <w:rPr>
          <w:sz w:val="24"/>
          <w:szCs w:val="24"/>
        </w:rPr>
        <w:t xml:space="preserve"> en la caja de texto A, presionar Convertir</w:t>
      </w:r>
    </w:p>
    <w:p w14:paraId="7BA845B4" w14:textId="77777777" w:rsidR="0004116E" w:rsidRPr="00EA7E93" w:rsidRDefault="001147FD"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81A" wp14:editId="7BA8481B">
            <wp:extent cx="5612130" cy="4473575"/>
            <wp:effectExtent l="0" t="0" r="7620" b="317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612130" cy="4473575"/>
                    </a:xfrm>
                    <a:prstGeom prst="rect">
                      <a:avLst/>
                    </a:prstGeom>
                  </pic:spPr>
                </pic:pic>
              </a:graphicData>
            </a:graphic>
          </wp:inline>
        </w:drawing>
      </w:r>
    </w:p>
    <w:p w14:paraId="7BA845B5" w14:textId="77777777" w:rsidR="0004116E" w:rsidRPr="00EA7E93" w:rsidRDefault="0004116E" w:rsidP="00EA7E93">
      <w:pPr>
        <w:pStyle w:val="Prrafodelista"/>
        <w:tabs>
          <w:tab w:val="left" w:pos="142"/>
        </w:tabs>
        <w:spacing w:after="0"/>
        <w:ind w:left="993" w:hanging="567"/>
        <w:jc w:val="both"/>
        <w:rPr>
          <w:sz w:val="24"/>
          <w:szCs w:val="24"/>
        </w:rPr>
      </w:pPr>
    </w:p>
    <w:p w14:paraId="7BA845B6"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Salir del </w:t>
      </w:r>
      <w:proofErr w:type="spellStart"/>
      <w:r w:rsidRPr="00EA7E93">
        <w:rPr>
          <w:sz w:val="24"/>
          <w:szCs w:val="24"/>
        </w:rPr>
        <w:t>Worktop</w:t>
      </w:r>
      <w:proofErr w:type="spellEnd"/>
    </w:p>
    <w:p w14:paraId="7BA845B7" w14:textId="77777777" w:rsidR="0004116E" w:rsidRPr="00EA7E93" w:rsidRDefault="0004116E" w:rsidP="00EA7E93">
      <w:pPr>
        <w:pStyle w:val="Prrafodelista"/>
        <w:tabs>
          <w:tab w:val="left" w:pos="142"/>
        </w:tabs>
        <w:spacing w:after="0"/>
        <w:ind w:left="993" w:hanging="567"/>
        <w:jc w:val="both"/>
        <w:rPr>
          <w:sz w:val="24"/>
          <w:szCs w:val="24"/>
        </w:rPr>
      </w:pPr>
    </w:p>
    <w:p w14:paraId="7BA845B8"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Ingresar a </w:t>
      </w:r>
      <w:proofErr w:type="spellStart"/>
      <w:r w:rsidRPr="00EA7E93">
        <w:rPr>
          <w:sz w:val="24"/>
          <w:szCs w:val="24"/>
        </w:rPr>
        <w:t>Worktop</w:t>
      </w:r>
      <w:proofErr w:type="spellEnd"/>
      <w:r w:rsidRPr="00EA7E93">
        <w:rPr>
          <w:sz w:val="24"/>
          <w:szCs w:val="24"/>
        </w:rPr>
        <w:t xml:space="preserve"> y probar en alguna sesión que levante la ayuda, presionar F1</w:t>
      </w:r>
    </w:p>
    <w:p w14:paraId="7BA845B9" w14:textId="77777777" w:rsidR="0004116E" w:rsidRPr="00EA7E93" w:rsidRDefault="001B04FD" w:rsidP="00EA7E93">
      <w:pPr>
        <w:pStyle w:val="Prrafodelista"/>
        <w:tabs>
          <w:tab w:val="left" w:pos="142"/>
        </w:tabs>
        <w:ind w:left="993" w:hanging="567"/>
        <w:jc w:val="both"/>
        <w:rPr>
          <w:sz w:val="24"/>
          <w:szCs w:val="24"/>
        </w:rPr>
      </w:pPr>
      <w:r w:rsidRPr="00EA7E93">
        <w:rPr>
          <w:noProof/>
          <w:sz w:val="24"/>
          <w:szCs w:val="24"/>
          <w:lang w:val="es-EC" w:eastAsia="es-EC"/>
        </w:rPr>
        <w:drawing>
          <wp:inline distT="0" distB="0" distL="0" distR="0" wp14:anchorId="7BA8481C" wp14:editId="7BA8481D">
            <wp:extent cx="5612130" cy="2491105"/>
            <wp:effectExtent l="0" t="0" r="7620" b="444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612130" cy="2491105"/>
                    </a:xfrm>
                    <a:prstGeom prst="rect">
                      <a:avLst/>
                    </a:prstGeom>
                  </pic:spPr>
                </pic:pic>
              </a:graphicData>
            </a:graphic>
          </wp:inline>
        </w:drawing>
      </w:r>
    </w:p>
    <w:p w14:paraId="7BA845BA" w14:textId="77777777" w:rsidR="0004116E" w:rsidRPr="00EA7E93" w:rsidRDefault="0004116E" w:rsidP="00EA7E93">
      <w:pPr>
        <w:pStyle w:val="Prrafodelista"/>
        <w:tabs>
          <w:tab w:val="left" w:pos="142"/>
        </w:tabs>
        <w:spacing w:after="0"/>
        <w:ind w:left="993" w:hanging="567"/>
        <w:jc w:val="both"/>
        <w:rPr>
          <w:sz w:val="24"/>
          <w:szCs w:val="24"/>
        </w:rPr>
      </w:pPr>
    </w:p>
    <w:p w14:paraId="7BA845BB"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Verificar que se muestra la ayuda</w:t>
      </w:r>
    </w:p>
    <w:p w14:paraId="7BA845BC" w14:textId="77777777" w:rsidR="00D24B2C" w:rsidRPr="00EA7E93" w:rsidRDefault="00D24B2C" w:rsidP="00EA7E93">
      <w:pPr>
        <w:tabs>
          <w:tab w:val="left" w:pos="142"/>
        </w:tabs>
        <w:spacing w:after="0"/>
        <w:ind w:left="426"/>
        <w:jc w:val="both"/>
        <w:rPr>
          <w:sz w:val="24"/>
          <w:szCs w:val="24"/>
        </w:rPr>
      </w:pPr>
      <w:r w:rsidRPr="00EA7E93">
        <w:rPr>
          <w:noProof/>
          <w:sz w:val="24"/>
          <w:szCs w:val="24"/>
          <w:lang w:val="es-EC" w:eastAsia="es-EC"/>
        </w:rPr>
        <w:drawing>
          <wp:inline distT="0" distB="0" distL="0" distR="0" wp14:anchorId="7BA8481E" wp14:editId="7BA8481F">
            <wp:extent cx="5612130" cy="2880360"/>
            <wp:effectExtent l="0" t="0" r="7620" b="0"/>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612130" cy="2880360"/>
                    </a:xfrm>
                    <a:prstGeom prst="rect">
                      <a:avLst/>
                    </a:prstGeom>
                  </pic:spPr>
                </pic:pic>
              </a:graphicData>
            </a:graphic>
          </wp:inline>
        </w:drawing>
      </w:r>
    </w:p>
    <w:p w14:paraId="7BA845BD" w14:textId="77777777" w:rsidR="00D24B2C" w:rsidRPr="00EA7E93" w:rsidRDefault="00D24B2C" w:rsidP="00EA7E93">
      <w:pPr>
        <w:tabs>
          <w:tab w:val="left" w:pos="142"/>
        </w:tabs>
        <w:spacing w:after="0"/>
        <w:ind w:left="426"/>
        <w:jc w:val="both"/>
        <w:rPr>
          <w:sz w:val="24"/>
          <w:szCs w:val="24"/>
        </w:rPr>
      </w:pPr>
    </w:p>
    <w:p w14:paraId="7BA845BE" w14:textId="77777777" w:rsidR="00D24B2C" w:rsidRPr="00EA7E93" w:rsidRDefault="00D24B2C" w:rsidP="00EA7E93">
      <w:pPr>
        <w:pStyle w:val="Prrafodelista"/>
        <w:numPr>
          <w:ilvl w:val="2"/>
          <w:numId w:val="3"/>
        </w:numPr>
        <w:tabs>
          <w:tab w:val="left" w:pos="142"/>
        </w:tabs>
        <w:spacing w:after="0"/>
        <w:jc w:val="both"/>
        <w:rPr>
          <w:sz w:val="24"/>
          <w:szCs w:val="24"/>
        </w:rPr>
      </w:pPr>
      <w:r w:rsidRPr="00EA7E93">
        <w:rPr>
          <w:sz w:val="24"/>
          <w:szCs w:val="24"/>
        </w:rPr>
        <w:t xml:space="preserve">Crear como tarea </w:t>
      </w:r>
      <w:r w:rsidR="00333983" w:rsidRPr="00EA7E93">
        <w:rPr>
          <w:sz w:val="24"/>
          <w:szCs w:val="24"/>
        </w:rPr>
        <w:t xml:space="preserve">la ejecución del </w:t>
      </w:r>
      <w:proofErr w:type="spellStart"/>
      <w:r w:rsidR="00333983" w:rsidRPr="00EA7E93">
        <w:rPr>
          <w:sz w:val="24"/>
          <w:szCs w:val="24"/>
        </w:rPr>
        <w:t>bat</w:t>
      </w:r>
      <w:proofErr w:type="spellEnd"/>
      <w:r w:rsidR="00333983" w:rsidRPr="00EA7E93">
        <w:rPr>
          <w:sz w:val="24"/>
          <w:szCs w:val="24"/>
        </w:rPr>
        <w:t xml:space="preserve"> “</w:t>
      </w:r>
      <w:proofErr w:type="gramStart"/>
      <w:r w:rsidR="00333983" w:rsidRPr="00EA7E93">
        <w:rPr>
          <w:sz w:val="24"/>
          <w:szCs w:val="24"/>
        </w:rPr>
        <w:t>startup</w:t>
      </w:r>
      <w:proofErr w:type="gramEnd"/>
      <w:r w:rsidR="00333983" w:rsidRPr="00EA7E93">
        <w:rPr>
          <w:sz w:val="24"/>
          <w:szCs w:val="24"/>
        </w:rPr>
        <w:t xml:space="preserve">” que se encuentra de la ruta </w:t>
      </w:r>
      <w:r w:rsidR="008E5AB4" w:rsidRPr="00EA7E93">
        <w:rPr>
          <w:sz w:val="24"/>
          <w:szCs w:val="24"/>
        </w:rPr>
        <w:t>$</w:t>
      </w:r>
      <w:r w:rsidR="00333983" w:rsidRPr="00EA7E93">
        <w:rPr>
          <w:sz w:val="24"/>
          <w:szCs w:val="24"/>
        </w:rPr>
        <w:t>{ESE}\apache-tomcat-5.5.23\</w:t>
      </w:r>
      <w:proofErr w:type="spellStart"/>
      <w:r w:rsidR="00333983" w:rsidRPr="00EA7E93">
        <w:rPr>
          <w:sz w:val="24"/>
          <w:szCs w:val="24"/>
        </w:rPr>
        <w:t>bin</w:t>
      </w:r>
      <w:proofErr w:type="spellEnd"/>
      <w:r w:rsidR="00333983" w:rsidRPr="00EA7E93">
        <w:rPr>
          <w:sz w:val="24"/>
          <w:szCs w:val="24"/>
        </w:rPr>
        <w:t>, la tarea deberá ejecutarse en cada inicio del sistema</w:t>
      </w:r>
    </w:p>
    <w:p w14:paraId="7BA845BF" w14:textId="77777777" w:rsidR="0004116E" w:rsidRPr="00EA7E93" w:rsidRDefault="0004116E" w:rsidP="00EA7E93">
      <w:pPr>
        <w:pStyle w:val="Prrafodelista"/>
        <w:tabs>
          <w:tab w:val="left" w:pos="142"/>
        </w:tabs>
        <w:spacing w:after="0"/>
        <w:ind w:left="993" w:hanging="567"/>
        <w:jc w:val="both"/>
        <w:rPr>
          <w:sz w:val="24"/>
          <w:szCs w:val="24"/>
        </w:rPr>
      </w:pPr>
    </w:p>
    <w:p w14:paraId="7BA845C0" w14:textId="77777777" w:rsidR="00853B8C" w:rsidRPr="00EA7E93" w:rsidRDefault="00853B8C" w:rsidP="00EA7E93">
      <w:pPr>
        <w:jc w:val="both"/>
        <w:rPr>
          <w:rFonts w:eastAsia="Times New Roman" w:cs="Arial"/>
          <w:b/>
          <w:bCs/>
          <w:kern w:val="32"/>
          <w:sz w:val="24"/>
          <w:szCs w:val="24"/>
          <w:lang w:val="es-EC" w:eastAsia="ar-SA"/>
        </w:rPr>
      </w:pPr>
      <w:bookmarkStart w:id="170" w:name="_Toc421528198"/>
      <w:r w:rsidRPr="00EA7E93">
        <w:rPr>
          <w:sz w:val="24"/>
          <w:szCs w:val="24"/>
        </w:rPr>
        <w:br w:type="page"/>
      </w:r>
    </w:p>
    <w:p w14:paraId="7BA845C1" w14:textId="77777777" w:rsidR="0004116E" w:rsidRPr="00EA7E93" w:rsidRDefault="0004116E" w:rsidP="00EA7E93">
      <w:pPr>
        <w:pStyle w:val="Ttulo1"/>
        <w:keepLines/>
        <w:numPr>
          <w:ilvl w:val="1"/>
          <w:numId w:val="3"/>
        </w:numPr>
        <w:suppressAutoHyphens w:val="0"/>
        <w:spacing w:before="0" w:after="0" w:line="276" w:lineRule="auto"/>
        <w:ind w:left="993" w:hanging="709"/>
        <w:rPr>
          <w:rFonts w:asciiTheme="minorHAnsi" w:hAnsiTheme="minorHAnsi"/>
          <w:sz w:val="24"/>
          <w:szCs w:val="24"/>
        </w:rPr>
      </w:pPr>
      <w:bookmarkStart w:id="171" w:name="_Toc450235639"/>
      <w:r w:rsidRPr="00EA7E93">
        <w:rPr>
          <w:rFonts w:asciiTheme="minorHAnsi" w:hAnsiTheme="minorHAnsi"/>
          <w:sz w:val="24"/>
          <w:szCs w:val="24"/>
        </w:rPr>
        <w:t>Crear tablas para compañía 000</w:t>
      </w:r>
      <w:bookmarkEnd w:id="170"/>
      <w:bookmarkEnd w:id="171"/>
    </w:p>
    <w:p w14:paraId="7BA845C2" w14:textId="77777777" w:rsidR="0004116E" w:rsidRPr="00EA7E93" w:rsidRDefault="0004116E" w:rsidP="00EA7E93">
      <w:pPr>
        <w:tabs>
          <w:tab w:val="left" w:pos="142"/>
        </w:tabs>
        <w:spacing w:after="0"/>
        <w:ind w:left="993" w:hanging="567"/>
        <w:jc w:val="both"/>
        <w:rPr>
          <w:sz w:val="24"/>
          <w:szCs w:val="24"/>
        </w:rPr>
      </w:pPr>
    </w:p>
    <w:p w14:paraId="7BA845C3"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Abrir </w:t>
      </w:r>
      <w:proofErr w:type="spellStart"/>
      <w:r w:rsidRPr="00EA7E93">
        <w:rPr>
          <w:sz w:val="24"/>
          <w:szCs w:val="24"/>
        </w:rPr>
        <w:t>worktop</w:t>
      </w:r>
      <w:proofErr w:type="spellEnd"/>
    </w:p>
    <w:p w14:paraId="7BA845C4" w14:textId="77777777" w:rsidR="0004116E" w:rsidRPr="00EA7E93" w:rsidRDefault="0004116E" w:rsidP="00EA7E93">
      <w:pPr>
        <w:pStyle w:val="Prrafodelista"/>
        <w:tabs>
          <w:tab w:val="left" w:pos="142"/>
        </w:tabs>
        <w:ind w:left="993" w:hanging="567"/>
        <w:jc w:val="both"/>
        <w:rPr>
          <w:sz w:val="24"/>
          <w:szCs w:val="24"/>
        </w:rPr>
      </w:pPr>
    </w:p>
    <w:p w14:paraId="7BA845C5"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Ir a la sesión ttaad4230m000</w:t>
      </w:r>
    </w:p>
    <w:p w14:paraId="7BA845C6" w14:textId="77777777" w:rsidR="0004116E" w:rsidRPr="00EA7E93" w:rsidRDefault="001B04FD" w:rsidP="00EA7E93">
      <w:pPr>
        <w:pStyle w:val="Prrafodelista"/>
        <w:tabs>
          <w:tab w:val="left" w:pos="142"/>
        </w:tabs>
        <w:ind w:left="993" w:hanging="567"/>
        <w:jc w:val="both"/>
        <w:rPr>
          <w:sz w:val="24"/>
          <w:szCs w:val="24"/>
        </w:rPr>
      </w:pPr>
      <w:r w:rsidRPr="00EA7E93">
        <w:rPr>
          <w:noProof/>
          <w:sz w:val="24"/>
          <w:szCs w:val="24"/>
          <w:lang w:val="es-EC" w:eastAsia="es-EC"/>
        </w:rPr>
        <w:drawing>
          <wp:inline distT="0" distB="0" distL="0" distR="0" wp14:anchorId="7BA84820" wp14:editId="7BA84821">
            <wp:extent cx="5612130" cy="2995295"/>
            <wp:effectExtent l="0" t="0" r="7620" b="0"/>
            <wp:docPr id="1025" name="Imagen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12130" cy="2995295"/>
                    </a:xfrm>
                    <a:prstGeom prst="rect">
                      <a:avLst/>
                    </a:prstGeom>
                  </pic:spPr>
                </pic:pic>
              </a:graphicData>
            </a:graphic>
          </wp:inline>
        </w:drawing>
      </w:r>
    </w:p>
    <w:p w14:paraId="7BA845C7" w14:textId="77777777" w:rsidR="0004116E" w:rsidRPr="00EA7E93" w:rsidRDefault="0004116E" w:rsidP="00EA7E93">
      <w:pPr>
        <w:pStyle w:val="Prrafodelista"/>
        <w:tabs>
          <w:tab w:val="left" w:pos="142"/>
        </w:tabs>
        <w:ind w:left="993" w:hanging="567"/>
        <w:jc w:val="both"/>
        <w:rPr>
          <w:sz w:val="24"/>
          <w:szCs w:val="24"/>
        </w:rPr>
      </w:pPr>
    </w:p>
    <w:p w14:paraId="7BA845C8"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Crear tablas para compañía 000, paquete </w:t>
      </w:r>
      <w:proofErr w:type="spellStart"/>
      <w:r w:rsidRPr="00EA7E93">
        <w:rPr>
          <w:sz w:val="24"/>
          <w:szCs w:val="24"/>
        </w:rPr>
        <w:t>tt</w:t>
      </w:r>
      <w:proofErr w:type="spellEnd"/>
      <w:r w:rsidRPr="00EA7E93">
        <w:rPr>
          <w:sz w:val="24"/>
          <w:szCs w:val="24"/>
        </w:rPr>
        <w:t xml:space="preserve">, presionar </w:t>
      </w:r>
      <w:proofErr w:type="spellStart"/>
      <w:r w:rsidRPr="00EA7E93">
        <w:rPr>
          <w:sz w:val="24"/>
          <w:szCs w:val="24"/>
        </w:rPr>
        <w:t>Create</w:t>
      </w:r>
      <w:proofErr w:type="spellEnd"/>
    </w:p>
    <w:p w14:paraId="7BA845C9" w14:textId="77777777" w:rsidR="0004116E" w:rsidRPr="00EA7E93" w:rsidRDefault="001B04FD" w:rsidP="00EA7E93">
      <w:pPr>
        <w:pStyle w:val="Prrafodelista"/>
        <w:tabs>
          <w:tab w:val="left" w:pos="142"/>
        </w:tabs>
        <w:ind w:left="993" w:hanging="567"/>
        <w:jc w:val="both"/>
        <w:rPr>
          <w:sz w:val="24"/>
          <w:szCs w:val="24"/>
        </w:rPr>
      </w:pPr>
      <w:r w:rsidRPr="00EA7E93">
        <w:rPr>
          <w:noProof/>
          <w:sz w:val="24"/>
          <w:szCs w:val="24"/>
          <w:lang w:val="es-EC" w:eastAsia="es-EC"/>
        </w:rPr>
        <w:drawing>
          <wp:inline distT="0" distB="0" distL="0" distR="0" wp14:anchorId="7BA84822" wp14:editId="7BA84823">
            <wp:extent cx="4086225" cy="2647950"/>
            <wp:effectExtent l="0" t="0" r="9525" b="0"/>
            <wp:docPr id="1049" name="Imagen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086225" cy="2647950"/>
                    </a:xfrm>
                    <a:prstGeom prst="rect">
                      <a:avLst/>
                    </a:prstGeom>
                  </pic:spPr>
                </pic:pic>
              </a:graphicData>
            </a:graphic>
          </wp:inline>
        </w:drawing>
      </w:r>
    </w:p>
    <w:p w14:paraId="7BA845CA" w14:textId="77777777" w:rsidR="0004116E" w:rsidRPr="00EA7E93" w:rsidRDefault="0004116E" w:rsidP="00EA7E93">
      <w:pPr>
        <w:pStyle w:val="Prrafodelista"/>
        <w:tabs>
          <w:tab w:val="left" w:pos="142"/>
        </w:tabs>
        <w:ind w:left="993" w:hanging="567"/>
        <w:jc w:val="both"/>
        <w:rPr>
          <w:sz w:val="24"/>
          <w:szCs w:val="24"/>
        </w:rPr>
      </w:pPr>
    </w:p>
    <w:p w14:paraId="7BA845CB"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Ingresar a SQL Server, seleccionar el número de registros de la tabla tttaad320000, ésta contiene la Información de la cola de impresión</w:t>
      </w:r>
    </w:p>
    <w:p w14:paraId="7BA845CC" w14:textId="77777777" w:rsidR="0004116E" w:rsidRPr="00EA7E93" w:rsidRDefault="001B04FD" w:rsidP="00EA7E93">
      <w:pPr>
        <w:pStyle w:val="Prrafodelista"/>
        <w:tabs>
          <w:tab w:val="left" w:pos="142"/>
        </w:tabs>
        <w:ind w:left="993" w:hanging="567"/>
        <w:jc w:val="both"/>
        <w:rPr>
          <w:sz w:val="24"/>
          <w:szCs w:val="24"/>
        </w:rPr>
      </w:pPr>
      <w:r w:rsidRPr="00EA7E93">
        <w:rPr>
          <w:noProof/>
          <w:sz w:val="24"/>
          <w:szCs w:val="24"/>
          <w:lang w:val="es-EC" w:eastAsia="es-EC"/>
        </w:rPr>
        <w:drawing>
          <wp:inline distT="0" distB="0" distL="0" distR="0" wp14:anchorId="7BA84824" wp14:editId="7BA84825">
            <wp:extent cx="5612130" cy="2995295"/>
            <wp:effectExtent l="0" t="0" r="7620" b="0"/>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612130" cy="2995295"/>
                    </a:xfrm>
                    <a:prstGeom prst="rect">
                      <a:avLst/>
                    </a:prstGeom>
                  </pic:spPr>
                </pic:pic>
              </a:graphicData>
            </a:graphic>
          </wp:inline>
        </w:drawing>
      </w:r>
    </w:p>
    <w:p w14:paraId="7BA845CD" w14:textId="77777777" w:rsidR="0004116E" w:rsidRPr="00EA7E93" w:rsidRDefault="0004116E" w:rsidP="00EA7E93">
      <w:pPr>
        <w:pStyle w:val="Prrafodelista"/>
        <w:tabs>
          <w:tab w:val="left" w:pos="142"/>
        </w:tabs>
        <w:ind w:left="993" w:hanging="567"/>
        <w:jc w:val="both"/>
        <w:rPr>
          <w:sz w:val="24"/>
          <w:szCs w:val="24"/>
        </w:rPr>
      </w:pPr>
    </w:p>
    <w:p w14:paraId="7BA845CE"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Eliminar la tabla en caso de tener registros, colocarse sobre la tabla, dar clic derecho y presionar </w:t>
      </w:r>
      <w:proofErr w:type="spellStart"/>
      <w:r w:rsidRPr="00EA7E93">
        <w:rPr>
          <w:sz w:val="24"/>
          <w:szCs w:val="24"/>
        </w:rPr>
        <w:t>Delete</w:t>
      </w:r>
      <w:proofErr w:type="spellEnd"/>
    </w:p>
    <w:p w14:paraId="7BA845CF" w14:textId="77777777" w:rsidR="0004116E" w:rsidRPr="00EA7E93" w:rsidRDefault="001B04FD" w:rsidP="00EA7E93">
      <w:pPr>
        <w:pStyle w:val="Prrafodelista"/>
        <w:tabs>
          <w:tab w:val="left" w:pos="142"/>
        </w:tabs>
        <w:ind w:left="993" w:hanging="567"/>
        <w:jc w:val="both"/>
        <w:rPr>
          <w:sz w:val="24"/>
          <w:szCs w:val="24"/>
        </w:rPr>
      </w:pPr>
      <w:r w:rsidRPr="00EA7E93">
        <w:rPr>
          <w:noProof/>
          <w:sz w:val="24"/>
          <w:szCs w:val="24"/>
          <w:lang w:val="es-EC" w:eastAsia="es-EC"/>
        </w:rPr>
        <w:drawing>
          <wp:inline distT="0" distB="0" distL="0" distR="0" wp14:anchorId="7BA84826" wp14:editId="7BA84827">
            <wp:extent cx="5612130" cy="3159760"/>
            <wp:effectExtent l="0" t="0" r="7620" b="2540"/>
            <wp:docPr id="1054" name="Imagen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612130" cy="3159760"/>
                    </a:xfrm>
                    <a:prstGeom prst="rect">
                      <a:avLst/>
                    </a:prstGeom>
                  </pic:spPr>
                </pic:pic>
              </a:graphicData>
            </a:graphic>
          </wp:inline>
        </w:drawing>
      </w:r>
    </w:p>
    <w:p w14:paraId="7BA845D0" w14:textId="77777777" w:rsidR="0004116E" w:rsidRPr="00EA7E93" w:rsidRDefault="0004116E" w:rsidP="00EA7E93">
      <w:pPr>
        <w:pStyle w:val="Prrafodelista"/>
        <w:tabs>
          <w:tab w:val="left" w:pos="142"/>
        </w:tabs>
        <w:ind w:left="993" w:hanging="567"/>
        <w:jc w:val="both"/>
        <w:rPr>
          <w:sz w:val="24"/>
          <w:szCs w:val="24"/>
        </w:rPr>
      </w:pPr>
    </w:p>
    <w:p w14:paraId="7BA845D1"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Crear tabla ttaad320000 dentro de </w:t>
      </w:r>
      <w:proofErr w:type="spellStart"/>
      <w:r w:rsidRPr="00EA7E93">
        <w:rPr>
          <w:sz w:val="24"/>
          <w:szCs w:val="24"/>
        </w:rPr>
        <w:t>W</w:t>
      </w:r>
      <w:r w:rsidR="00D7171C" w:rsidRPr="00EA7E93">
        <w:rPr>
          <w:sz w:val="24"/>
          <w:szCs w:val="24"/>
        </w:rPr>
        <w:t>orktop</w:t>
      </w:r>
      <w:proofErr w:type="spellEnd"/>
      <w:r w:rsidR="00D7171C" w:rsidRPr="00EA7E93">
        <w:rPr>
          <w:sz w:val="24"/>
          <w:szCs w:val="24"/>
        </w:rPr>
        <w:t>, ir a la sesión ttaad410</w:t>
      </w:r>
      <w:r w:rsidRPr="00EA7E93">
        <w:rPr>
          <w:sz w:val="24"/>
          <w:szCs w:val="24"/>
        </w:rPr>
        <w:t>0, ingresar los datos, presionar Sí</w:t>
      </w:r>
    </w:p>
    <w:p w14:paraId="7BA845D2" w14:textId="77777777" w:rsidR="0068180A" w:rsidRPr="00EA7E93" w:rsidRDefault="0068180A" w:rsidP="00EA7E93">
      <w:pPr>
        <w:pStyle w:val="Prrafodelista"/>
        <w:tabs>
          <w:tab w:val="left" w:pos="142"/>
        </w:tabs>
        <w:ind w:left="993" w:hanging="567"/>
        <w:jc w:val="both"/>
        <w:rPr>
          <w:noProof/>
          <w:sz w:val="24"/>
          <w:szCs w:val="24"/>
          <w:lang w:val="es-EC" w:eastAsia="es-EC"/>
        </w:rPr>
      </w:pPr>
    </w:p>
    <w:p w14:paraId="7BA845D3" w14:textId="77777777" w:rsidR="0004116E" w:rsidRPr="00EA7E93" w:rsidRDefault="0068180A" w:rsidP="00EA7E93">
      <w:pPr>
        <w:pStyle w:val="Prrafodelista"/>
        <w:tabs>
          <w:tab w:val="left" w:pos="142"/>
        </w:tabs>
        <w:ind w:left="993" w:hanging="567"/>
        <w:jc w:val="both"/>
        <w:rPr>
          <w:sz w:val="24"/>
          <w:szCs w:val="24"/>
        </w:rPr>
      </w:pPr>
      <w:r w:rsidRPr="00EA7E93">
        <w:rPr>
          <w:noProof/>
          <w:sz w:val="24"/>
          <w:szCs w:val="24"/>
          <w:lang w:val="es-EC" w:eastAsia="es-EC"/>
        </w:rPr>
        <w:drawing>
          <wp:inline distT="0" distB="0" distL="0" distR="0" wp14:anchorId="7BA84828" wp14:editId="7BA84829">
            <wp:extent cx="3868680" cy="2489981"/>
            <wp:effectExtent l="0" t="0" r="0" b="5715"/>
            <wp:docPr id="1066" name="Imagen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9"/>
                    <a:srcRect l="17353" t="16535" r="34165" b="28043"/>
                    <a:stretch/>
                  </pic:blipFill>
                  <pic:spPr bwMode="auto">
                    <a:xfrm>
                      <a:off x="0" y="0"/>
                      <a:ext cx="3857016" cy="2482474"/>
                    </a:xfrm>
                    <a:prstGeom prst="rect">
                      <a:avLst/>
                    </a:prstGeom>
                    <a:ln>
                      <a:noFill/>
                    </a:ln>
                    <a:extLst>
                      <a:ext uri="{53640926-AAD7-44D8-BBD7-CCE9431645EC}">
                        <a14:shadowObscured xmlns:a14="http://schemas.microsoft.com/office/drawing/2010/main"/>
                      </a:ext>
                    </a:extLst>
                  </pic:spPr>
                </pic:pic>
              </a:graphicData>
            </a:graphic>
          </wp:inline>
        </w:drawing>
      </w:r>
    </w:p>
    <w:p w14:paraId="7BA845D4" w14:textId="77777777" w:rsidR="0004116E" w:rsidRPr="00EA7E93" w:rsidRDefault="0004116E" w:rsidP="00EA7E93">
      <w:pPr>
        <w:pStyle w:val="Prrafodelista"/>
        <w:tabs>
          <w:tab w:val="left" w:pos="142"/>
        </w:tabs>
        <w:ind w:left="993" w:hanging="567"/>
        <w:jc w:val="both"/>
        <w:rPr>
          <w:sz w:val="24"/>
          <w:szCs w:val="24"/>
        </w:rPr>
      </w:pPr>
    </w:p>
    <w:p w14:paraId="7BA845D5"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Crear tablas para compañía 000, paquete </w:t>
      </w:r>
      <w:proofErr w:type="spellStart"/>
      <w:r w:rsidRPr="00EA7E93">
        <w:rPr>
          <w:sz w:val="24"/>
          <w:szCs w:val="24"/>
        </w:rPr>
        <w:t>tl</w:t>
      </w:r>
      <w:proofErr w:type="spellEnd"/>
      <w:r w:rsidRPr="00EA7E93">
        <w:rPr>
          <w:sz w:val="24"/>
          <w:szCs w:val="24"/>
        </w:rPr>
        <w:t xml:space="preserve">, presionar </w:t>
      </w:r>
      <w:proofErr w:type="spellStart"/>
      <w:r w:rsidRPr="00EA7E93">
        <w:rPr>
          <w:sz w:val="24"/>
          <w:szCs w:val="24"/>
        </w:rPr>
        <w:t>Create</w:t>
      </w:r>
      <w:proofErr w:type="spellEnd"/>
    </w:p>
    <w:p w14:paraId="7BA845D6" w14:textId="77777777" w:rsidR="00D24B2C" w:rsidRPr="00EA7E93" w:rsidRDefault="00D24B2C" w:rsidP="00EA7E93">
      <w:pPr>
        <w:tabs>
          <w:tab w:val="left" w:pos="142"/>
        </w:tabs>
        <w:spacing w:after="0"/>
        <w:ind w:left="426"/>
        <w:jc w:val="both"/>
        <w:rPr>
          <w:sz w:val="24"/>
          <w:szCs w:val="24"/>
        </w:rPr>
      </w:pPr>
      <w:r w:rsidRPr="00EA7E93">
        <w:rPr>
          <w:noProof/>
          <w:sz w:val="24"/>
          <w:szCs w:val="24"/>
          <w:lang w:val="es-EC" w:eastAsia="es-EC"/>
        </w:rPr>
        <w:drawing>
          <wp:inline distT="0" distB="0" distL="0" distR="0" wp14:anchorId="7BA8482A" wp14:editId="7BA8482B">
            <wp:extent cx="4086225" cy="2647950"/>
            <wp:effectExtent l="0" t="0" r="9525" b="0"/>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086225" cy="2647950"/>
                    </a:xfrm>
                    <a:prstGeom prst="rect">
                      <a:avLst/>
                    </a:prstGeom>
                  </pic:spPr>
                </pic:pic>
              </a:graphicData>
            </a:graphic>
          </wp:inline>
        </w:drawing>
      </w:r>
    </w:p>
    <w:p w14:paraId="7BA845D7" w14:textId="77777777" w:rsidR="00F33A42" w:rsidRPr="00EA7E93" w:rsidRDefault="00F33A42" w:rsidP="00EA7E93">
      <w:pPr>
        <w:pStyle w:val="Prrafodelista"/>
        <w:tabs>
          <w:tab w:val="left" w:pos="142"/>
        </w:tabs>
        <w:spacing w:after="0"/>
        <w:ind w:left="993"/>
        <w:jc w:val="both"/>
        <w:rPr>
          <w:sz w:val="24"/>
          <w:szCs w:val="24"/>
        </w:rPr>
      </w:pPr>
    </w:p>
    <w:p w14:paraId="7BA845D8" w14:textId="77777777" w:rsidR="00F33A42" w:rsidRPr="00EA7E93" w:rsidRDefault="00F33A42" w:rsidP="00EA7E93">
      <w:pPr>
        <w:pStyle w:val="Prrafodelista"/>
        <w:numPr>
          <w:ilvl w:val="2"/>
          <w:numId w:val="3"/>
        </w:numPr>
        <w:tabs>
          <w:tab w:val="left" w:pos="142"/>
        </w:tabs>
        <w:spacing w:after="0"/>
        <w:ind w:left="993" w:hanging="567"/>
        <w:jc w:val="both"/>
        <w:rPr>
          <w:sz w:val="24"/>
          <w:szCs w:val="24"/>
        </w:rPr>
      </w:pPr>
      <w:r w:rsidRPr="00EA7E93">
        <w:rPr>
          <w:sz w:val="24"/>
          <w:szCs w:val="24"/>
        </w:rPr>
        <w:t>Borrar registros de la tabla tttadv998000, la misma que contiene datos de bloqueos a la aplicación, en caso de existir datos</w:t>
      </w:r>
    </w:p>
    <w:p w14:paraId="7BA845D9" w14:textId="77777777" w:rsidR="0004116E" w:rsidRPr="00EA7E93" w:rsidRDefault="0004116E" w:rsidP="00EA7E93">
      <w:pPr>
        <w:pStyle w:val="Prrafodelista"/>
        <w:tabs>
          <w:tab w:val="left" w:pos="142"/>
        </w:tabs>
        <w:ind w:left="993" w:hanging="567"/>
        <w:jc w:val="both"/>
        <w:rPr>
          <w:sz w:val="24"/>
          <w:szCs w:val="24"/>
        </w:rPr>
      </w:pPr>
    </w:p>
    <w:p w14:paraId="7BA845DA" w14:textId="77777777" w:rsidR="0004116E" w:rsidRPr="00EA7E93" w:rsidRDefault="0004116E" w:rsidP="00EA7E93">
      <w:pPr>
        <w:tabs>
          <w:tab w:val="left" w:pos="142"/>
        </w:tabs>
        <w:ind w:left="993" w:hanging="567"/>
        <w:jc w:val="both"/>
        <w:rPr>
          <w:sz w:val="24"/>
          <w:szCs w:val="24"/>
        </w:rPr>
      </w:pPr>
      <w:r w:rsidRPr="00EA7E93">
        <w:rPr>
          <w:sz w:val="24"/>
          <w:szCs w:val="24"/>
        </w:rPr>
        <w:br w:type="page"/>
      </w:r>
    </w:p>
    <w:p w14:paraId="7BA845DB" w14:textId="77777777" w:rsidR="0004116E" w:rsidRPr="00EA7E93" w:rsidRDefault="0004116E" w:rsidP="00EA7E93">
      <w:pPr>
        <w:pStyle w:val="Ttulo1"/>
        <w:keepLines/>
        <w:numPr>
          <w:ilvl w:val="1"/>
          <w:numId w:val="3"/>
        </w:numPr>
        <w:suppressAutoHyphens w:val="0"/>
        <w:spacing w:before="0" w:after="0" w:line="276" w:lineRule="auto"/>
        <w:ind w:left="993" w:hanging="709"/>
        <w:rPr>
          <w:rFonts w:asciiTheme="minorHAnsi" w:hAnsiTheme="minorHAnsi"/>
          <w:sz w:val="24"/>
          <w:szCs w:val="24"/>
        </w:rPr>
      </w:pPr>
      <w:bookmarkStart w:id="172" w:name="_Toc421528199"/>
      <w:bookmarkStart w:id="173" w:name="_Toc450235640"/>
      <w:r w:rsidRPr="00EA7E93">
        <w:rPr>
          <w:rFonts w:asciiTheme="minorHAnsi" w:hAnsiTheme="minorHAnsi"/>
          <w:sz w:val="24"/>
          <w:szCs w:val="24"/>
        </w:rPr>
        <w:t>Respaldar compañía 000 a la fecha</w:t>
      </w:r>
      <w:bookmarkEnd w:id="172"/>
      <w:bookmarkEnd w:id="173"/>
    </w:p>
    <w:p w14:paraId="7BA845DC" w14:textId="77777777" w:rsidR="0004116E" w:rsidRPr="00EA7E93" w:rsidRDefault="0004116E" w:rsidP="00EA7E93">
      <w:pPr>
        <w:tabs>
          <w:tab w:val="left" w:pos="142"/>
        </w:tabs>
        <w:spacing w:after="0"/>
        <w:ind w:left="993" w:hanging="567"/>
        <w:jc w:val="both"/>
        <w:rPr>
          <w:sz w:val="24"/>
          <w:szCs w:val="24"/>
        </w:rPr>
      </w:pPr>
    </w:p>
    <w:p w14:paraId="7BA845DD"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Crear directorio </w:t>
      </w:r>
      <w:proofErr w:type="spellStart"/>
      <w:r w:rsidRPr="00EA7E93">
        <w:rPr>
          <w:sz w:val="24"/>
          <w:szCs w:val="24"/>
        </w:rPr>
        <w:t>DataDictionary</w:t>
      </w:r>
      <w:proofErr w:type="spellEnd"/>
      <w:r w:rsidRPr="00EA7E93">
        <w:rPr>
          <w:sz w:val="24"/>
          <w:szCs w:val="24"/>
        </w:rPr>
        <w:t xml:space="preserve"> dentro del directorio de la aplicación</w:t>
      </w:r>
    </w:p>
    <w:p w14:paraId="7BA845DE" w14:textId="77777777" w:rsidR="0004116E" w:rsidRPr="00EA7E93" w:rsidRDefault="00A9195B"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82C" wp14:editId="7BA8482D">
            <wp:extent cx="5612130" cy="3958590"/>
            <wp:effectExtent l="0" t="0" r="7620" b="381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612130" cy="3958590"/>
                    </a:xfrm>
                    <a:prstGeom prst="rect">
                      <a:avLst/>
                    </a:prstGeom>
                  </pic:spPr>
                </pic:pic>
              </a:graphicData>
            </a:graphic>
          </wp:inline>
        </w:drawing>
      </w:r>
    </w:p>
    <w:p w14:paraId="7BA845DF" w14:textId="77777777" w:rsidR="0004116E" w:rsidRPr="00EA7E93" w:rsidRDefault="0004116E" w:rsidP="00EA7E93">
      <w:pPr>
        <w:pStyle w:val="Prrafodelista"/>
        <w:tabs>
          <w:tab w:val="left" w:pos="142"/>
        </w:tabs>
        <w:spacing w:after="0"/>
        <w:ind w:left="993" w:hanging="567"/>
        <w:jc w:val="both"/>
        <w:rPr>
          <w:sz w:val="24"/>
          <w:szCs w:val="24"/>
        </w:rPr>
      </w:pPr>
      <w:r w:rsidRPr="00EA7E93">
        <w:rPr>
          <w:sz w:val="24"/>
          <w:szCs w:val="24"/>
        </w:rPr>
        <w:t xml:space="preserve">Nota: El directorio se coloca dentro de la partición “Aplicación”, </w:t>
      </w:r>
      <w:r w:rsidR="00612F0A" w:rsidRPr="00EA7E93">
        <w:rPr>
          <w:sz w:val="24"/>
          <w:szCs w:val="24"/>
        </w:rPr>
        <w:t xml:space="preserve">en </w:t>
      </w:r>
      <w:r w:rsidR="00102E6E" w:rsidRPr="00EA7E93">
        <w:rPr>
          <w:sz w:val="24"/>
          <w:szCs w:val="24"/>
        </w:rPr>
        <w:t>$</w:t>
      </w:r>
      <w:r w:rsidR="00612F0A" w:rsidRPr="00EA7E93">
        <w:rPr>
          <w:sz w:val="24"/>
          <w:szCs w:val="24"/>
        </w:rPr>
        <w:t>{INFOR}.</w:t>
      </w:r>
    </w:p>
    <w:p w14:paraId="7BA845E0" w14:textId="77777777" w:rsidR="0004116E" w:rsidRPr="00EA7E93" w:rsidRDefault="0004116E" w:rsidP="00EA7E93">
      <w:pPr>
        <w:pStyle w:val="Prrafodelista"/>
        <w:tabs>
          <w:tab w:val="left" w:pos="142"/>
        </w:tabs>
        <w:spacing w:after="0"/>
        <w:ind w:left="993" w:hanging="567"/>
        <w:jc w:val="both"/>
        <w:rPr>
          <w:sz w:val="24"/>
          <w:szCs w:val="24"/>
        </w:rPr>
      </w:pPr>
    </w:p>
    <w:p w14:paraId="7BA845E1"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Ir a la sesión “</w:t>
      </w:r>
      <w:proofErr w:type="spellStart"/>
      <w:r w:rsidRPr="00EA7E93">
        <w:rPr>
          <w:sz w:val="24"/>
          <w:szCs w:val="24"/>
        </w:rPr>
        <w:t>Create</w:t>
      </w:r>
      <w:proofErr w:type="spellEnd"/>
      <w:r w:rsidRPr="00EA7E93">
        <w:rPr>
          <w:sz w:val="24"/>
          <w:szCs w:val="24"/>
        </w:rPr>
        <w:t xml:space="preserve"> </w:t>
      </w:r>
      <w:proofErr w:type="spellStart"/>
      <w:r w:rsidRPr="00EA7E93">
        <w:rPr>
          <w:sz w:val="24"/>
          <w:szCs w:val="24"/>
        </w:rPr>
        <w:t>Sequential</w:t>
      </w:r>
      <w:proofErr w:type="spellEnd"/>
      <w:r w:rsidRPr="00EA7E93">
        <w:rPr>
          <w:sz w:val="24"/>
          <w:szCs w:val="24"/>
        </w:rPr>
        <w:t xml:space="preserve"> </w:t>
      </w:r>
      <w:proofErr w:type="spellStart"/>
      <w:r w:rsidRPr="00EA7E93">
        <w:rPr>
          <w:sz w:val="24"/>
          <w:szCs w:val="24"/>
        </w:rPr>
        <w:t>Dump</w:t>
      </w:r>
      <w:proofErr w:type="spellEnd"/>
      <w:r w:rsidRPr="00EA7E93">
        <w:rPr>
          <w:sz w:val="24"/>
          <w:szCs w:val="24"/>
        </w:rPr>
        <w:t xml:space="preserve"> </w:t>
      </w:r>
      <w:proofErr w:type="spellStart"/>
      <w:r w:rsidRPr="00EA7E93">
        <w:rPr>
          <w:sz w:val="24"/>
          <w:szCs w:val="24"/>
        </w:rPr>
        <w:t>of</w:t>
      </w:r>
      <w:proofErr w:type="spellEnd"/>
      <w:r w:rsidRPr="00EA7E93">
        <w:rPr>
          <w:sz w:val="24"/>
          <w:szCs w:val="24"/>
        </w:rPr>
        <w:t xml:space="preserve"> Table” ttaad4226m000</w:t>
      </w:r>
    </w:p>
    <w:p w14:paraId="7BA845E2" w14:textId="77777777" w:rsidR="00C16AE1" w:rsidRPr="00EA7E93" w:rsidRDefault="00AC1791" w:rsidP="00EA7E93">
      <w:pPr>
        <w:pStyle w:val="Prrafodelista"/>
        <w:tabs>
          <w:tab w:val="left" w:pos="142"/>
        </w:tabs>
        <w:spacing w:after="0"/>
        <w:ind w:left="993"/>
        <w:jc w:val="both"/>
        <w:rPr>
          <w:sz w:val="24"/>
          <w:szCs w:val="24"/>
        </w:rPr>
      </w:pPr>
      <w:r w:rsidRPr="00EA7E93">
        <w:rPr>
          <w:noProof/>
          <w:sz w:val="24"/>
          <w:szCs w:val="24"/>
          <w:lang w:val="es-EC" w:eastAsia="es-EC"/>
        </w:rPr>
        <w:drawing>
          <wp:inline distT="0" distB="0" distL="0" distR="0" wp14:anchorId="7BA8482E" wp14:editId="7BA8482F">
            <wp:extent cx="5612130" cy="2995295"/>
            <wp:effectExtent l="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612130" cy="2995295"/>
                    </a:xfrm>
                    <a:prstGeom prst="rect">
                      <a:avLst/>
                    </a:prstGeom>
                  </pic:spPr>
                </pic:pic>
              </a:graphicData>
            </a:graphic>
          </wp:inline>
        </w:drawing>
      </w:r>
    </w:p>
    <w:p w14:paraId="7BA845E3" w14:textId="77777777" w:rsidR="00C16AE1" w:rsidRPr="00EA7E93" w:rsidRDefault="00C16AE1"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Ingresar compañía 000 en la pestaña </w:t>
      </w:r>
      <w:proofErr w:type="spellStart"/>
      <w:r w:rsidRPr="00EA7E93">
        <w:rPr>
          <w:sz w:val="24"/>
          <w:szCs w:val="24"/>
        </w:rPr>
        <w:t>Details</w:t>
      </w:r>
      <w:proofErr w:type="spellEnd"/>
    </w:p>
    <w:p w14:paraId="7BA845E4" w14:textId="77777777" w:rsidR="00C16AE1" w:rsidRPr="00EA7E93" w:rsidRDefault="00AC1791" w:rsidP="00EA7E93">
      <w:pPr>
        <w:pStyle w:val="Prrafodelista"/>
        <w:tabs>
          <w:tab w:val="left" w:pos="142"/>
        </w:tabs>
        <w:spacing w:after="0"/>
        <w:ind w:left="993"/>
        <w:jc w:val="both"/>
        <w:rPr>
          <w:sz w:val="24"/>
          <w:szCs w:val="24"/>
        </w:rPr>
      </w:pPr>
      <w:r w:rsidRPr="00EA7E93">
        <w:rPr>
          <w:noProof/>
          <w:sz w:val="24"/>
          <w:szCs w:val="24"/>
          <w:lang w:val="es-EC" w:eastAsia="es-EC"/>
        </w:rPr>
        <w:drawing>
          <wp:inline distT="0" distB="0" distL="0" distR="0" wp14:anchorId="7BA84830" wp14:editId="7BA84831">
            <wp:extent cx="5612130" cy="2689225"/>
            <wp:effectExtent l="0" t="0" r="762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612130" cy="2689225"/>
                    </a:xfrm>
                    <a:prstGeom prst="rect">
                      <a:avLst/>
                    </a:prstGeom>
                  </pic:spPr>
                </pic:pic>
              </a:graphicData>
            </a:graphic>
          </wp:inline>
        </w:drawing>
      </w:r>
    </w:p>
    <w:p w14:paraId="7BA845E5" w14:textId="77777777" w:rsidR="00C16AE1" w:rsidRPr="00EA7E93" w:rsidRDefault="00C16AE1" w:rsidP="00EA7E93">
      <w:pPr>
        <w:pStyle w:val="Prrafodelista"/>
        <w:tabs>
          <w:tab w:val="left" w:pos="142"/>
        </w:tabs>
        <w:spacing w:after="0"/>
        <w:ind w:left="993"/>
        <w:jc w:val="both"/>
        <w:rPr>
          <w:sz w:val="24"/>
          <w:szCs w:val="24"/>
        </w:rPr>
      </w:pPr>
    </w:p>
    <w:p w14:paraId="7BA845E6"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Ir a pestaña Archivos, colocar ruta de directorio </w:t>
      </w:r>
      <w:proofErr w:type="spellStart"/>
      <w:r w:rsidRPr="00EA7E93">
        <w:rPr>
          <w:sz w:val="24"/>
          <w:szCs w:val="24"/>
        </w:rPr>
        <w:t>DataDictionary</w:t>
      </w:r>
      <w:proofErr w:type="spellEnd"/>
      <w:r w:rsidRPr="00EA7E93">
        <w:rPr>
          <w:sz w:val="24"/>
          <w:szCs w:val="24"/>
        </w:rPr>
        <w:t xml:space="preserve">, colocar </w:t>
      </w:r>
      <w:proofErr w:type="spellStart"/>
      <w:r w:rsidRPr="00EA7E93">
        <w:rPr>
          <w:sz w:val="24"/>
          <w:szCs w:val="24"/>
        </w:rPr>
        <w:t>cia</w:t>
      </w:r>
      <w:proofErr w:type="spellEnd"/>
      <w:r w:rsidRPr="00EA7E93">
        <w:rPr>
          <w:sz w:val="24"/>
          <w:szCs w:val="24"/>
        </w:rPr>
        <w:t xml:space="preserve"> como nombre de </w:t>
      </w:r>
      <w:proofErr w:type="spellStart"/>
      <w:r w:rsidRPr="00EA7E93">
        <w:rPr>
          <w:sz w:val="24"/>
          <w:szCs w:val="24"/>
        </w:rPr>
        <w:t>dump</w:t>
      </w:r>
      <w:proofErr w:type="spellEnd"/>
      <w:r w:rsidRPr="00EA7E93">
        <w:rPr>
          <w:sz w:val="24"/>
          <w:szCs w:val="24"/>
        </w:rPr>
        <w:t xml:space="preserve"> y bajacia.txt como nombre de archivo de error, presionar Crear</w:t>
      </w:r>
    </w:p>
    <w:p w14:paraId="7BA845E7" w14:textId="77777777" w:rsidR="0004116E" w:rsidRPr="00EA7E93" w:rsidRDefault="00AC1791" w:rsidP="00EA7E93">
      <w:pPr>
        <w:pStyle w:val="Prrafodelista"/>
        <w:tabs>
          <w:tab w:val="left" w:pos="142"/>
        </w:tabs>
        <w:ind w:left="993" w:hanging="567"/>
        <w:jc w:val="both"/>
        <w:rPr>
          <w:sz w:val="24"/>
          <w:szCs w:val="24"/>
        </w:rPr>
      </w:pPr>
      <w:r w:rsidRPr="00EA7E93">
        <w:rPr>
          <w:noProof/>
          <w:sz w:val="24"/>
          <w:szCs w:val="24"/>
          <w:lang w:val="es-EC" w:eastAsia="es-EC"/>
        </w:rPr>
        <w:drawing>
          <wp:inline distT="0" distB="0" distL="0" distR="0" wp14:anchorId="7BA84832" wp14:editId="7BA84833">
            <wp:extent cx="5612130" cy="2689225"/>
            <wp:effectExtent l="0" t="0" r="762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612130" cy="2689225"/>
                    </a:xfrm>
                    <a:prstGeom prst="rect">
                      <a:avLst/>
                    </a:prstGeom>
                  </pic:spPr>
                </pic:pic>
              </a:graphicData>
            </a:graphic>
          </wp:inline>
        </w:drawing>
      </w:r>
    </w:p>
    <w:p w14:paraId="7BA845E8" w14:textId="77777777" w:rsidR="0004116E" w:rsidRPr="00EA7E93" w:rsidRDefault="0004116E" w:rsidP="00EA7E93">
      <w:pPr>
        <w:tabs>
          <w:tab w:val="left" w:pos="142"/>
        </w:tabs>
        <w:spacing w:after="0"/>
        <w:ind w:left="993" w:hanging="567"/>
        <w:jc w:val="both"/>
        <w:rPr>
          <w:sz w:val="24"/>
          <w:szCs w:val="24"/>
        </w:rPr>
      </w:pPr>
    </w:p>
    <w:p w14:paraId="7BA845E9" w14:textId="77777777" w:rsidR="0004116E" w:rsidRPr="00EA7E93" w:rsidRDefault="0004116E" w:rsidP="00EA7E93">
      <w:pPr>
        <w:tabs>
          <w:tab w:val="left" w:pos="142"/>
        </w:tabs>
        <w:spacing w:after="0"/>
        <w:ind w:left="993" w:hanging="567"/>
        <w:jc w:val="both"/>
        <w:rPr>
          <w:sz w:val="24"/>
          <w:szCs w:val="24"/>
        </w:rPr>
      </w:pPr>
    </w:p>
    <w:p w14:paraId="7BA845EA" w14:textId="77777777" w:rsidR="0004116E" w:rsidRPr="00EA7E93" w:rsidRDefault="0004116E" w:rsidP="00EA7E93">
      <w:pPr>
        <w:tabs>
          <w:tab w:val="left" w:pos="142"/>
        </w:tabs>
        <w:spacing w:after="0"/>
        <w:ind w:left="993" w:hanging="567"/>
        <w:jc w:val="both"/>
        <w:rPr>
          <w:sz w:val="24"/>
          <w:szCs w:val="24"/>
        </w:rPr>
      </w:pPr>
    </w:p>
    <w:p w14:paraId="7BA845EB" w14:textId="77777777" w:rsidR="0004116E" w:rsidRPr="00EA7E93" w:rsidRDefault="0004116E" w:rsidP="00EA7E93">
      <w:pPr>
        <w:tabs>
          <w:tab w:val="left" w:pos="142"/>
        </w:tabs>
        <w:spacing w:after="0"/>
        <w:ind w:left="993" w:hanging="567"/>
        <w:jc w:val="both"/>
        <w:rPr>
          <w:sz w:val="24"/>
          <w:szCs w:val="24"/>
        </w:rPr>
      </w:pPr>
    </w:p>
    <w:p w14:paraId="7BA845EC" w14:textId="77777777" w:rsidR="0004116E" w:rsidRPr="00EA7E93" w:rsidRDefault="0004116E" w:rsidP="00EA7E93">
      <w:pPr>
        <w:tabs>
          <w:tab w:val="left" w:pos="142"/>
        </w:tabs>
        <w:spacing w:after="0"/>
        <w:ind w:left="993" w:hanging="567"/>
        <w:jc w:val="both"/>
        <w:rPr>
          <w:sz w:val="24"/>
          <w:szCs w:val="24"/>
        </w:rPr>
      </w:pPr>
    </w:p>
    <w:p w14:paraId="7BA845ED" w14:textId="77777777" w:rsidR="0004116E" w:rsidRPr="00EA7E93" w:rsidRDefault="0004116E" w:rsidP="00EA7E93">
      <w:pPr>
        <w:tabs>
          <w:tab w:val="left" w:pos="142"/>
        </w:tabs>
        <w:spacing w:after="0"/>
        <w:ind w:left="993" w:hanging="567"/>
        <w:jc w:val="both"/>
        <w:rPr>
          <w:b/>
          <w:sz w:val="24"/>
          <w:szCs w:val="24"/>
        </w:rPr>
      </w:pPr>
    </w:p>
    <w:p w14:paraId="7BA845EE" w14:textId="77777777" w:rsidR="0004116E" w:rsidRPr="00EA7E93" w:rsidRDefault="0004116E" w:rsidP="00EA7E93">
      <w:pPr>
        <w:tabs>
          <w:tab w:val="left" w:pos="142"/>
        </w:tabs>
        <w:spacing w:after="0"/>
        <w:ind w:left="993" w:hanging="567"/>
        <w:jc w:val="both"/>
        <w:rPr>
          <w:b/>
          <w:sz w:val="24"/>
          <w:szCs w:val="24"/>
        </w:rPr>
      </w:pPr>
    </w:p>
    <w:p w14:paraId="7BA845EF" w14:textId="77777777" w:rsidR="0004116E" w:rsidRPr="00EA7E93" w:rsidRDefault="0004116E" w:rsidP="00EA7E93">
      <w:pPr>
        <w:tabs>
          <w:tab w:val="left" w:pos="142"/>
        </w:tabs>
        <w:ind w:left="993" w:hanging="567"/>
        <w:jc w:val="both"/>
        <w:rPr>
          <w:b/>
          <w:sz w:val="24"/>
          <w:szCs w:val="24"/>
        </w:rPr>
      </w:pPr>
      <w:r w:rsidRPr="00EA7E93">
        <w:rPr>
          <w:b/>
          <w:sz w:val="24"/>
          <w:szCs w:val="24"/>
        </w:rPr>
        <w:br w:type="page"/>
      </w:r>
    </w:p>
    <w:p w14:paraId="7BA845F0" w14:textId="77777777" w:rsidR="0004116E" w:rsidRPr="00EA7E93" w:rsidRDefault="0004116E" w:rsidP="00EA7E93">
      <w:pPr>
        <w:pStyle w:val="Ttulo1"/>
        <w:keepLines/>
        <w:numPr>
          <w:ilvl w:val="1"/>
          <w:numId w:val="3"/>
        </w:numPr>
        <w:suppressAutoHyphens w:val="0"/>
        <w:spacing w:before="0" w:after="0" w:line="276" w:lineRule="auto"/>
        <w:ind w:left="993" w:hanging="709"/>
        <w:rPr>
          <w:rFonts w:asciiTheme="minorHAnsi" w:hAnsiTheme="minorHAnsi"/>
          <w:sz w:val="24"/>
          <w:szCs w:val="24"/>
        </w:rPr>
      </w:pPr>
      <w:bookmarkStart w:id="174" w:name="_Toc421528200"/>
      <w:bookmarkStart w:id="175" w:name="_Toc450235641"/>
      <w:r w:rsidRPr="00EA7E93">
        <w:rPr>
          <w:rFonts w:asciiTheme="minorHAnsi" w:hAnsiTheme="minorHAnsi"/>
          <w:sz w:val="24"/>
          <w:szCs w:val="24"/>
        </w:rPr>
        <w:t>Activar Job Daemon</w:t>
      </w:r>
      <w:bookmarkEnd w:id="174"/>
      <w:bookmarkEnd w:id="175"/>
    </w:p>
    <w:p w14:paraId="7BA845F1" w14:textId="77777777" w:rsidR="0004116E" w:rsidRPr="00EA7E93" w:rsidRDefault="0004116E" w:rsidP="00EA7E93">
      <w:pPr>
        <w:tabs>
          <w:tab w:val="left" w:pos="142"/>
        </w:tabs>
        <w:spacing w:after="0"/>
        <w:ind w:left="993" w:hanging="567"/>
        <w:jc w:val="both"/>
        <w:rPr>
          <w:b/>
          <w:sz w:val="24"/>
          <w:szCs w:val="24"/>
        </w:rPr>
      </w:pPr>
    </w:p>
    <w:p w14:paraId="7BA845F2"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Ingresar a BECS</w:t>
      </w:r>
    </w:p>
    <w:p w14:paraId="7BA845F3" w14:textId="77777777" w:rsidR="0004116E" w:rsidRPr="00EA7E93" w:rsidRDefault="0004116E" w:rsidP="00EA7E93">
      <w:pPr>
        <w:pStyle w:val="Prrafodelista"/>
        <w:tabs>
          <w:tab w:val="left" w:pos="142"/>
        </w:tabs>
        <w:spacing w:after="0"/>
        <w:ind w:left="993" w:hanging="567"/>
        <w:jc w:val="both"/>
        <w:rPr>
          <w:sz w:val="24"/>
          <w:szCs w:val="24"/>
        </w:rPr>
      </w:pPr>
    </w:p>
    <w:p w14:paraId="7BA845F4"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Crear conexión para ejecutar el Job Daemon, en la que la contraseña del usuario </w:t>
      </w:r>
      <w:proofErr w:type="spellStart"/>
      <w:r w:rsidRPr="00EA7E93">
        <w:rPr>
          <w:sz w:val="24"/>
          <w:szCs w:val="24"/>
        </w:rPr>
        <w:t>baan</w:t>
      </w:r>
      <w:proofErr w:type="spellEnd"/>
      <w:r w:rsidRPr="00EA7E93">
        <w:rPr>
          <w:sz w:val="24"/>
          <w:szCs w:val="24"/>
        </w:rPr>
        <w:t xml:space="preserve"> este seteada, presionar OK</w:t>
      </w:r>
    </w:p>
    <w:p w14:paraId="7BA845F5" w14:textId="77777777" w:rsidR="0004116E" w:rsidRPr="00EA7E93" w:rsidRDefault="001E3811"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834" wp14:editId="7BA84835">
            <wp:extent cx="4314825" cy="4076700"/>
            <wp:effectExtent l="0" t="0" r="9525" b="0"/>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314825" cy="4076700"/>
                    </a:xfrm>
                    <a:prstGeom prst="rect">
                      <a:avLst/>
                    </a:prstGeom>
                  </pic:spPr>
                </pic:pic>
              </a:graphicData>
            </a:graphic>
          </wp:inline>
        </w:drawing>
      </w:r>
    </w:p>
    <w:p w14:paraId="7BA845F6" w14:textId="77777777" w:rsidR="0004116E" w:rsidRPr="00EA7E93" w:rsidRDefault="0004116E" w:rsidP="00EA7E93">
      <w:pPr>
        <w:pStyle w:val="Prrafodelista"/>
        <w:tabs>
          <w:tab w:val="left" w:pos="142"/>
        </w:tabs>
        <w:spacing w:after="0"/>
        <w:ind w:left="993" w:hanging="567"/>
        <w:jc w:val="both"/>
        <w:rPr>
          <w:sz w:val="24"/>
          <w:szCs w:val="24"/>
        </w:rPr>
      </w:pPr>
    </w:p>
    <w:p w14:paraId="7BA845F7"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Refrescar pantalla de BECS</w:t>
      </w:r>
    </w:p>
    <w:p w14:paraId="7BA845F8" w14:textId="77777777" w:rsidR="0004116E" w:rsidRPr="00EA7E93" w:rsidRDefault="001E3811"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836" wp14:editId="7BA84837">
            <wp:extent cx="5612130" cy="2880360"/>
            <wp:effectExtent l="0" t="0" r="7620" b="0"/>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612130" cy="2880360"/>
                    </a:xfrm>
                    <a:prstGeom prst="rect">
                      <a:avLst/>
                    </a:prstGeom>
                  </pic:spPr>
                </pic:pic>
              </a:graphicData>
            </a:graphic>
          </wp:inline>
        </w:drawing>
      </w:r>
    </w:p>
    <w:p w14:paraId="7BA845F9" w14:textId="77777777" w:rsidR="0004116E" w:rsidRPr="00EA7E93" w:rsidRDefault="0004116E" w:rsidP="00EA7E93">
      <w:pPr>
        <w:pStyle w:val="Prrafodelista"/>
        <w:tabs>
          <w:tab w:val="left" w:pos="142"/>
        </w:tabs>
        <w:spacing w:after="0"/>
        <w:ind w:left="993" w:hanging="567"/>
        <w:jc w:val="both"/>
        <w:rPr>
          <w:sz w:val="24"/>
          <w:szCs w:val="24"/>
        </w:rPr>
      </w:pPr>
    </w:p>
    <w:p w14:paraId="7BA845FA"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Ingresar a </w:t>
      </w:r>
      <w:proofErr w:type="spellStart"/>
      <w:r w:rsidRPr="00EA7E93">
        <w:rPr>
          <w:sz w:val="24"/>
          <w:szCs w:val="24"/>
        </w:rPr>
        <w:t>Infor</w:t>
      </w:r>
      <w:proofErr w:type="spellEnd"/>
      <w:r w:rsidRPr="00EA7E93">
        <w:rPr>
          <w:sz w:val="24"/>
          <w:szCs w:val="24"/>
        </w:rPr>
        <w:t xml:space="preserve"> Manager</w:t>
      </w:r>
    </w:p>
    <w:p w14:paraId="7BA845FB" w14:textId="77777777" w:rsidR="0004116E" w:rsidRPr="00EA7E93" w:rsidRDefault="0004116E" w:rsidP="00EA7E93">
      <w:pPr>
        <w:pStyle w:val="Prrafodelista"/>
        <w:tabs>
          <w:tab w:val="left" w:pos="142"/>
        </w:tabs>
        <w:spacing w:after="0"/>
        <w:ind w:left="993" w:hanging="567"/>
        <w:jc w:val="both"/>
        <w:rPr>
          <w:sz w:val="24"/>
          <w:szCs w:val="24"/>
        </w:rPr>
      </w:pPr>
    </w:p>
    <w:p w14:paraId="7BA845FC"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Instalar servicio “</w:t>
      </w:r>
      <w:proofErr w:type="spellStart"/>
      <w:r w:rsidRPr="00EA7E93">
        <w:rPr>
          <w:sz w:val="24"/>
          <w:szCs w:val="24"/>
        </w:rPr>
        <w:t>Infor</w:t>
      </w:r>
      <w:proofErr w:type="spellEnd"/>
      <w:r w:rsidRPr="00EA7E93">
        <w:rPr>
          <w:sz w:val="24"/>
          <w:szCs w:val="24"/>
        </w:rPr>
        <w:t xml:space="preserve"> ES Job Daemon (nombre de instancia)”, presionar </w:t>
      </w:r>
      <w:proofErr w:type="spellStart"/>
      <w:r w:rsidRPr="00EA7E93">
        <w:rPr>
          <w:sz w:val="24"/>
          <w:szCs w:val="24"/>
        </w:rPr>
        <w:t>Install</w:t>
      </w:r>
      <w:proofErr w:type="spellEnd"/>
      <w:r w:rsidRPr="00EA7E93">
        <w:rPr>
          <w:sz w:val="24"/>
          <w:szCs w:val="24"/>
        </w:rPr>
        <w:t xml:space="preserve"> </w:t>
      </w:r>
      <w:proofErr w:type="spellStart"/>
      <w:r w:rsidRPr="00EA7E93">
        <w:rPr>
          <w:sz w:val="24"/>
          <w:szCs w:val="24"/>
        </w:rPr>
        <w:t>this</w:t>
      </w:r>
      <w:proofErr w:type="spellEnd"/>
      <w:r w:rsidRPr="00EA7E93">
        <w:rPr>
          <w:sz w:val="24"/>
          <w:szCs w:val="24"/>
        </w:rPr>
        <w:t xml:space="preserve"> </w:t>
      </w:r>
      <w:proofErr w:type="spellStart"/>
      <w:r w:rsidRPr="00EA7E93">
        <w:rPr>
          <w:sz w:val="24"/>
          <w:szCs w:val="24"/>
        </w:rPr>
        <w:t>service</w:t>
      </w:r>
      <w:proofErr w:type="spellEnd"/>
    </w:p>
    <w:p w14:paraId="7BA845FD" w14:textId="77777777" w:rsidR="0004116E" w:rsidRPr="00EA7E93" w:rsidRDefault="001E3811" w:rsidP="00EA7E93">
      <w:pPr>
        <w:pStyle w:val="Prrafodelista"/>
        <w:tabs>
          <w:tab w:val="left" w:pos="142"/>
        </w:tabs>
        <w:ind w:left="993" w:hanging="567"/>
        <w:jc w:val="both"/>
        <w:rPr>
          <w:sz w:val="24"/>
          <w:szCs w:val="24"/>
        </w:rPr>
      </w:pPr>
      <w:r w:rsidRPr="00EA7E93">
        <w:rPr>
          <w:noProof/>
          <w:sz w:val="24"/>
          <w:szCs w:val="24"/>
          <w:lang w:val="es-EC" w:eastAsia="es-EC"/>
        </w:rPr>
        <w:drawing>
          <wp:inline distT="0" distB="0" distL="0" distR="0" wp14:anchorId="7BA84838" wp14:editId="7BA84839">
            <wp:extent cx="5612130" cy="2995295"/>
            <wp:effectExtent l="0" t="0" r="7620" b="0"/>
            <wp:docPr id="1070" name="Imagen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12130" cy="2995295"/>
                    </a:xfrm>
                    <a:prstGeom prst="rect">
                      <a:avLst/>
                    </a:prstGeom>
                  </pic:spPr>
                </pic:pic>
              </a:graphicData>
            </a:graphic>
          </wp:inline>
        </w:drawing>
      </w:r>
    </w:p>
    <w:p w14:paraId="7BA845FE" w14:textId="77777777" w:rsidR="0004116E" w:rsidRPr="00EA7E93" w:rsidRDefault="0004116E" w:rsidP="00EA7E93">
      <w:pPr>
        <w:pStyle w:val="Prrafodelista"/>
        <w:tabs>
          <w:tab w:val="left" w:pos="142"/>
        </w:tabs>
        <w:ind w:left="993" w:hanging="567"/>
        <w:jc w:val="both"/>
        <w:rPr>
          <w:sz w:val="24"/>
          <w:szCs w:val="24"/>
        </w:rPr>
      </w:pPr>
    </w:p>
    <w:p w14:paraId="7BA845FF"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Ir a Servicios y ubicar “</w:t>
      </w:r>
      <w:proofErr w:type="spellStart"/>
      <w:r w:rsidRPr="00EA7E93">
        <w:rPr>
          <w:sz w:val="24"/>
          <w:szCs w:val="24"/>
        </w:rPr>
        <w:t>Infor</w:t>
      </w:r>
      <w:proofErr w:type="spellEnd"/>
      <w:r w:rsidRPr="00EA7E93">
        <w:rPr>
          <w:sz w:val="24"/>
          <w:szCs w:val="24"/>
        </w:rPr>
        <w:t xml:space="preserve"> ES Job Daemon (nombre de instancia)”, abrir el servicio e ir a la pestaña Log </w:t>
      </w:r>
      <w:proofErr w:type="spellStart"/>
      <w:r w:rsidRPr="00EA7E93">
        <w:rPr>
          <w:sz w:val="24"/>
          <w:szCs w:val="24"/>
        </w:rPr>
        <w:t>On</w:t>
      </w:r>
      <w:proofErr w:type="spellEnd"/>
      <w:r w:rsidRPr="00EA7E93">
        <w:rPr>
          <w:sz w:val="24"/>
          <w:szCs w:val="24"/>
        </w:rPr>
        <w:t xml:space="preserve"> para setera la cuenta del usuario </w:t>
      </w:r>
      <w:proofErr w:type="spellStart"/>
      <w:r w:rsidRPr="00EA7E93">
        <w:rPr>
          <w:sz w:val="24"/>
          <w:szCs w:val="24"/>
        </w:rPr>
        <w:t>baan</w:t>
      </w:r>
      <w:proofErr w:type="spellEnd"/>
      <w:r w:rsidRPr="00EA7E93">
        <w:rPr>
          <w:sz w:val="24"/>
          <w:szCs w:val="24"/>
        </w:rPr>
        <w:t xml:space="preserve">, presionar </w:t>
      </w:r>
      <w:proofErr w:type="spellStart"/>
      <w:r w:rsidRPr="00EA7E93">
        <w:rPr>
          <w:sz w:val="24"/>
          <w:szCs w:val="24"/>
        </w:rPr>
        <w:t>Apply</w:t>
      </w:r>
      <w:proofErr w:type="spellEnd"/>
    </w:p>
    <w:p w14:paraId="7BA84600" w14:textId="77777777" w:rsidR="0004116E" w:rsidRPr="00EA7E93" w:rsidRDefault="001E3811"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83A" wp14:editId="7BA8483B">
            <wp:extent cx="4000500" cy="4524375"/>
            <wp:effectExtent l="0" t="0" r="0" b="9525"/>
            <wp:docPr id="1071"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000500" cy="4524375"/>
                    </a:xfrm>
                    <a:prstGeom prst="rect">
                      <a:avLst/>
                    </a:prstGeom>
                  </pic:spPr>
                </pic:pic>
              </a:graphicData>
            </a:graphic>
          </wp:inline>
        </w:drawing>
      </w:r>
    </w:p>
    <w:p w14:paraId="7BA84601" w14:textId="77777777" w:rsidR="0004116E" w:rsidRPr="00EA7E93" w:rsidRDefault="0004116E" w:rsidP="00EA7E93">
      <w:pPr>
        <w:pStyle w:val="Prrafodelista"/>
        <w:tabs>
          <w:tab w:val="left" w:pos="142"/>
        </w:tabs>
        <w:spacing w:after="0"/>
        <w:ind w:left="993" w:hanging="567"/>
        <w:jc w:val="both"/>
        <w:rPr>
          <w:sz w:val="24"/>
          <w:szCs w:val="24"/>
        </w:rPr>
      </w:pPr>
    </w:p>
    <w:p w14:paraId="7BA84602"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Presionar </w:t>
      </w:r>
      <w:proofErr w:type="spellStart"/>
      <w:r w:rsidRPr="00EA7E93">
        <w:rPr>
          <w:sz w:val="24"/>
          <w:szCs w:val="24"/>
        </w:rPr>
        <w:t>Start</w:t>
      </w:r>
      <w:proofErr w:type="spellEnd"/>
      <w:r w:rsidRPr="00EA7E93">
        <w:rPr>
          <w:sz w:val="24"/>
          <w:szCs w:val="24"/>
        </w:rPr>
        <w:t xml:space="preserve"> para iniciar servicio “</w:t>
      </w:r>
      <w:proofErr w:type="spellStart"/>
      <w:r w:rsidRPr="00EA7E93">
        <w:rPr>
          <w:sz w:val="24"/>
          <w:szCs w:val="24"/>
        </w:rPr>
        <w:t>Infor</w:t>
      </w:r>
      <w:proofErr w:type="spellEnd"/>
      <w:r w:rsidRPr="00EA7E93">
        <w:rPr>
          <w:sz w:val="24"/>
          <w:szCs w:val="24"/>
        </w:rPr>
        <w:t xml:space="preserve"> ES Job Daemon (nombre de instancia)”</w:t>
      </w:r>
    </w:p>
    <w:p w14:paraId="7BA84603" w14:textId="77777777" w:rsidR="0004116E" w:rsidRPr="00EA7E93" w:rsidRDefault="001E3811"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83C" wp14:editId="7BA8483D">
            <wp:extent cx="5612130" cy="2995295"/>
            <wp:effectExtent l="0" t="0" r="7620" b="0"/>
            <wp:docPr id="1072" name="Imagen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612130" cy="2995295"/>
                    </a:xfrm>
                    <a:prstGeom prst="rect">
                      <a:avLst/>
                    </a:prstGeom>
                  </pic:spPr>
                </pic:pic>
              </a:graphicData>
            </a:graphic>
          </wp:inline>
        </w:drawing>
      </w:r>
    </w:p>
    <w:p w14:paraId="7BA84604" w14:textId="77777777" w:rsidR="0004116E" w:rsidRPr="00EA7E93" w:rsidRDefault="0004116E" w:rsidP="00EA7E93">
      <w:pPr>
        <w:pStyle w:val="Prrafodelista"/>
        <w:tabs>
          <w:tab w:val="left" w:pos="142"/>
        </w:tabs>
        <w:spacing w:after="0"/>
        <w:ind w:left="993" w:hanging="567"/>
        <w:jc w:val="both"/>
        <w:rPr>
          <w:sz w:val="24"/>
          <w:szCs w:val="24"/>
        </w:rPr>
      </w:pPr>
    </w:p>
    <w:p w14:paraId="7BA84605"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Verificar que el servicio se inició correctamente</w:t>
      </w:r>
    </w:p>
    <w:p w14:paraId="7BA84606" w14:textId="77777777" w:rsidR="0004116E" w:rsidRPr="00EA7E93" w:rsidRDefault="001E3811" w:rsidP="00EA7E93">
      <w:pPr>
        <w:pStyle w:val="Prrafodelista"/>
        <w:tabs>
          <w:tab w:val="left" w:pos="142"/>
        </w:tabs>
        <w:spacing w:after="0"/>
        <w:ind w:left="993" w:hanging="567"/>
        <w:jc w:val="both"/>
        <w:rPr>
          <w:sz w:val="24"/>
          <w:szCs w:val="24"/>
        </w:rPr>
      </w:pPr>
      <w:r w:rsidRPr="00EA7E93">
        <w:rPr>
          <w:noProof/>
          <w:sz w:val="24"/>
          <w:szCs w:val="24"/>
          <w:lang w:val="es-EC" w:eastAsia="es-EC"/>
        </w:rPr>
        <w:drawing>
          <wp:inline distT="0" distB="0" distL="0" distR="0" wp14:anchorId="7BA8483E" wp14:editId="7BA8483F">
            <wp:extent cx="5612130" cy="2995295"/>
            <wp:effectExtent l="0" t="0" r="7620" b="0"/>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612130" cy="2995295"/>
                    </a:xfrm>
                    <a:prstGeom prst="rect">
                      <a:avLst/>
                    </a:prstGeom>
                  </pic:spPr>
                </pic:pic>
              </a:graphicData>
            </a:graphic>
          </wp:inline>
        </w:drawing>
      </w:r>
    </w:p>
    <w:p w14:paraId="7BA84607" w14:textId="77777777" w:rsidR="003C4E20" w:rsidRPr="00EA7E93" w:rsidRDefault="003C4E20" w:rsidP="00EA7E93">
      <w:pPr>
        <w:jc w:val="both"/>
        <w:rPr>
          <w:sz w:val="24"/>
          <w:szCs w:val="24"/>
        </w:rPr>
      </w:pPr>
    </w:p>
    <w:p w14:paraId="7BA84608" w14:textId="77777777" w:rsidR="0004116E" w:rsidRPr="00EA7E93" w:rsidRDefault="0004116E" w:rsidP="00EA7E93">
      <w:pPr>
        <w:tabs>
          <w:tab w:val="left" w:pos="142"/>
        </w:tabs>
        <w:ind w:left="993" w:hanging="567"/>
        <w:jc w:val="both"/>
        <w:rPr>
          <w:sz w:val="24"/>
          <w:szCs w:val="24"/>
        </w:rPr>
      </w:pPr>
    </w:p>
    <w:p w14:paraId="7BA84609" w14:textId="77777777" w:rsidR="003C4E20" w:rsidRPr="00EA7E93" w:rsidRDefault="003C4E20" w:rsidP="00EA7E93">
      <w:pPr>
        <w:jc w:val="both"/>
        <w:rPr>
          <w:rFonts w:eastAsia="Times New Roman" w:cstheme="majorBidi"/>
          <w:b/>
          <w:bCs/>
          <w:kern w:val="32"/>
          <w:sz w:val="24"/>
          <w:szCs w:val="24"/>
          <w:lang w:val="es-EC" w:eastAsia="ar-SA"/>
        </w:rPr>
      </w:pPr>
      <w:bookmarkStart w:id="176" w:name="_Toc421528201"/>
      <w:r w:rsidRPr="00EA7E93">
        <w:rPr>
          <w:rFonts w:cstheme="majorBidi"/>
          <w:sz w:val="24"/>
          <w:szCs w:val="24"/>
        </w:rPr>
        <w:br w:type="page"/>
      </w:r>
    </w:p>
    <w:p w14:paraId="7BA8460A" w14:textId="77777777" w:rsidR="003C4E20" w:rsidRPr="00EA7E93" w:rsidRDefault="003C4E20" w:rsidP="00EA7E93">
      <w:pPr>
        <w:pStyle w:val="Ttulo1"/>
        <w:keepLines/>
        <w:numPr>
          <w:ilvl w:val="1"/>
          <w:numId w:val="3"/>
        </w:numPr>
        <w:suppressAutoHyphens w:val="0"/>
        <w:spacing w:before="0" w:after="0" w:line="276" w:lineRule="auto"/>
        <w:rPr>
          <w:rFonts w:asciiTheme="minorHAnsi" w:hAnsiTheme="minorHAnsi"/>
          <w:sz w:val="24"/>
          <w:szCs w:val="24"/>
        </w:rPr>
      </w:pPr>
      <w:bookmarkStart w:id="177" w:name="_Toc450235642"/>
      <w:r w:rsidRPr="00EA7E93">
        <w:rPr>
          <w:rFonts w:asciiTheme="minorHAnsi" w:hAnsiTheme="minorHAnsi"/>
          <w:sz w:val="24"/>
          <w:szCs w:val="24"/>
        </w:rPr>
        <w:t>Revisar configuración de facturación electrónica</w:t>
      </w:r>
      <w:bookmarkEnd w:id="177"/>
    </w:p>
    <w:p w14:paraId="7BA8460B" w14:textId="77777777" w:rsidR="003C4E20" w:rsidRPr="00EA7E93" w:rsidRDefault="003C4E20" w:rsidP="00EA7E93">
      <w:pPr>
        <w:spacing w:after="0"/>
        <w:jc w:val="both"/>
        <w:rPr>
          <w:sz w:val="24"/>
          <w:szCs w:val="24"/>
          <w:lang w:val="es-EC" w:eastAsia="ar-SA"/>
        </w:rPr>
      </w:pPr>
    </w:p>
    <w:p w14:paraId="7BA8460C" w14:textId="77777777" w:rsidR="008B1B37" w:rsidRPr="00EA7E93" w:rsidRDefault="003C4E20" w:rsidP="00EA7E93">
      <w:pPr>
        <w:pStyle w:val="Prrafodelista"/>
        <w:numPr>
          <w:ilvl w:val="2"/>
          <w:numId w:val="3"/>
        </w:numPr>
        <w:tabs>
          <w:tab w:val="left" w:pos="142"/>
        </w:tabs>
        <w:spacing w:after="0"/>
        <w:ind w:left="993" w:hanging="567"/>
        <w:jc w:val="both"/>
        <w:rPr>
          <w:rFonts w:eastAsia="Times New Roman" w:cstheme="majorBidi"/>
          <w:b/>
          <w:bCs/>
          <w:kern w:val="32"/>
          <w:sz w:val="24"/>
          <w:szCs w:val="24"/>
          <w:lang w:val="es-EC" w:eastAsia="ar-SA"/>
        </w:rPr>
      </w:pPr>
      <w:r w:rsidRPr="00EA7E93">
        <w:rPr>
          <w:sz w:val="24"/>
          <w:szCs w:val="24"/>
        </w:rPr>
        <w:t xml:space="preserve">Dirigirse a </w:t>
      </w:r>
      <w:hyperlink r:id="rId201" w:history="1">
        <w:r w:rsidRPr="00EA7E93">
          <w:rPr>
            <w:rStyle w:val="Hipervnculo"/>
            <w:rFonts w:cstheme="majorBidi"/>
            <w:sz w:val="24"/>
            <w:szCs w:val="24"/>
          </w:rPr>
          <w:t>\\192.168.1.104\c$\FacturacionElectronica</w:t>
        </w:r>
      </w:hyperlink>
      <w:r w:rsidRPr="00EA7E93">
        <w:rPr>
          <w:rFonts w:cstheme="majorBidi"/>
          <w:sz w:val="24"/>
          <w:szCs w:val="24"/>
        </w:rPr>
        <w:t>, ver el archivo Web y verificar que se esté apuntando a la dirección IP del nuevo Server</w:t>
      </w:r>
    </w:p>
    <w:p w14:paraId="7BA8460D" w14:textId="77777777" w:rsidR="008B1B37" w:rsidRPr="00EA7E93" w:rsidRDefault="008B1B37" w:rsidP="00EA7E93">
      <w:pPr>
        <w:tabs>
          <w:tab w:val="left" w:pos="142"/>
        </w:tabs>
        <w:spacing w:after="0"/>
        <w:ind w:left="426"/>
        <w:jc w:val="both"/>
        <w:rPr>
          <w:rFonts w:eastAsia="Times New Roman" w:cstheme="majorBidi"/>
          <w:b/>
          <w:bCs/>
          <w:kern w:val="32"/>
          <w:sz w:val="24"/>
          <w:szCs w:val="24"/>
          <w:lang w:val="es-EC" w:eastAsia="ar-SA"/>
        </w:rPr>
      </w:pPr>
    </w:p>
    <w:p w14:paraId="7BA8460E" w14:textId="77777777" w:rsidR="008B1B37" w:rsidRPr="00EA7E93" w:rsidRDefault="008B1B37" w:rsidP="00EA7E93">
      <w:pPr>
        <w:pStyle w:val="Prrafodelista"/>
        <w:numPr>
          <w:ilvl w:val="2"/>
          <w:numId w:val="3"/>
        </w:numPr>
        <w:tabs>
          <w:tab w:val="left" w:pos="142"/>
        </w:tabs>
        <w:spacing w:after="0"/>
        <w:ind w:left="993" w:hanging="567"/>
        <w:jc w:val="both"/>
        <w:rPr>
          <w:rFonts w:eastAsia="Times New Roman" w:cstheme="majorBidi"/>
          <w:b/>
          <w:bCs/>
          <w:kern w:val="32"/>
          <w:sz w:val="24"/>
          <w:szCs w:val="24"/>
          <w:lang w:val="es-EC" w:eastAsia="ar-SA"/>
        </w:rPr>
      </w:pPr>
      <w:r w:rsidRPr="00EA7E93">
        <w:rPr>
          <w:rFonts w:cstheme="majorBidi"/>
          <w:sz w:val="24"/>
          <w:szCs w:val="24"/>
        </w:rPr>
        <w:t xml:space="preserve">Ingresar a </w:t>
      </w:r>
      <w:proofErr w:type="spellStart"/>
      <w:r w:rsidRPr="00EA7E93">
        <w:rPr>
          <w:rFonts w:cstheme="majorBidi"/>
          <w:sz w:val="24"/>
          <w:szCs w:val="24"/>
        </w:rPr>
        <w:t>Worktop</w:t>
      </w:r>
      <w:proofErr w:type="spellEnd"/>
      <w:r w:rsidRPr="00EA7E93">
        <w:rPr>
          <w:rFonts w:cstheme="majorBidi"/>
          <w:sz w:val="24"/>
          <w:szCs w:val="24"/>
        </w:rPr>
        <w:t xml:space="preserve">, ejecutar la sesión </w:t>
      </w:r>
      <w:r w:rsidRPr="00EA7E93">
        <w:rPr>
          <w:rFonts w:cs="Arial"/>
          <w:color w:val="000000"/>
          <w:sz w:val="24"/>
          <w:szCs w:val="24"/>
          <w:shd w:val="clear" w:color="auto" w:fill="FFFFFF"/>
        </w:rPr>
        <w:t>lepar2119m000</w:t>
      </w:r>
    </w:p>
    <w:p w14:paraId="7BA8460F" w14:textId="77777777" w:rsidR="008B1B37" w:rsidRPr="00EA7E93" w:rsidRDefault="008B1B37" w:rsidP="00EA7E93">
      <w:pPr>
        <w:pStyle w:val="Prrafodelista"/>
        <w:jc w:val="both"/>
        <w:rPr>
          <w:rFonts w:eastAsia="Times New Roman" w:cstheme="majorBidi"/>
          <w:b/>
          <w:bCs/>
          <w:kern w:val="32"/>
          <w:sz w:val="24"/>
          <w:szCs w:val="24"/>
          <w:lang w:val="es-EC" w:eastAsia="ar-SA"/>
        </w:rPr>
      </w:pPr>
      <w:r w:rsidRPr="00EA7E93">
        <w:rPr>
          <w:noProof/>
          <w:sz w:val="24"/>
          <w:szCs w:val="24"/>
          <w:lang w:val="es-EC" w:eastAsia="es-EC"/>
        </w:rPr>
        <w:drawing>
          <wp:inline distT="0" distB="0" distL="0" distR="0" wp14:anchorId="7BA84840" wp14:editId="7BA84841">
            <wp:extent cx="5612130" cy="2455545"/>
            <wp:effectExtent l="0" t="0" r="7620" b="190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612130" cy="2455545"/>
                    </a:xfrm>
                    <a:prstGeom prst="rect">
                      <a:avLst/>
                    </a:prstGeom>
                  </pic:spPr>
                </pic:pic>
              </a:graphicData>
            </a:graphic>
          </wp:inline>
        </w:drawing>
      </w:r>
    </w:p>
    <w:p w14:paraId="7BA84610" w14:textId="77777777" w:rsidR="008B1B37" w:rsidRPr="00EA7E93" w:rsidRDefault="008B1B37" w:rsidP="00EA7E93">
      <w:pPr>
        <w:pStyle w:val="Prrafodelista"/>
        <w:jc w:val="both"/>
        <w:rPr>
          <w:rFonts w:eastAsia="Times New Roman" w:cstheme="majorBidi"/>
          <w:b/>
          <w:bCs/>
          <w:kern w:val="32"/>
          <w:sz w:val="24"/>
          <w:szCs w:val="24"/>
          <w:lang w:val="es-EC" w:eastAsia="ar-SA"/>
        </w:rPr>
      </w:pPr>
    </w:p>
    <w:p w14:paraId="7BA84611" w14:textId="77777777" w:rsidR="008B1B37" w:rsidRPr="00EA7E93" w:rsidRDefault="008B1B37" w:rsidP="00EA7E93">
      <w:pPr>
        <w:pStyle w:val="Prrafodelista"/>
        <w:numPr>
          <w:ilvl w:val="2"/>
          <w:numId w:val="3"/>
        </w:numPr>
        <w:tabs>
          <w:tab w:val="left" w:pos="142"/>
        </w:tabs>
        <w:spacing w:after="0"/>
        <w:ind w:left="993" w:hanging="567"/>
        <w:jc w:val="both"/>
        <w:rPr>
          <w:rFonts w:eastAsia="Times New Roman" w:cstheme="majorBidi"/>
          <w:bCs/>
          <w:kern w:val="32"/>
          <w:sz w:val="24"/>
          <w:szCs w:val="24"/>
          <w:lang w:val="es-EC" w:eastAsia="ar-SA"/>
        </w:rPr>
      </w:pPr>
      <w:r w:rsidRPr="00EA7E93">
        <w:rPr>
          <w:rFonts w:eastAsia="Times New Roman" w:cstheme="majorBidi"/>
          <w:bCs/>
          <w:kern w:val="32"/>
          <w:sz w:val="24"/>
          <w:szCs w:val="24"/>
          <w:lang w:val="es-EC" w:eastAsia="ar-SA"/>
        </w:rPr>
        <w:t>Configurar lo necesario, presionar guardar y cerrar</w:t>
      </w:r>
    </w:p>
    <w:p w14:paraId="7BA84612" w14:textId="77777777" w:rsidR="008B1B37" w:rsidRPr="00EA7E93" w:rsidRDefault="008B1B37" w:rsidP="00EA7E93">
      <w:pPr>
        <w:pStyle w:val="Prrafodelista"/>
        <w:tabs>
          <w:tab w:val="left" w:pos="142"/>
        </w:tabs>
        <w:spacing w:after="0"/>
        <w:ind w:left="993"/>
        <w:jc w:val="both"/>
        <w:rPr>
          <w:rFonts w:eastAsia="Times New Roman" w:cstheme="majorBidi"/>
          <w:b/>
          <w:bCs/>
          <w:kern w:val="32"/>
          <w:sz w:val="24"/>
          <w:szCs w:val="24"/>
          <w:lang w:val="es-EC" w:eastAsia="ar-SA"/>
        </w:rPr>
      </w:pPr>
      <w:r w:rsidRPr="00EA7E93">
        <w:rPr>
          <w:noProof/>
          <w:sz w:val="24"/>
          <w:szCs w:val="24"/>
          <w:lang w:val="es-EC" w:eastAsia="es-EC"/>
        </w:rPr>
        <w:drawing>
          <wp:inline distT="0" distB="0" distL="0" distR="0" wp14:anchorId="7BA84842" wp14:editId="7BA84843">
            <wp:extent cx="5612130" cy="1782445"/>
            <wp:effectExtent l="0" t="0" r="7620" b="82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612130" cy="1782445"/>
                    </a:xfrm>
                    <a:prstGeom prst="rect">
                      <a:avLst/>
                    </a:prstGeom>
                  </pic:spPr>
                </pic:pic>
              </a:graphicData>
            </a:graphic>
          </wp:inline>
        </w:drawing>
      </w:r>
    </w:p>
    <w:p w14:paraId="7BA84613" w14:textId="77777777" w:rsidR="008B1B37" w:rsidRPr="00EA7E93" w:rsidRDefault="008B1B37" w:rsidP="00EA7E93">
      <w:pPr>
        <w:pStyle w:val="Prrafodelista"/>
        <w:tabs>
          <w:tab w:val="left" w:pos="142"/>
        </w:tabs>
        <w:spacing w:after="0"/>
        <w:ind w:left="993"/>
        <w:jc w:val="both"/>
        <w:rPr>
          <w:rFonts w:cstheme="majorBidi"/>
          <w:sz w:val="24"/>
          <w:szCs w:val="24"/>
        </w:rPr>
      </w:pPr>
    </w:p>
    <w:p w14:paraId="7BA84614" w14:textId="77777777" w:rsidR="003E44C4" w:rsidRPr="00EA7E93" w:rsidRDefault="003E44C4" w:rsidP="00EA7E93">
      <w:pPr>
        <w:pStyle w:val="Prrafodelista"/>
        <w:numPr>
          <w:ilvl w:val="2"/>
          <w:numId w:val="3"/>
        </w:numPr>
        <w:tabs>
          <w:tab w:val="left" w:pos="142"/>
        </w:tabs>
        <w:spacing w:after="0"/>
        <w:ind w:left="993" w:hanging="567"/>
        <w:jc w:val="both"/>
        <w:rPr>
          <w:rFonts w:eastAsia="Times New Roman" w:cstheme="majorBidi"/>
          <w:bCs/>
          <w:kern w:val="32"/>
          <w:sz w:val="24"/>
          <w:szCs w:val="24"/>
          <w:lang w:val="es-EC" w:eastAsia="ar-SA"/>
        </w:rPr>
      </w:pPr>
      <w:r w:rsidRPr="00EA7E93">
        <w:rPr>
          <w:rFonts w:eastAsia="Times New Roman" w:cstheme="majorBidi"/>
          <w:bCs/>
          <w:kern w:val="32"/>
          <w:sz w:val="24"/>
          <w:szCs w:val="24"/>
          <w:lang w:val="es-EC" w:eastAsia="ar-SA"/>
        </w:rPr>
        <w:t>Realizar este paso por cada una de las compañías</w:t>
      </w:r>
    </w:p>
    <w:p w14:paraId="7BA84615" w14:textId="77777777" w:rsidR="003C4E20" w:rsidRPr="00EA7E93" w:rsidRDefault="003C4E20" w:rsidP="00EA7E93">
      <w:pPr>
        <w:pStyle w:val="Prrafodelista"/>
        <w:tabs>
          <w:tab w:val="left" w:pos="142"/>
        </w:tabs>
        <w:spacing w:after="0"/>
        <w:ind w:left="993"/>
        <w:jc w:val="both"/>
        <w:rPr>
          <w:rFonts w:eastAsia="Times New Roman" w:cstheme="majorBidi"/>
          <w:b/>
          <w:bCs/>
          <w:kern w:val="32"/>
          <w:sz w:val="24"/>
          <w:szCs w:val="24"/>
          <w:lang w:val="es-EC" w:eastAsia="ar-SA"/>
        </w:rPr>
      </w:pPr>
      <w:r w:rsidRPr="00EA7E93">
        <w:rPr>
          <w:rFonts w:cstheme="majorBidi"/>
          <w:sz w:val="24"/>
          <w:szCs w:val="24"/>
        </w:rPr>
        <w:br w:type="page"/>
      </w:r>
    </w:p>
    <w:p w14:paraId="7BA84616" w14:textId="77777777" w:rsidR="00271D43" w:rsidRPr="00EA7E93" w:rsidRDefault="00271D43" w:rsidP="00EA7E93">
      <w:pPr>
        <w:spacing w:after="0"/>
        <w:jc w:val="both"/>
        <w:rPr>
          <w:sz w:val="24"/>
          <w:szCs w:val="24"/>
        </w:rPr>
      </w:pPr>
    </w:p>
    <w:p w14:paraId="7BA84617" w14:textId="77777777" w:rsidR="00271D43" w:rsidRPr="00EA7E93" w:rsidRDefault="00271D43" w:rsidP="00EA7E93">
      <w:pPr>
        <w:pStyle w:val="Ttulo1"/>
        <w:numPr>
          <w:ilvl w:val="0"/>
          <w:numId w:val="3"/>
        </w:numPr>
        <w:spacing w:before="0" w:after="0" w:line="276" w:lineRule="auto"/>
        <w:ind w:right="-993"/>
        <w:rPr>
          <w:rFonts w:asciiTheme="minorHAnsi" w:eastAsia="Calibri" w:hAnsiTheme="minorHAnsi" w:cstheme="minorHAnsi"/>
          <w:bCs w:val="0"/>
          <w:color w:val="FFFFFF" w:themeColor="background1"/>
          <w:kern w:val="0"/>
          <w:sz w:val="24"/>
          <w:szCs w:val="24"/>
          <w:lang w:eastAsia="en-US"/>
        </w:rPr>
      </w:pPr>
      <w:bookmarkStart w:id="178" w:name="_Toc450235643"/>
      <w:r w:rsidRPr="00EA7E93">
        <w:rPr>
          <w:rFonts w:asciiTheme="minorHAnsi" w:eastAsia="Calibri" w:hAnsiTheme="minorHAnsi" w:cstheme="minorHAnsi"/>
          <w:bCs w:val="0"/>
          <w:noProof/>
          <w:color w:val="FFFFFF" w:themeColor="background1"/>
          <w:kern w:val="0"/>
          <w:sz w:val="24"/>
          <w:szCs w:val="24"/>
          <w:lang w:eastAsia="es-EC"/>
        </w:rPr>
        <mc:AlternateContent>
          <mc:Choice Requires="wps">
            <w:drawing>
              <wp:anchor distT="0" distB="0" distL="114300" distR="114300" simplePos="0" relativeHeight="251704320" behindDoc="1" locked="0" layoutInCell="1" allowOverlap="1" wp14:anchorId="7BA84844" wp14:editId="7BA84845">
                <wp:simplePos x="0" y="0"/>
                <wp:positionH relativeFrom="column">
                  <wp:posOffset>-68580</wp:posOffset>
                </wp:positionH>
                <wp:positionV relativeFrom="paragraph">
                  <wp:posOffset>-60325</wp:posOffset>
                </wp:positionV>
                <wp:extent cx="2560320" cy="289560"/>
                <wp:effectExtent l="0" t="0" r="0" b="0"/>
                <wp:wrapNone/>
                <wp:docPr id="111" name="111 Redondear rectángulo de esquina del mismo lado"/>
                <wp:cNvGraphicFramePr/>
                <a:graphic xmlns:a="http://schemas.openxmlformats.org/drawingml/2006/main">
                  <a:graphicData uri="http://schemas.microsoft.com/office/word/2010/wordprocessingShape">
                    <wps:wsp>
                      <wps:cNvSpPr/>
                      <wps:spPr>
                        <a:xfrm>
                          <a:off x="0" y="0"/>
                          <a:ext cx="2560320" cy="289560"/>
                        </a:xfrm>
                        <a:prstGeom prst="round2SameRect">
                          <a:avLst/>
                        </a:prstGeom>
                        <a:solidFill>
                          <a:schemeClr val="tx2">
                            <a:alpha val="86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48B64" id="111 Redondear rectángulo de esquina del mismo lado" o:spid="_x0000_s1026" style="position:absolute;margin-left:-5.4pt;margin-top:-4.75pt;width:201.6pt;height:22.8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6032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" path="m48261,l2512059,v26654,,48261,21607,48261,48261l2560320,289560r,l,289560r,l,48261c,21607,21607,,48261,xe" fillcolor="#1f497d [3215]" stroked="f" strokeweight="2pt">
                <v:fill opacity="56283f"/>
                <v:path arrowok="t" o:connecttype="custom" o:connectlocs="48261,0;2512059,0;2560320,48261;2560320,289560;2560320,289560;0,289560;0,289560;0,48261;48261,0" o:connectangles="0,0,0,0,0,0,0,0,0"/>
              </v:shape>
            </w:pict>
          </mc:Fallback>
        </mc:AlternateContent>
      </w:r>
      <w:r w:rsidRPr="00EA7E93">
        <w:rPr>
          <w:rFonts w:asciiTheme="minorHAnsi" w:eastAsia="Calibri" w:hAnsiTheme="minorHAnsi" w:cstheme="minorHAnsi"/>
          <w:bCs w:val="0"/>
          <w:noProof/>
          <w:color w:val="FFFFFF" w:themeColor="background1"/>
          <w:kern w:val="0"/>
          <w:sz w:val="24"/>
          <w:szCs w:val="24"/>
          <w:lang w:eastAsia="es-EC"/>
        </w:rPr>
        <mc:AlternateContent>
          <mc:Choice Requires="wps">
            <w:drawing>
              <wp:anchor distT="0" distB="0" distL="114300" distR="114300" simplePos="0" relativeHeight="251703296" behindDoc="0" locked="0" layoutInCell="1" allowOverlap="1" wp14:anchorId="7BA84846" wp14:editId="7BA84847">
                <wp:simplePos x="0" y="0"/>
                <wp:positionH relativeFrom="column">
                  <wp:posOffset>-68580</wp:posOffset>
                </wp:positionH>
                <wp:positionV relativeFrom="paragraph">
                  <wp:posOffset>228600</wp:posOffset>
                </wp:positionV>
                <wp:extent cx="6475095" cy="0"/>
                <wp:effectExtent l="0" t="19050" r="1905" b="19050"/>
                <wp:wrapNone/>
                <wp:docPr id="112" name="112 Conector recto"/>
                <wp:cNvGraphicFramePr/>
                <a:graphic xmlns:a="http://schemas.openxmlformats.org/drawingml/2006/main">
                  <a:graphicData uri="http://schemas.microsoft.com/office/word/2010/wordprocessingShape">
                    <wps:wsp>
                      <wps:cNvCnPr/>
                      <wps:spPr>
                        <a:xfrm>
                          <a:off x="0" y="0"/>
                          <a:ext cx="6475095" cy="0"/>
                        </a:xfrm>
                        <a:prstGeom prst="line">
                          <a:avLst/>
                        </a:prstGeom>
                        <a:ln w="381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2E8B29C" id="112 Conector recto" o:spid="_x0000_s1026" style="position:absolute;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pt,18pt" to="504.4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" strokecolor="#a5a5a5 [2092]" strokeweight="3pt"/>
            </w:pict>
          </mc:Fallback>
        </mc:AlternateContent>
      </w:r>
      <w:r w:rsidRPr="00EA7E93">
        <w:rPr>
          <w:rFonts w:asciiTheme="minorHAnsi" w:eastAsia="Calibri" w:hAnsiTheme="minorHAnsi" w:cstheme="minorHAnsi"/>
          <w:bCs w:val="0"/>
          <w:color w:val="FFFFFF" w:themeColor="background1"/>
          <w:kern w:val="0"/>
          <w:sz w:val="24"/>
          <w:szCs w:val="24"/>
          <w:lang w:eastAsia="en-US"/>
        </w:rPr>
        <w:t>ANEXOS</w:t>
      </w:r>
      <w:bookmarkEnd w:id="178"/>
      <w:r w:rsidRPr="00EA7E93">
        <w:rPr>
          <w:rFonts w:asciiTheme="minorHAnsi" w:eastAsia="Calibri" w:hAnsiTheme="minorHAnsi" w:cstheme="minorHAnsi"/>
          <w:bCs w:val="0"/>
          <w:color w:val="FFFFFF" w:themeColor="background1"/>
          <w:kern w:val="0"/>
          <w:sz w:val="24"/>
          <w:szCs w:val="24"/>
          <w:lang w:eastAsia="en-US"/>
        </w:rPr>
        <w:t xml:space="preserve"> </w:t>
      </w:r>
    </w:p>
    <w:p w14:paraId="7BA84618" w14:textId="77777777" w:rsidR="00271D43" w:rsidRPr="00EA7E93" w:rsidRDefault="00271D43" w:rsidP="00EA7E93">
      <w:pPr>
        <w:pStyle w:val="Ttulo1"/>
        <w:spacing w:before="0"/>
        <w:ind w:left="66"/>
        <w:rPr>
          <w:rFonts w:asciiTheme="minorHAnsi" w:hAnsiTheme="minorHAnsi" w:cstheme="majorBidi"/>
          <w:sz w:val="24"/>
          <w:szCs w:val="24"/>
        </w:rPr>
      </w:pPr>
    </w:p>
    <w:p w14:paraId="7BA84619" w14:textId="77777777" w:rsidR="0004116E" w:rsidRPr="00EA7E93" w:rsidRDefault="0004116E" w:rsidP="00EA7E93">
      <w:pPr>
        <w:pStyle w:val="Ttulo1"/>
        <w:keepLines/>
        <w:numPr>
          <w:ilvl w:val="1"/>
          <w:numId w:val="3"/>
        </w:numPr>
        <w:suppressAutoHyphens w:val="0"/>
        <w:spacing w:before="0" w:after="0" w:line="276" w:lineRule="auto"/>
        <w:rPr>
          <w:rFonts w:asciiTheme="minorHAnsi" w:hAnsiTheme="minorHAnsi"/>
          <w:sz w:val="24"/>
          <w:szCs w:val="24"/>
        </w:rPr>
      </w:pPr>
      <w:bookmarkStart w:id="179" w:name="_Toc450235644"/>
      <w:r w:rsidRPr="00EA7E93">
        <w:rPr>
          <w:rFonts w:asciiTheme="minorHAnsi" w:hAnsiTheme="minorHAnsi"/>
          <w:sz w:val="24"/>
          <w:szCs w:val="24"/>
        </w:rPr>
        <w:t>A</w:t>
      </w:r>
      <w:r w:rsidR="00271D43" w:rsidRPr="00EA7E93">
        <w:rPr>
          <w:rFonts w:asciiTheme="minorHAnsi" w:hAnsiTheme="minorHAnsi"/>
          <w:sz w:val="24"/>
          <w:szCs w:val="24"/>
        </w:rPr>
        <w:t xml:space="preserve">nexo </w:t>
      </w:r>
      <w:r w:rsidRPr="00EA7E93">
        <w:rPr>
          <w:rFonts w:asciiTheme="minorHAnsi" w:hAnsiTheme="minorHAnsi"/>
          <w:sz w:val="24"/>
          <w:szCs w:val="24"/>
        </w:rPr>
        <w:t>A</w:t>
      </w:r>
      <w:bookmarkEnd w:id="176"/>
      <w:r w:rsidR="00271D43" w:rsidRPr="00EA7E93">
        <w:rPr>
          <w:rFonts w:asciiTheme="minorHAnsi" w:hAnsiTheme="minorHAnsi"/>
          <w:sz w:val="24"/>
          <w:szCs w:val="24"/>
        </w:rPr>
        <w:t xml:space="preserve"> - </w:t>
      </w:r>
      <w:r w:rsidRPr="00EA7E93">
        <w:rPr>
          <w:rFonts w:asciiTheme="minorHAnsi" w:hAnsiTheme="minorHAnsi" w:cs="Calibri"/>
          <w:sz w:val="24"/>
          <w:szCs w:val="24"/>
          <w:lang w:val="es"/>
        </w:rPr>
        <w:t>Obtener volcados de la compañía 000</w:t>
      </w:r>
      <w:bookmarkEnd w:id="179"/>
    </w:p>
    <w:p w14:paraId="7BA8461A" w14:textId="77777777" w:rsidR="0004116E" w:rsidRPr="00EA7E93" w:rsidRDefault="0004116E" w:rsidP="00EA7E93">
      <w:pPr>
        <w:widowControl w:val="0"/>
        <w:autoSpaceDE w:val="0"/>
        <w:autoSpaceDN w:val="0"/>
        <w:adjustRightInd w:val="0"/>
        <w:spacing w:after="0"/>
        <w:jc w:val="both"/>
        <w:rPr>
          <w:rFonts w:cs="Calibri"/>
          <w:b/>
          <w:sz w:val="24"/>
          <w:szCs w:val="24"/>
          <w:lang w:val="es"/>
        </w:rPr>
      </w:pPr>
    </w:p>
    <w:p w14:paraId="7BA8461B"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Ingresar a la aplicación con el usuario </w:t>
      </w:r>
      <w:proofErr w:type="spellStart"/>
      <w:r w:rsidRPr="00EA7E93">
        <w:rPr>
          <w:sz w:val="24"/>
          <w:szCs w:val="24"/>
        </w:rPr>
        <w:t>baan</w:t>
      </w:r>
      <w:proofErr w:type="spellEnd"/>
    </w:p>
    <w:p w14:paraId="7BA8461C" w14:textId="77777777" w:rsidR="0004116E" w:rsidRPr="00EA7E93" w:rsidRDefault="0004116E" w:rsidP="00EA7E93">
      <w:pPr>
        <w:pStyle w:val="Prrafodelista"/>
        <w:widowControl w:val="0"/>
        <w:autoSpaceDE w:val="0"/>
        <w:autoSpaceDN w:val="0"/>
        <w:adjustRightInd w:val="0"/>
        <w:spacing w:after="0"/>
        <w:jc w:val="both"/>
        <w:rPr>
          <w:rFonts w:cs="Calibri"/>
          <w:sz w:val="24"/>
          <w:szCs w:val="24"/>
          <w:lang w:val="es"/>
        </w:rPr>
      </w:pPr>
      <w:r w:rsidRPr="00EA7E93">
        <w:rPr>
          <w:rFonts w:cs="Calibri"/>
          <w:noProof/>
          <w:sz w:val="24"/>
          <w:szCs w:val="24"/>
          <w:lang w:val="es-EC" w:eastAsia="es-EC"/>
        </w:rPr>
        <w:drawing>
          <wp:inline distT="0" distB="0" distL="0" distR="0" wp14:anchorId="7BA84848" wp14:editId="7BA84849">
            <wp:extent cx="3562350" cy="1476375"/>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562350" cy="1476375"/>
                    </a:xfrm>
                    <a:prstGeom prst="rect">
                      <a:avLst/>
                    </a:prstGeom>
                    <a:noFill/>
                    <a:ln>
                      <a:noFill/>
                    </a:ln>
                  </pic:spPr>
                </pic:pic>
              </a:graphicData>
            </a:graphic>
          </wp:inline>
        </w:drawing>
      </w:r>
    </w:p>
    <w:p w14:paraId="7BA8461D" w14:textId="77777777" w:rsidR="00271D43" w:rsidRPr="00EA7E93" w:rsidRDefault="00271D43" w:rsidP="00EA7E93">
      <w:pPr>
        <w:pStyle w:val="Prrafodelista"/>
        <w:widowControl w:val="0"/>
        <w:autoSpaceDE w:val="0"/>
        <w:autoSpaceDN w:val="0"/>
        <w:adjustRightInd w:val="0"/>
        <w:spacing w:after="0"/>
        <w:jc w:val="both"/>
        <w:rPr>
          <w:rFonts w:cs="Calibri"/>
          <w:sz w:val="24"/>
          <w:szCs w:val="24"/>
          <w:lang w:val="es"/>
        </w:rPr>
      </w:pPr>
    </w:p>
    <w:p w14:paraId="7BA8461E"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Asegurarse de que el usuario </w:t>
      </w:r>
      <w:proofErr w:type="spellStart"/>
      <w:r w:rsidRPr="00EA7E93">
        <w:rPr>
          <w:sz w:val="24"/>
          <w:szCs w:val="24"/>
        </w:rPr>
        <w:t>baan</w:t>
      </w:r>
      <w:proofErr w:type="spellEnd"/>
      <w:r w:rsidRPr="00EA7E93">
        <w:rPr>
          <w:sz w:val="24"/>
          <w:szCs w:val="24"/>
        </w:rPr>
        <w:t xml:space="preserve"> esté en el mismo VRC de la compañía 000, así como también que pertenezca a la compañía 000. (Si no está, realizar los ajustes necesarios, luego convertir a DD y salir y volver a ingresar a la aplicación)</w:t>
      </w:r>
    </w:p>
    <w:p w14:paraId="7BA8461F" w14:textId="77777777" w:rsidR="0004116E" w:rsidRPr="00EA7E93" w:rsidRDefault="0004116E" w:rsidP="00EA7E93">
      <w:pPr>
        <w:pStyle w:val="Prrafodelista"/>
        <w:widowControl w:val="0"/>
        <w:autoSpaceDE w:val="0"/>
        <w:autoSpaceDN w:val="0"/>
        <w:adjustRightInd w:val="0"/>
        <w:spacing w:after="0"/>
        <w:jc w:val="both"/>
        <w:rPr>
          <w:rFonts w:cs="Calibri"/>
          <w:sz w:val="24"/>
          <w:szCs w:val="24"/>
          <w:lang w:val="es"/>
        </w:rPr>
      </w:pPr>
      <w:r w:rsidRPr="00EA7E93">
        <w:rPr>
          <w:rFonts w:cs="Calibri"/>
          <w:noProof/>
          <w:sz w:val="24"/>
          <w:szCs w:val="24"/>
          <w:lang w:val="es-EC" w:eastAsia="es-EC"/>
        </w:rPr>
        <w:drawing>
          <wp:inline distT="0" distB="0" distL="0" distR="0" wp14:anchorId="7BA8484A" wp14:editId="7BA8484B">
            <wp:extent cx="5612130" cy="2473294"/>
            <wp:effectExtent l="0" t="0" r="7620" b="381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612130" cy="2473294"/>
                    </a:xfrm>
                    <a:prstGeom prst="rect">
                      <a:avLst/>
                    </a:prstGeom>
                    <a:noFill/>
                    <a:ln>
                      <a:noFill/>
                    </a:ln>
                  </pic:spPr>
                </pic:pic>
              </a:graphicData>
            </a:graphic>
          </wp:inline>
        </w:drawing>
      </w:r>
    </w:p>
    <w:p w14:paraId="7BA84620" w14:textId="77777777" w:rsidR="0004116E" w:rsidRPr="00EA7E93" w:rsidRDefault="0004116E" w:rsidP="00EA7E93">
      <w:pPr>
        <w:pStyle w:val="Prrafodelista"/>
        <w:widowControl w:val="0"/>
        <w:autoSpaceDE w:val="0"/>
        <w:autoSpaceDN w:val="0"/>
        <w:adjustRightInd w:val="0"/>
        <w:spacing w:after="0"/>
        <w:jc w:val="both"/>
        <w:rPr>
          <w:rFonts w:cs="Calibri"/>
          <w:sz w:val="24"/>
          <w:szCs w:val="24"/>
          <w:lang w:val="es"/>
        </w:rPr>
      </w:pPr>
      <w:r w:rsidRPr="00EA7E93">
        <w:rPr>
          <w:rFonts w:cs="Calibri"/>
          <w:noProof/>
          <w:sz w:val="24"/>
          <w:szCs w:val="24"/>
          <w:lang w:val="es-EC" w:eastAsia="es-EC"/>
        </w:rPr>
        <w:drawing>
          <wp:inline distT="0" distB="0" distL="0" distR="0" wp14:anchorId="7BA8484C" wp14:editId="7BA8484D">
            <wp:extent cx="5612130" cy="4137147"/>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612130" cy="4137147"/>
                    </a:xfrm>
                    <a:prstGeom prst="rect">
                      <a:avLst/>
                    </a:prstGeom>
                    <a:noFill/>
                    <a:ln>
                      <a:noFill/>
                    </a:ln>
                  </pic:spPr>
                </pic:pic>
              </a:graphicData>
            </a:graphic>
          </wp:inline>
        </w:drawing>
      </w:r>
    </w:p>
    <w:p w14:paraId="7BA84621" w14:textId="77777777" w:rsidR="0004116E" w:rsidRPr="00EA7E93" w:rsidRDefault="0004116E" w:rsidP="00EA7E93">
      <w:pPr>
        <w:pStyle w:val="Prrafodelista"/>
        <w:widowControl w:val="0"/>
        <w:autoSpaceDE w:val="0"/>
        <w:autoSpaceDN w:val="0"/>
        <w:adjustRightInd w:val="0"/>
        <w:spacing w:after="0"/>
        <w:jc w:val="both"/>
        <w:rPr>
          <w:rFonts w:cs="Calibri"/>
          <w:sz w:val="24"/>
          <w:szCs w:val="24"/>
          <w:lang w:val="es"/>
        </w:rPr>
      </w:pPr>
    </w:p>
    <w:p w14:paraId="7BA84622"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Ir a la sesión de creación de volcados secuenciales de tablas (ttaad4226m000) para general el volcado de la compañía 000, con los siguientes parámetros</w:t>
      </w:r>
    </w:p>
    <w:p w14:paraId="7BA84623" w14:textId="77777777" w:rsidR="0004116E" w:rsidRPr="00EA7E93" w:rsidRDefault="0004116E" w:rsidP="00EA7E93">
      <w:pPr>
        <w:pStyle w:val="Prrafodelista"/>
        <w:widowControl w:val="0"/>
        <w:autoSpaceDE w:val="0"/>
        <w:autoSpaceDN w:val="0"/>
        <w:adjustRightInd w:val="0"/>
        <w:spacing w:after="0"/>
        <w:jc w:val="both"/>
        <w:rPr>
          <w:rFonts w:cs="Calibri"/>
          <w:sz w:val="24"/>
          <w:szCs w:val="24"/>
          <w:lang w:val="es"/>
        </w:rPr>
      </w:pPr>
      <w:r w:rsidRPr="00EA7E93">
        <w:rPr>
          <w:rFonts w:cs="Calibri"/>
          <w:noProof/>
          <w:sz w:val="24"/>
          <w:szCs w:val="24"/>
          <w:lang w:val="es-EC" w:eastAsia="es-EC"/>
        </w:rPr>
        <w:drawing>
          <wp:inline distT="0" distB="0" distL="0" distR="0" wp14:anchorId="7BA8484E" wp14:editId="7BA8484F">
            <wp:extent cx="5612130" cy="2967953"/>
            <wp:effectExtent l="0" t="0" r="7620" b="444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612130" cy="2967953"/>
                    </a:xfrm>
                    <a:prstGeom prst="rect">
                      <a:avLst/>
                    </a:prstGeom>
                    <a:noFill/>
                    <a:ln>
                      <a:noFill/>
                    </a:ln>
                  </pic:spPr>
                </pic:pic>
              </a:graphicData>
            </a:graphic>
          </wp:inline>
        </w:drawing>
      </w:r>
    </w:p>
    <w:p w14:paraId="7BA84624" w14:textId="77777777" w:rsidR="0004116E" w:rsidRPr="00EA7E93" w:rsidRDefault="0004116E" w:rsidP="00EA7E93">
      <w:pPr>
        <w:pStyle w:val="Prrafodelista"/>
        <w:widowControl w:val="0"/>
        <w:autoSpaceDE w:val="0"/>
        <w:autoSpaceDN w:val="0"/>
        <w:adjustRightInd w:val="0"/>
        <w:spacing w:after="0"/>
        <w:jc w:val="both"/>
        <w:rPr>
          <w:rFonts w:cs="Calibri"/>
          <w:sz w:val="24"/>
          <w:szCs w:val="24"/>
          <w:lang w:val="es"/>
        </w:rPr>
      </w:pPr>
      <w:r w:rsidRPr="00EA7E93">
        <w:rPr>
          <w:rFonts w:cs="Calibri"/>
          <w:noProof/>
          <w:sz w:val="24"/>
          <w:szCs w:val="24"/>
          <w:lang w:val="es-EC" w:eastAsia="es-EC"/>
        </w:rPr>
        <w:drawing>
          <wp:inline distT="0" distB="0" distL="0" distR="0" wp14:anchorId="7BA84850" wp14:editId="7BA84851">
            <wp:extent cx="5612130" cy="2967953"/>
            <wp:effectExtent l="0" t="0" r="762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612130" cy="2967953"/>
                    </a:xfrm>
                    <a:prstGeom prst="rect">
                      <a:avLst/>
                    </a:prstGeom>
                    <a:noFill/>
                    <a:ln>
                      <a:noFill/>
                    </a:ln>
                  </pic:spPr>
                </pic:pic>
              </a:graphicData>
            </a:graphic>
          </wp:inline>
        </w:drawing>
      </w:r>
    </w:p>
    <w:p w14:paraId="7BA84625" w14:textId="77777777" w:rsidR="0004116E" w:rsidRPr="00EA7E93" w:rsidRDefault="0004116E" w:rsidP="00EA7E93">
      <w:pPr>
        <w:pStyle w:val="Prrafodelista"/>
        <w:widowControl w:val="0"/>
        <w:autoSpaceDE w:val="0"/>
        <w:autoSpaceDN w:val="0"/>
        <w:adjustRightInd w:val="0"/>
        <w:spacing w:after="0"/>
        <w:jc w:val="both"/>
        <w:rPr>
          <w:rFonts w:cs="Calibri"/>
          <w:sz w:val="24"/>
          <w:szCs w:val="24"/>
          <w:lang w:val="es"/>
        </w:rPr>
      </w:pPr>
    </w:p>
    <w:p w14:paraId="7BA84626" w14:textId="77777777" w:rsidR="0004116E" w:rsidRPr="00EA7E93" w:rsidRDefault="0004116E" w:rsidP="00EA7E93">
      <w:pPr>
        <w:pStyle w:val="Prrafodelista"/>
        <w:numPr>
          <w:ilvl w:val="2"/>
          <w:numId w:val="3"/>
        </w:numPr>
        <w:tabs>
          <w:tab w:val="left" w:pos="142"/>
        </w:tabs>
        <w:spacing w:after="0"/>
        <w:ind w:left="993" w:hanging="567"/>
        <w:jc w:val="both"/>
        <w:rPr>
          <w:rFonts w:cs="Calibri"/>
          <w:sz w:val="24"/>
          <w:szCs w:val="24"/>
          <w:lang w:val="es"/>
        </w:rPr>
      </w:pPr>
      <w:r w:rsidRPr="00EA7E93">
        <w:rPr>
          <w:sz w:val="24"/>
          <w:szCs w:val="24"/>
        </w:rPr>
        <w:t xml:space="preserve">Bajar a un volcado secuencial las tablas </w:t>
      </w:r>
      <w:proofErr w:type="spellStart"/>
      <w:r w:rsidRPr="00EA7E93">
        <w:rPr>
          <w:sz w:val="24"/>
          <w:szCs w:val="24"/>
        </w:rPr>
        <w:t>tt</w:t>
      </w:r>
      <w:proofErr w:type="spellEnd"/>
      <w:r w:rsidRPr="00EA7E93">
        <w:rPr>
          <w:sz w:val="24"/>
          <w:szCs w:val="24"/>
        </w:rPr>
        <w:t xml:space="preserve"> de la compañía 000, con los siguientes parámetros</w:t>
      </w:r>
    </w:p>
    <w:p w14:paraId="7BA84627" w14:textId="77777777" w:rsidR="0004116E" w:rsidRPr="00EA7E93" w:rsidRDefault="0004116E" w:rsidP="00EA7E93">
      <w:pPr>
        <w:pStyle w:val="Prrafodelista"/>
        <w:widowControl w:val="0"/>
        <w:autoSpaceDE w:val="0"/>
        <w:autoSpaceDN w:val="0"/>
        <w:adjustRightInd w:val="0"/>
        <w:spacing w:after="0"/>
        <w:jc w:val="both"/>
        <w:rPr>
          <w:rFonts w:cs="Calibri"/>
          <w:sz w:val="24"/>
          <w:szCs w:val="24"/>
          <w:lang w:val="es"/>
        </w:rPr>
      </w:pPr>
      <w:r w:rsidRPr="00EA7E93">
        <w:rPr>
          <w:rFonts w:cs="Calibri"/>
          <w:noProof/>
          <w:sz w:val="24"/>
          <w:szCs w:val="24"/>
          <w:lang w:val="es-EC" w:eastAsia="es-EC"/>
        </w:rPr>
        <w:drawing>
          <wp:inline distT="0" distB="0" distL="0" distR="0" wp14:anchorId="7BA84852" wp14:editId="7BA84853">
            <wp:extent cx="5612130" cy="2967953"/>
            <wp:effectExtent l="0" t="0" r="7620" b="444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612130" cy="2967953"/>
                    </a:xfrm>
                    <a:prstGeom prst="rect">
                      <a:avLst/>
                    </a:prstGeom>
                    <a:noFill/>
                    <a:ln>
                      <a:noFill/>
                    </a:ln>
                  </pic:spPr>
                </pic:pic>
              </a:graphicData>
            </a:graphic>
          </wp:inline>
        </w:drawing>
      </w:r>
    </w:p>
    <w:p w14:paraId="7BA84628" w14:textId="77777777" w:rsidR="0004116E" w:rsidRPr="00EA7E93" w:rsidRDefault="0004116E" w:rsidP="00EA7E93">
      <w:pPr>
        <w:pStyle w:val="Prrafodelista"/>
        <w:widowControl w:val="0"/>
        <w:autoSpaceDE w:val="0"/>
        <w:autoSpaceDN w:val="0"/>
        <w:adjustRightInd w:val="0"/>
        <w:spacing w:after="0"/>
        <w:jc w:val="both"/>
        <w:rPr>
          <w:rFonts w:cs="Calibri"/>
          <w:sz w:val="24"/>
          <w:szCs w:val="24"/>
          <w:lang w:val="es"/>
        </w:rPr>
      </w:pPr>
      <w:r w:rsidRPr="00EA7E93">
        <w:rPr>
          <w:rFonts w:cs="Calibri"/>
          <w:noProof/>
          <w:sz w:val="24"/>
          <w:szCs w:val="24"/>
          <w:lang w:val="es-EC" w:eastAsia="es-EC"/>
        </w:rPr>
        <w:drawing>
          <wp:inline distT="0" distB="0" distL="0" distR="0" wp14:anchorId="7BA84854" wp14:editId="7BA84855">
            <wp:extent cx="5612130" cy="2967953"/>
            <wp:effectExtent l="0" t="0" r="762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12130" cy="2967953"/>
                    </a:xfrm>
                    <a:prstGeom prst="rect">
                      <a:avLst/>
                    </a:prstGeom>
                    <a:noFill/>
                    <a:ln>
                      <a:noFill/>
                    </a:ln>
                  </pic:spPr>
                </pic:pic>
              </a:graphicData>
            </a:graphic>
          </wp:inline>
        </w:drawing>
      </w:r>
    </w:p>
    <w:p w14:paraId="7BA84629" w14:textId="77777777" w:rsidR="0004116E" w:rsidRPr="00EA7E93" w:rsidRDefault="0004116E" w:rsidP="00EA7E93">
      <w:pPr>
        <w:widowControl w:val="0"/>
        <w:autoSpaceDE w:val="0"/>
        <w:autoSpaceDN w:val="0"/>
        <w:adjustRightInd w:val="0"/>
        <w:spacing w:after="0"/>
        <w:ind w:left="426"/>
        <w:jc w:val="both"/>
        <w:rPr>
          <w:rFonts w:cs="Calibri"/>
          <w:sz w:val="24"/>
          <w:szCs w:val="24"/>
          <w:lang w:val="es"/>
        </w:rPr>
      </w:pPr>
      <w:r w:rsidRPr="00EA7E93">
        <w:rPr>
          <w:rFonts w:cs="Calibri"/>
          <w:sz w:val="24"/>
          <w:szCs w:val="24"/>
          <w:lang w:val="es"/>
        </w:rPr>
        <w:t xml:space="preserve">Nota: Tomar en cuenta la selección del paquete que es </w:t>
      </w:r>
      <w:proofErr w:type="spellStart"/>
      <w:r w:rsidRPr="00EA7E93">
        <w:rPr>
          <w:rFonts w:cs="Calibri"/>
          <w:sz w:val="24"/>
          <w:szCs w:val="24"/>
          <w:lang w:val="es"/>
        </w:rPr>
        <w:t>tt</w:t>
      </w:r>
      <w:proofErr w:type="spellEnd"/>
      <w:r w:rsidRPr="00EA7E93">
        <w:rPr>
          <w:rFonts w:cs="Calibri"/>
          <w:sz w:val="24"/>
          <w:szCs w:val="24"/>
          <w:lang w:val="es"/>
        </w:rPr>
        <w:t xml:space="preserve">, así como la diferencia en los nombres de los archivos, que incluyen los caracteres </w:t>
      </w:r>
      <w:proofErr w:type="spellStart"/>
      <w:r w:rsidRPr="00EA7E93">
        <w:rPr>
          <w:rFonts w:cs="Calibri"/>
          <w:sz w:val="24"/>
          <w:szCs w:val="24"/>
          <w:lang w:val="es"/>
        </w:rPr>
        <w:t>tt</w:t>
      </w:r>
      <w:proofErr w:type="spellEnd"/>
    </w:p>
    <w:p w14:paraId="7BA8462A" w14:textId="77777777" w:rsidR="0004116E" w:rsidRPr="00EA7E93" w:rsidRDefault="0004116E" w:rsidP="00EA7E93">
      <w:pPr>
        <w:pStyle w:val="Prrafodelista"/>
        <w:widowControl w:val="0"/>
        <w:autoSpaceDE w:val="0"/>
        <w:autoSpaceDN w:val="0"/>
        <w:adjustRightInd w:val="0"/>
        <w:spacing w:after="0"/>
        <w:jc w:val="both"/>
        <w:rPr>
          <w:rFonts w:cs="Calibri"/>
          <w:sz w:val="24"/>
          <w:szCs w:val="24"/>
          <w:lang w:val="es"/>
        </w:rPr>
      </w:pPr>
    </w:p>
    <w:p w14:paraId="7BA8462B"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Bajar a un volcado secuencial las tablas </w:t>
      </w:r>
      <w:proofErr w:type="spellStart"/>
      <w:r w:rsidRPr="00EA7E93">
        <w:rPr>
          <w:sz w:val="24"/>
          <w:szCs w:val="24"/>
        </w:rPr>
        <w:t>tl</w:t>
      </w:r>
      <w:proofErr w:type="spellEnd"/>
      <w:r w:rsidRPr="00EA7E93">
        <w:rPr>
          <w:sz w:val="24"/>
          <w:szCs w:val="24"/>
        </w:rPr>
        <w:t xml:space="preserve"> de la compañía 000, con los siguientes parámetros</w:t>
      </w:r>
    </w:p>
    <w:p w14:paraId="7BA8462C" w14:textId="77777777" w:rsidR="0004116E" w:rsidRPr="00EA7E93" w:rsidRDefault="0004116E" w:rsidP="00EA7E93">
      <w:pPr>
        <w:pStyle w:val="Prrafodelista"/>
        <w:widowControl w:val="0"/>
        <w:autoSpaceDE w:val="0"/>
        <w:autoSpaceDN w:val="0"/>
        <w:adjustRightInd w:val="0"/>
        <w:spacing w:after="0"/>
        <w:jc w:val="both"/>
        <w:rPr>
          <w:rFonts w:cs="Calibri"/>
          <w:sz w:val="24"/>
          <w:szCs w:val="24"/>
          <w:lang w:val="es"/>
        </w:rPr>
      </w:pPr>
      <w:r w:rsidRPr="00EA7E93">
        <w:rPr>
          <w:rFonts w:cs="Calibri"/>
          <w:noProof/>
          <w:sz w:val="24"/>
          <w:szCs w:val="24"/>
          <w:lang w:val="es-EC" w:eastAsia="es-EC"/>
        </w:rPr>
        <w:drawing>
          <wp:inline distT="0" distB="0" distL="0" distR="0" wp14:anchorId="7BA84856" wp14:editId="7BA84857">
            <wp:extent cx="5612130" cy="2967953"/>
            <wp:effectExtent l="0" t="0" r="7620" b="44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12130" cy="2967953"/>
                    </a:xfrm>
                    <a:prstGeom prst="rect">
                      <a:avLst/>
                    </a:prstGeom>
                    <a:noFill/>
                    <a:ln>
                      <a:noFill/>
                    </a:ln>
                  </pic:spPr>
                </pic:pic>
              </a:graphicData>
            </a:graphic>
          </wp:inline>
        </w:drawing>
      </w:r>
    </w:p>
    <w:p w14:paraId="7BA8462D" w14:textId="77777777" w:rsidR="0004116E" w:rsidRPr="00EA7E93" w:rsidRDefault="0004116E" w:rsidP="00EA7E93">
      <w:pPr>
        <w:pStyle w:val="Prrafodelista"/>
        <w:widowControl w:val="0"/>
        <w:autoSpaceDE w:val="0"/>
        <w:autoSpaceDN w:val="0"/>
        <w:adjustRightInd w:val="0"/>
        <w:spacing w:after="0"/>
        <w:jc w:val="both"/>
        <w:rPr>
          <w:rFonts w:cs="Calibri"/>
          <w:sz w:val="24"/>
          <w:szCs w:val="24"/>
          <w:lang w:val="es"/>
        </w:rPr>
      </w:pPr>
      <w:r w:rsidRPr="00EA7E93">
        <w:rPr>
          <w:rFonts w:cs="Calibri"/>
          <w:noProof/>
          <w:sz w:val="24"/>
          <w:szCs w:val="24"/>
          <w:lang w:val="es-EC" w:eastAsia="es-EC"/>
        </w:rPr>
        <w:drawing>
          <wp:inline distT="0" distB="0" distL="0" distR="0" wp14:anchorId="7BA84858" wp14:editId="7BA84859">
            <wp:extent cx="5612130" cy="2967953"/>
            <wp:effectExtent l="0" t="0" r="7620" b="444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12130" cy="2967953"/>
                    </a:xfrm>
                    <a:prstGeom prst="rect">
                      <a:avLst/>
                    </a:prstGeom>
                    <a:noFill/>
                    <a:ln>
                      <a:noFill/>
                    </a:ln>
                  </pic:spPr>
                </pic:pic>
              </a:graphicData>
            </a:graphic>
          </wp:inline>
        </w:drawing>
      </w:r>
    </w:p>
    <w:p w14:paraId="7BA8462E" w14:textId="77777777" w:rsidR="0004116E" w:rsidRPr="00EA7E93" w:rsidRDefault="0004116E" w:rsidP="00EA7E93">
      <w:pPr>
        <w:widowControl w:val="0"/>
        <w:autoSpaceDE w:val="0"/>
        <w:autoSpaceDN w:val="0"/>
        <w:adjustRightInd w:val="0"/>
        <w:spacing w:after="0"/>
        <w:ind w:left="426"/>
        <w:jc w:val="both"/>
        <w:rPr>
          <w:rFonts w:cs="Calibri"/>
          <w:sz w:val="24"/>
          <w:szCs w:val="24"/>
          <w:lang w:val="es"/>
        </w:rPr>
      </w:pPr>
      <w:r w:rsidRPr="00EA7E93">
        <w:rPr>
          <w:rFonts w:cs="Calibri"/>
          <w:sz w:val="24"/>
          <w:szCs w:val="24"/>
          <w:lang w:val="es"/>
        </w:rPr>
        <w:t xml:space="preserve">Nota: Tomar en cuenta la selección del paquete que es </w:t>
      </w:r>
      <w:proofErr w:type="spellStart"/>
      <w:r w:rsidRPr="00EA7E93">
        <w:rPr>
          <w:rFonts w:cs="Calibri"/>
          <w:sz w:val="24"/>
          <w:szCs w:val="24"/>
          <w:lang w:val="es"/>
        </w:rPr>
        <w:t>tl</w:t>
      </w:r>
      <w:proofErr w:type="spellEnd"/>
      <w:r w:rsidRPr="00EA7E93">
        <w:rPr>
          <w:rFonts w:cs="Calibri"/>
          <w:sz w:val="24"/>
          <w:szCs w:val="24"/>
          <w:lang w:val="es"/>
        </w:rPr>
        <w:t xml:space="preserve">, así como la diferencia en los nombres de los archivos, que incluyen los caracteres </w:t>
      </w:r>
      <w:proofErr w:type="spellStart"/>
      <w:r w:rsidRPr="00EA7E93">
        <w:rPr>
          <w:rFonts w:cs="Calibri"/>
          <w:sz w:val="24"/>
          <w:szCs w:val="24"/>
          <w:lang w:val="es"/>
        </w:rPr>
        <w:t>tl</w:t>
      </w:r>
      <w:proofErr w:type="spellEnd"/>
    </w:p>
    <w:p w14:paraId="7BA8462F" w14:textId="77777777" w:rsidR="0004116E" w:rsidRPr="00EA7E93" w:rsidRDefault="0004116E" w:rsidP="00EA7E93">
      <w:pPr>
        <w:pStyle w:val="Prrafodelista"/>
        <w:widowControl w:val="0"/>
        <w:autoSpaceDE w:val="0"/>
        <w:autoSpaceDN w:val="0"/>
        <w:adjustRightInd w:val="0"/>
        <w:spacing w:after="0"/>
        <w:jc w:val="both"/>
        <w:rPr>
          <w:rFonts w:cs="Calibri"/>
          <w:sz w:val="24"/>
          <w:szCs w:val="24"/>
          <w:lang w:val="es"/>
        </w:rPr>
      </w:pPr>
    </w:p>
    <w:p w14:paraId="7BA84630"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Copiar el directorio donde se encuentra instalada la aplicación </w:t>
      </w:r>
      <w:proofErr w:type="spellStart"/>
      <w:r w:rsidRPr="00EA7E93">
        <w:rPr>
          <w:sz w:val="24"/>
          <w:szCs w:val="24"/>
        </w:rPr>
        <w:t>Infor</w:t>
      </w:r>
      <w:proofErr w:type="spellEnd"/>
      <w:r w:rsidRPr="00EA7E93">
        <w:rPr>
          <w:sz w:val="24"/>
          <w:szCs w:val="24"/>
        </w:rPr>
        <w:t xml:space="preserve"> al nuevo servidor (e:\baan o el nombre que corresponda)</w:t>
      </w:r>
    </w:p>
    <w:p w14:paraId="7BA84631" w14:textId="77777777" w:rsidR="0004116E" w:rsidRPr="00EA7E93" w:rsidRDefault="0004116E" w:rsidP="00EA7E93">
      <w:pPr>
        <w:pStyle w:val="Prrafodelista"/>
        <w:widowControl w:val="0"/>
        <w:autoSpaceDE w:val="0"/>
        <w:autoSpaceDN w:val="0"/>
        <w:adjustRightInd w:val="0"/>
        <w:spacing w:after="0"/>
        <w:jc w:val="both"/>
        <w:rPr>
          <w:rFonts w:cs="Calibri"/>
          <w:sz w:val="24"/>
          <w:szCs w:val="24"/>
          <w:lang w:val="es"/>
        </w:rPr>
      </w:pPr>
    </w:p>
    <w:p w14:paraId="7BA84632" w14:textId="77777777" w:rsidR="0004116E" w:rsidRPr="00EA7E93" w:rsidRDefault="0004116E" w:rsidP="00EA7E93">
      <w:pPr>
        <w:pStyle w:val="Prrafodelista"/>
        <w:numPr>
          <w:ilvl w:val="2"/>
          <w:numId w:val="3"/>
        </w:numPr>
        <w:tabs>
          <w:tab w:val="left" w:pos="142"/>
        </w:tabs>
        <w:spacing w:after="0"/>
        <w:ind w:left="993" w:hanging="567"/>
        <w:jc w:val="both"/>
        <w:rPr>
          <w:sz w:val="24"/>
          <w:szCs w:val="24"/>
        </w:rPr>
      </w:pPr>
      <w:r w:rsidRPr="00EA7E93">
        <w:rPr>
          <w:sz w:val="24"/>
          <w:szCs w:val="24"/>
        </w:rPr>
        <w:t>Pasar los archivos generados en el directorio c:\tmp al nuevo servidor</w:t>
      </w:r>
    </w:p>
    <w:p w14:paraId="7BA84633" w14:textId="77777777" w:rsidR="0004116E" w:rsidRPr="00EA7E93" w:rsidRDefault="0004116E" w:rsidP="00EA7E93">
      <w:pPr>
        <w:widowControl w:val="0"/>
        <w:autoSpaceDE w:val="0"/>
        <w:autoSpaceDN w:val="0"/>
        <w:adjustRightInd w:val="0"/>
        <w:spacing w:after="0"/>
        <w:jc w:val="both"/>
        <w:rPr>
          <w:rFonts w:cs="Calibri"/>
          <w:sz w:val="24"/>
          <w:szCs w:val="24"/>
          <w:lang w:val="es"/>
        </w:rPr>
      </w:pPr>
    </w:p>
    <w:p w14:paraId="7BA84634" w14:textId="77777777" w:rsidR="0092571F" w:rsidRPr="00EA7E93" w:rsidRDefault="0004116E" w:rsidP="00EA7E93">
      <w:pPr>
        <w:widowControl w:val="0"/>
        <w:autoSpaceDE w:val="0"/>
        <w:autoSpaceDN w:val="0"/>
        <w:adjustRightInd w:val="0"/>
        <w:spacing w:after="0"/>
        <w:jc w:val="both"/>
        <w:rPr>
          <w:rFonts w:cs="Calibri"/>
          <w:b/>
          <w:sz w:val="24"/>
          <w:szCs w:val="24"/>
          <w:lang w:val="es"/>
        </w:rPr>
      </w:pPr>
      <w:r w:rsidRPr="00EA7E93">
        <w:rPr>
          <w:rFonts w:cs="Calibri"/>
          <w:b/>
          <w:sz w:val="24"/>
          <w:szCs w:val="24"/>
          <w:lang w:val="es"/>
        </w:rPr>
        <w:t>NOTA: ESTE PROCESO DEBE SER REALIZADO SIN USUARIOS EN EL SISTEMA</w:t>
      </w:r>
    </w:p>
    <w:p w14:paraId="7BA84635" w14:textId="77777777" w:rsidR="0092571F" w:rsidRPr="00EA7E93" w:rsidRDefault="0092571F" w:rsidP="00EA7E93">
      <w:pPr>
        <w:jc w:val="both"/>
        <w:rPr>
          <w:rFonts w:cs="Calibri"/>
          <w:b/>
          <w:sz w:val="24"/>
          <w:szCs w:val="24"/>
          <w:lang w:val="es"/>
        </w:rPr>
      </w:pPr>
      <w:r w:rsidRPr="00EA7E93">
        <w:rPr>
          <w:rFonts w:cs="Calibri"/>
          <w:b/>
          <w:sz w:val="24"/>
          <w:szCs w:val="24"/>
          <w:lang w:val="es"/>
        </w:rPr>
        <w:br w:type="page"/>
      </w:r>
    </w:p>
    <w:p w14:paraId="7BA84636" w14:textId="77777777" w:rsidR="0092571F" w:rsidRPr="00EA7E93" w:rsidRDefault="00271D43" w:rsidP="00EA7E93">
      <w:pPr>
        <w:pStyle w:val="Ttulo1"/>
        <w:keepLines/>
        <w:numPr>
          <w:ilvl w:val="1"/>
          <w:numId w:val="3"/>
        </w:numPr>
        <w:suppressAutoHyphens w:val="0"/>
        <w:spacing w:before="0" w:after="0" w:line="276" w:lineRule="auto"/>
        <w:rPr>
          <w:rFonts w:asciiTheme="minorHAnsi" w:hAnsiTheme="minorHAnsi"/>
          <w:sz w:val="24"/>
          <w:szCs w:val="24"/>
        </w:rPr>
      </w:pPr>
      <w:bookmarkStart w:id="180" w:name="_Toc450235645"/>
      <w:r w:rsidRPr="00EA7E93">
        <w:rPr>
          <w:rFonts w:asciiTheme="minorHAnsi" w:hAnsiTheme="minorHAnsi"/>
          <w:sz w:val="24"/>
          <w:szCs w:val="24"/>
        </w:rPr>
        <w:t>Anexo</w:t>
      </w:r>
      <w:r w:rsidR="0092571F" w:rsidRPr="00EA7E93">
        <w:rPr>
          <w:rFonts w:asciiTheme="minorHAnsi" w:hAnsiTheme="minorHAnsi"/>
          <w:sz w:val="24"/>
          <w:szCs w:val="24"/>
        </w:rPr>
        <w:t xml:space="preserve"> B</w:t>
      </w:r>
      <w:del w:id="181" w:author="Maria Leon" w:date="2017-01-06T15:43:00Z">
        <w:r w:rsidR="0092571F" w:rsidRPr="00EA7E93" w:rsidDel="00EA7E93">
          <w:rPr>
            <w:rFonts w:asciiTheme="minorHAnsi" w:hAnsiTheme="minorHAnsi"/>
            <w:sz w:val="24"/>
            <w:szCs w:val="24"/>
          </w:rPr>
          <w:delText xml:space="preserve"> </w:delText>
        </w:r>
        <w:r w:rsidRPr="00EA7E93" w:rsidDel="00EA7E93">
          <w:rPr>
            <w:rFonts w:asciiTheme="minorHAnsi" w:hAnsiTheme="minorHAnsi"/>
            <w:sz w:val="24"/>
            <w:szCs w:val="24"/>
          </w:rPr>
          <w:delText xml:space="preserve"> </w:delText>
        </w:r>
      </w:del>
      <w:ins w:id="182" w:author="Maria Leon" w:date="2017-01-06T15:43:00Z">
        <w:r w:rsidR="00EA7E93">
          <w:rPr>
            <w:rFonts w:asciiTheme="minorHAnsi" w:hAnsiTheme="minorHAnsi"/>
            <w:sz w:val="24"/>
            <w:szCs w:val="24"/>
          </w:rPr>
          <w:t xml:space="preserve"> </w:t>
        </w:r>
      </w:ins>
      <w:r w:rsidRPr="00EA7E93">
        <w:rPr>
          <w:rFonts w:asciiTheme="minorHAnsi" w:hAnsiTheme="minorHAnsi"/>
          <w:sz w:val="24"/>
          <w:szCs w:val="24"/>
        </w:rPr>
        <w:t xml:space="preserve">- </w:t>
      </w:r>
      <w:r w:rsidR="0092571F" w:rsidRPr="00EA7E93">
        <w:rPr>
          <w:rFonts w:asciiTheme="minorHAnsi" w:hAnsiTheme="minorHAnsi" w:cs="Calibri"/>
          <w:sz w:val="24"/>
          <w:szCs w:val="24"/>
          <w:lang w:val="es"/>
        </w:rPr>
        <w:t>Actualizar directorios de configuración</w:t>
      </w:r>
      <w:bookmarkEnd w:id="180"/>
    </w:p>
    <w:p w14:paraId="7BA84637" w14:textId="77777777" w:rsidR="0092571F" w:rsidRPr="00EA7E93" w:rsidRDefault="0092571F" w:rsidP="00EA7E93">
      <w:pPr>
        <w:widowControl w:val="0"/>
        <w:autoSpaceDE w:val="0"/>
        <w:autoSpaceDN w:val="0"/>
        <w:adjustRightInd w:val="0"/>
        <w:spacing w:after="0"/>
        <w:jc w:val="both"/>
        <w:rPr>
          <w:rFonts w:cs="Calibri"/>
          <w:b/>
          <w:sz w:val="24"/>
          <w:szCs w:val="24"/>
          <w:lang w:val="es"/>
        </w:rPr>
      </w:pPr>
    </w:p>
    <w:p w14:paraId="7BA84638" w14:textId="77777777" w:rsidR="00631DCE" w:rsidRPr="00EA7E93" w:rsidRDefault="0092571F"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Ingresar a </w:t>
      </w:r>
      <w:r w:rsidR="00631DCE" w:rsidRPr="00EA7E93">
        <w:rPr>
          <w:sz w:val="24"/>
          <w:szCs w:val="24"/>
        </w:rPr>
        <w:t>los siguientes directorios/archivos y exportarlos al nuevo servidor según la definición:</w:t>
      </w:r>
    </w:p>
    <w:p w14:paraId="7BA84639" w14:textId="77777777" w:rsidR="00631DCE" w:rsidRPr="00EA7E93" w:rsidRDefault="00631DCE" w:rsidP="00EA7E93">
      <w:pPr>
        <w:pStyle w:val="Prrafodelista"/>
        <w:widowControl w:val="0"/>
        <w:numPr>
          <w:ilvl w:val="1"/>
          <w:numId w:val="9"/>
        </w:numPr>
        <w:autoSpaceDE w:val="0"/>
        <w:autoSpaceDN w:val="0"/>
        <w:adjustRightInd w:val="0"/>
        <w:spacing w:after="0"/>
        <w:jc w:val="both"/>
        <w:rPr>
          <w:rFonts w:cs="Calibri"/>
          <w:sz w:val="24"/>
          <w:szCs w:val="24"/>
          <w:lang w:val="es"/>
        </w:rPr>
      </w:pPr>
      <w:r w:rsidRPr="00EA7E93">
        <w:rPr>
          <w:sz w:val="24"/>
          <w:szCs w:val="24"/>
          <w:lang w:val="es"/>
        </w:rPr>
        <w:t>${BSE}/</w:t>
      </w:r>
      <w:proofErr w:type="spellStart"/>
      <w:r w:rsidRPr="00EA7E93">
        <w:rPr>
          <w:sz w:val="24"/>
          <w:szCs w:val="24"/>
          <w:lang w:val="es"/>
        </w:rPr>
        <w:t>application</w:t>
      </w:r>
      <w:proofErr w:type="spellEnd"/>
      <w:r w:rsidRPr="00EA7E93">
        <w:rPr>
          <w:sz w:val="24"/>
          <w:szCs w:val="24"/>
          <w:lang w:val="es"/>
        </w:rPr>
        <w:t>/ (C</w:t>
      </w:r>
      <w:r w:rsidR="00F77A0B" w:rsidRPr="00EA7E93">
        <w:rPr>
          <w:sz w:val="24"/>
          <w:szCs w:val="24"/>
          <w:lang w:val="es"/>
        </w:rPr>
        <w:t>uando se instalan parches de la aplicación)</w:t>
      </w:r>
    </w:p>
    <w:p w14:paraId="7BA8463A" w14:textId="77777777" w:rsidR="00631DCE" w:rsidRPr="00EA7E93" w:rsidRDefault="00F77A0B" w:rsidP="00EA7E93">
      <w:pPr>
        <w:pStyle w:val="Prrafodelista"/>
        <w:widowControl w:val="0"/>
        <w:numPr>
          <w:ilvl w:val="1"/>
          <w:numId w:val="9"/>
        </w:numPr>
        <w:autoSpaceDE w:val="0"/>
        <w:autoSpaceDN w:val="0"/>
        <w:adjustRightInd w:val="0"/>
        <w:spacing w:after="0"/>
        <w:jc w:val="both"/>
        <w:rPr>
          <w:rFonts w:cs="Calibri"/>
          <w:sz w:val="24"/>
          <w:szCs w:val="24"/>
          <w:lang w:val="es"/>
        </w:rPr>
      </w:pPr>
      <w:r w:rsidRPr="00EA7E93">
        <w:rPr>
          <w:sz w:val="24"/>
          <w:szCs w:val="24"/>
          <w:lang w:val="es"/>
        </w:rPr>
        <w:t>${BSE}/</w:t>
      </w:r>
      <w:proofErr w:type="spellStart"/>
      <w:r w:rsidRPr="00EA7E93">
        <w:rPr>
          <w:sz w:val="24"/>
          <w:szCs w:val="24"/>
          <w:lang w:val="es"/>
        </w:rPr>
        <w:t>audit</w:t>
      </w:r>
      <w:proofErr w:type="spellEnd"/>
      <w:r w:rsidRPr="00EA7E93">
        <w:rPr>
          <w:sz w:val="24"/>
          <w:szCs w:val="24"/>
          <w:lang w:val="es"/>
        </w:rPr>
        <w:t>/</w:t>
      </w:r>
      <w:r w:rsidR="00631DCE" w:rsidRPr="00EA7E93">
        <w:rPr>
          <w:sz w:val="24"/>
          <w:szCs w:val="24"/>
          <w:lang w:val="es"/>
        </w:rPr>
        <w:t xml:space="preserve"> (Actualizar auditorías)</w:t>
      </w:r>
    </w:p>
    <w:p w14:paraId="7BA8463B" w14:textId="77777777" w:rsidR="00631DCE" w:rsidRPr="00EA7E93" w:rsidRDefault="00631DCE" w:rsidP="00EA7E93">
      <w:pPr>
        <w:pStyle w:val="Prrafodelista"/>
        <w:widowControl w:val="0"/>
        <w:numPr>
          <w:ilvl w:val="1"/>
          <w:numId w:val="9"/>
        </w:numPr>
        <w:autoSpaceDE w:val="0"/>
        <w:autoSpaceDN w:val="0"/>
        <w:adjustRightInd w:val="0"/>
        <w:spacing w:after="0"/>
        <w:jc w:val="both"/>
        <w:rPr>
          <w:rFonts w:cs="Calibri"/>
          <w:sz w:val="24"/>
          <w:szCs w:val="24"/>
          <w:lang w:val="es"/>
        </w:rPr>
      </w:pPr>
      <w:r w:rsidRPr="00EA7E93">
        <w:rPr>
          <w:sz w:val="24"/>
          <w:szCs w:val="24"/>
          <w:lang w:val="es"/>
        </w:rPr>
        <w:t>${BSE}/</w:t>
      </w:r>
      <w:proofErr w:type="spellStart"/>
      <w:r w:rsidRPr="00EA7E93">
        <w:rPr>
          <w:sz w:val="24"/>
          <w:szCs w:val="24"/>
          <w:lang w:val="es"/>
        </w:rPr>
        <w:t>dict</w:t>
      </w:r>
      <w:proofErr w:type="spellEnd"/>
      <w:r w:rsidRPr="00EA7E93">
        <w:rPr>
          <w:sz w:val="24"/>
          <w:szCs w:val="24"/>
          <w:lang w:val="es"/>
        </w:rPr>
        <w:t>/ (C</w:t>
      </w:r>
      <w:r w:rsidR="00F77A0B" w:rsidRPr="00EA7E93">
        <w:rPr>
          <w:sz w:val="24"/>
          <w:szCs w:val="24"/>
          <w:lang w:val="es"/>
        </w:rPr>
        <w:t xml:space="preserve">uando se instalan parches que creen, modifiquen o borren el diccionario de datos por ejemplo tablas, </w:t>
      </w:r>
      <w:proofErr w:type="spellStart"/>
      <w:r w:rsidR="00F77A0B" w:rsidRPr="00EA7E93">
        <w:rPr>
          <w:sz w:val="24"/>
          <w:szCs w:val="24"/>
          <w:lang w:val="es"/>
        </w:rPr>
        <w:t>domains</w:t>
      </w:r>
      <w:proofErr w:type="spellEnd"/>
      <w:r w:rsidR="00F77A0B" w:rsidRPr="00EA7E93">
        <w:rPr>
          <w:sz w:val="24"/>
          <w:szCs w:val="24"/>
          <w:lang w:val="es"/>
        </w:rPr>
        <w:t>, índices, etc.)</w:t>
      </w:r>
    </w:p>
    <w:p w14:paraId="7BA8463C" w14:textId="77777777" w:rsidR="00631DCE" w:rsidRPr="00EA7E93" w:rsidRDefault="00F77A0B" w:rsidP="00EA7E93">
      <w:pPr>
        <w:pStyle w:val="Prrafodelista"/>
        <w:widowControl w:val="0"/>
        <w:numPr>
          <w:ilvl w:val="1"/>
          <w:numId w:val="9"/>
        </w:numPr>
        <w:autoSpaceDE w:val="0"/>
        <w:autoSpaceDN w:val="0"/>
        <w:adjustRightInd w:val="0"/>
        <w:spacing w:after="0"/>
        <w:jc w:val="both"/>
        <w:rPr>
          <w:rFonts w:cs="Calibri"/>
          <w:sz w:val="24"/>
          <w:szCs w:val="24"/>
          <w:lang w:val="es"/>
        </w:rPr>
      </w:pPr>
      <w:r w:rsidRPr="00EA7E93">
        <w:rPr>
          <w:sz w:val="24"/>
          <w:szCs w:val="24"/>
          <w:lang w:val="es"/>
        </w:rPr>
        <w:t>${BSE}</w:t>
      </w:r>
      <w:r w:rsidR="00631DCE" w:rsidRPr="00EA7E93">
        <w:rPr>
          <w:sz w:val="24"/>
          <w:szCs w:val="24"/>
          <w:lang w:val="es"/>
        </w:rPr>
        <w:t>/</w:t>
      </w:r>
      <w:proofErr w:type="spellStart"/>
      <w:r w:rsidR="00631DCE" w:rsidRPr="00EA7E93">
        <w:rPr>
          <w:sz w:val="24"/>
          <w:szCs w:val="24"/>
          <w:lang w:val="es"/>
        </w:rPr>
        <w:t>tools</w:t>
      </w:r>
      <w:proofErr w:type="spellEnd"/>
      <w:r w:rsidR="00631DCE" w:rsidRPr="00EA7E93">
        <w:rPr>
          <w:sz w:val="24"/>
          <w:szCs w:val="24"/>
          <w:lang w:val="es"/>
        </w:rPr>
        <w:t>/ (C</w:t>
      </w:r>
      <w:r w:rsidRPr="00EA7E93">
        <w:rPr>
          <w:sz w:val="24"/>
          <w:szCs w:val="24"/>
          <w:lang w:val="es"/>
        </w:rPr>
        <w:t xml:space="preserve">uando se instalen parches de </w:t>
      </w:r>
      <w:proofErr w:type="spellStart"/>
      <w:r w:rsidRPr="00EA7E93">
        <w:rPr>
          <w:sz w:val="24"/>
          <w:szCs w:val="24"/>
          <w:lang w:val="es"/>
        </w:rPr>
        <w:t>tools</w:t>
      </w:r>
      <w:proofErr w:type="spellEnd"/>
      <w:r w:rsidRPr="00EA7E93">
        <w:rPr>
          <w:sz w:val="24"/>
          <w:szCs w:val="24"/>
          <w:lang w:val="es"/>
        </w:rPr>
        <w:t>)</w:t>
      </w:r>
    </w:p>
    <w:p w14:paraId="7BA8463D" w14:textId="77777777" w:rsidR="00631DCE" w:rsidRPr="00EA7E93" w:rsidRDefault="00F77A0B" w:rsidP="00EA7E93">
      <w:pPr>
        <w:pStyle w:val="Prrafodelista"/>
        <w:widowControl w:val="0"/>
        <w:numPr>
          <w:ilvl w:val="1"/>
          <w:numId w:val="9"/>
        </w:numPr>
        <w:autoSpaceDE w:val="0"/>
        <w:autoSpaceDN w:val="0"/>
        <w:adjustRightInd w:val="0"/>
        <w:spacing w:after="0"/>
        <w:jc w:val="both"/>
        <w:rPr>
          <w:rFonts w:cs="Calibri"/>
          <w:sz w:val="24"/>
          <w:szCs w:val="24"/>
          <w:lang w:val="es"/>
        </w:rPr>
      </w:pPr>
      <w:r w:rsidRPr="00EA7E93">
        <w:rPr>
          <w:sz w:val="24"/>
          <w:szCs w:val="24"/>
          <w:lang w:val="es-EC"/>
        </w:rPr>
        <w:t>${BSE}/</w:t>
      </w:r>
      <w:proofErr w:type="spellStart"/>
      <w:r w:rsidRPr="00EA7E93">
        <w:rPr>
          <w:sz w:val="24"/>
          <w:szCs w:val="24"/>
          <w:lang w:val="es-EC"/>
        </w:rPr>
        <w:t>lib</w:t>
      </w:r>
      <w:proofErr w:type="spellEnd"/>
      <w:r w:rsidRPr="00EA7E93">
        <w:rPr>
          <w:sz w:val="24"/>
          <w:szCs w:val="24"/>
          <w:lang w:val="es-EC"/>
        </w:rPr>
        <w:t>/defaults/</w:t>
      </w:r>
      <w:r w:rsidR="00631DCE" w:rsidRPr="00EA7E93">
        <w:rPr>
          <w:sz w:val="24"/>
          <w:szCs w:val="24"/>
          <w:lang w:val="es-EC"/>
        </w:rPr>
        <w:t xml:space="preserve"> (Actualizar configuración de variables)</w:t>
      </w:r>
    </w:p>
    <w:p w14:paraId="7BA8463E" w14:textId="77777777" w:rsidR="00631DCE" w:rsidRPr="00EA7E93" w:rsidRDefault="00F77A0B" w:rsidP="00EA7E93">
      <w:pPr>
        <w:pStyle w:val="Prrafodelista"/>
        <w:widowControl w:val="0"/>
        <w:numPr>
          <w:ilvl w:val="1"/>
          <w:numId w:val="9"/>
        </w:numPr>
        <w:autoSpaceDE w:val="0"/>
        <w:autoSpaceDN w:val="0"/>
        <w:adjustRightInd w:val="0"/>
        <w:spacing w:after="0"/>
        <w:jc w:val="both"/>
        <w:rPr>
          <w:rFonts w:cs="Calibri"/>
          <w:sz w:val="24"/>
          <w:szCs w:val="24"/>
          <w:lang w:val="es"/>
        </w:rPr>
      </w:pPr>
      <w:r w:rsidRPr="00EA7E93">
        <w:rPr>
          <w:sz w:val="24"/>
          <w:szCs w:val="24"/>
          <w:lang w:val="es-EC"/>
        </w:rPr>
        <w:t>${BSE}/</w:t>
      </w:r>
      <w:proofErr w:type="spellStart"/>
      <w:r w:rsidRPr="00EA7E93">
        <w:rPr>
          <w:sz w:val="24"/>
          <w:szCs w:val="24"/>
          <w:lang w:val="es-EC"/>
        </w:rPr>
        <w:t>lib</w:t>
      </w:r>
      <w:proofErr w:type="spellEnd"/>
      <w:r w:rsidRPr="00EA7E93">
        <w:rPr>
          <w:sz w:val="24"/>
          <w:szCs w:val="24"/>
          <w:lang w:val="es-EC"/>
        </w:rPr>
        <w:t>/</w:t>
      </w:r>
      <w:proofErr w:type="spellStart"/>
      <w:r w:rsidRPr="00EA7E93">
        <w:rPr>
          <w:sz w:val="24"/>
          <w:szCs w:val="24"/>
          <w:lang w:val="es-EC"/>
        </w:rPr>
        <w:t>msql</w:t>
      </w:r>
      <w:proofErr w:type="spellEnd"/>
      <w:r w:rsidRPr="00EA7E93">
        <w:rPr>
          <w:sz w:val="24"/>
          <w:szCs w:val="24"/>
          <w:lang w:val="es-EC"/>
        </w:rPr>
        <w:t>/</w:t>
      </w:r>
    </w:p>
    <w:p w14:paraId="7BA8463F" w14:textId="77777777" w:rsidR="00631DCE" w:rsidRPr="00EA7E93" w:rsidRDefault="00F77A0B" w:rsidP="00EA7E93">
      <w:pPr>
        <w:pStyle w:val="Prrafodelista"/>
        <w:widowControl w:val="0"/>
        <w:numPr>
          <w:ilvl w:val="1"/>
          <w:numId w:val="9"/>
        </w:numPr>
        <w:autoSpaceDE w:val="0"/>
        <w:autoSpaceDN w:val="0"/>
        <w:adjustRightInd w:val="0"/>
        <w:spacing w:after="0"/>
        <w:jc w:val="both"/>
        <w:rPr>
          <w:rFonts w:cs="Calibri"/>
          <w:sz w:val="24"/>
          <w:szCs w:val="24"/>
          <w:lang w:val="es"/>
        </w:rPr>
      </w:pPr>
      <w:r w:rsidRPr="00EA7E93">
        <w:rPr>
          <w:sz w:val="24"/>
          <w:szCs w:val="24"/>
          <w:lang w:val="es-EC"/>
        </w:rPr>
        <w:t>${BSE}/</w:t>
      </w:r>
      <w:proofErr w:type="spellStart"/>
      <w:r w:rsidRPr="00EA7E93">
        <w:rPr>
          <w:sz w:val="24"/>
          <w:szCs w:val="24"/>
          <w:lang w:val="es-EC"/>
        </w:rPr>
        <w:t>lib</w:t>
      </w:r>
      <w:proofErr w:type="spellEnd"/>
      <w:r w:rsidRPr="00EA7E93">
        <w:rPr>
          <w:sz w:val="24"/>
          <w:szCs w:val="24"/>
          <w:lang w:val="es-EC"/>
        </w:rPr>
        <w:t>/</w:t>
      </w:r>
      <w:proofErr w:type="spellStart"/>
      <w:r w:rsidRPr="00EA7E93">
        <w:rPr>
          <w:sz w:val="24"/>
          <w:szCs w:val="24"/>
          <w:lang w:val="es-EC"/>
        </w:rPr>
        <w:t>user</w:t>
      </w:r>
      <w:proofErr w:type="spellEnd"/>
      <w:r w:rsidRPr="00EA7E93">
        <w:rPr>
          <w:sz w:val="24"/>
          <w:szCs w:val="24"/>
          <w:lang w:val="es-EC"/>
        </w:rPr>
        <w:t>/</w:t>
      </w:r>
      <w:r w:rsidR="00631DCE" w:rsidRPr="00EA7E93">
        <w:rPr>
          <w:sz w:val="24"/>
          <w:szCs w:val="24"/>
          <w:lang w:val="es-EC"/>
        </w:rPr>
        <w:t xml:space="preserve"> (Actualiza datos de usuarios)</w:t>
      </w:r>
    </w:p>
    <w:p w14:paraId="7BA84640" w14:textId="77777777" w:rsidR="00631DCE" w:rsidRPr="00EA7E93" w:rsidRDefault="00F77A0B" w:rsidP="00EA7E93">
      <w:pPr>
        <w:pStyle w:val="Prrafodelista"/>
        <w:widowControl w:val="0"/>
        <w:numPr>
          <w:ilvl w:val="1"/>
          <w:numId w:val="9"/>
        </w:numPr>
        <w:autoSpaceDE w:val="0"/>
        <w:autoSpaceDN w:val="0"/>
        <w:adjustRightInd w:val="0"/>
        <w:spacing w:after="0"/>
        <w:jc w:val="both"/>
        <w:rPr>
          <w:rFonts w:cs="Calibri"/>
          <w:sz w:val="24"/>
          <w:szCs w:val="24"/>
          <w:lang w:val="es"/>
        </w:rPr>
      </w:pPr>
      <w:r w:rsidRPr="00EA7E93">
        <w:rPr>
          <w:sz w:val="24"/>
          <w:szCs w:val="24"/>
          <w:lang w:val="es"/>
        </w:rPr>
        <w:t>${BSE}/</w:t>
      </w:r>
      <w:proofErr w:type="spellStart"/>
      <w:r w:rsidRPr="00EA7E93">
        <w:rPr>
          <w:sz w:val="24"/>
          <w:szCs w:val="24"/>
          <w:lang w:val="es"/>
        </w:rPr>
        <w:t>lib</w:t>
      </w:r>
      <w:proofErr w:type="spellEnd"/>
      <w:r w:rsidRPr="00EA7E93">
        <w:rPr>
          <w:sz w:val="24"/>
          <w:szCs w:val="24"/>
          <w:lang w:val="es"/>
        </w:rPr>
        <w:t>/roles/</w:t>
      </w:r>
      <w:r w:rsidR="00631DCE" w:rsidRPr="00EA7E93">
        <w:rPr>
          <w:sz w:val="24"/>
          <w:szCs w:val="24"/>
          <w:lang w:val="es"/>
        </w:rPr>
        <w:t xml:space="preserve"> </w:t>
      </w:r>
      <w:r w:rsidR="00631DCE" w:rsidRPr="00EA7E93">
        <w:rPr>
          <w:sz w:val="24"/>
          <w:szCs w:val="24"/>
          <w:lang w:val="es-EC"/>
        </w:rPr>
        <w:t>(Actualiza roles)</w:t>
      </w:r>
    </w:p>
    <w:p w14:paraId="7BA84641" w14:textId="77777777" w:rsidR="00F77A0B" w:rsidRPr="00EA7E93" w:rsidRDefault="00631DCE" w:rsidP="00EA7E93">
      <w:pPr>
        <w:pStyle w:val="Prrafodelista"/>
        <w:widowControl w:val="0"/>
        <w:numPr>
          <w:ilvl w:val="1"/>
          <w:numId w:val="9"/>
        </w:numPr>
        <w:autoSpaceDE w:val="0"/>
        <w:autoSpaceDN w:val="0"/>
        <w:adjustRightInd w:val="0"/>
        <w:spacing w:after="0"/>
        <w:jc w:val="both"/>
        <w:rPr>
          <w:rFonts w:cs="Calibri"/>
          <w:sz w:val="24"/>
          <w:szCs w:val="24"/>
          <w:lang w:val="es"/>
        </w:rPr>
      </w:pPr>
      <w:r w:rsidRPr="00EA7E93">
        <w:rPr>
          <w:sz w:val="24"/>
          <w:szCs w:val="24"/>
          <w:lang w:val="es"/>
        </w:rPr>
        <w:t>${BSE}/</w:t>
      </w:r>
      <w:proofErr w:type="spellStart"/>
      <w:r w:rsidRPr="00EA7E93">
        <w:rPr>
          <w:sz w:val="24"/>
          <w:szCs w:val="24"/>
          <w:lang w:val="es"/>
        </w:rPr>
        <w:t>pmc</w:t>
      </w:r>
      <w:proofErr w:type="spellEnd"/>
      <w:r w:rsidRPr="00EA7E93">
        <w:rPr>
          <w:sz w:val="24"/>
          <w:szCs w:val="24"/>
          <w:lang w:val="es"/>
        </w:rPr>
        <w:t>/ (C</w:t>
      </w:r>
      <w:r w:rsidR="00F77A0B" w:rsidRPr="00EA7E93">
        <w:rPr>
          <w:sz w:val="24"/>
          <w:szCs w:val="24"/>
          <w:lang w:val="es"/>
        </w:rPr>
        <w:t xml:space="preserve">uando se instalan parches usando </w:t>
      </w:r>
      <w:proofErr w:type="spellStart"/>
      <w:r w:rsidR="00F77A0B" w:rsidRPr="00EA7E93">
        <w:rPr>
          <w:sz w:val="24"/>
          <w:szCs w:val="24"/>
          <w:lang w:val="es"/>
        </w:rPr>
        <w:t>pmc</w:t>
      </w:r>
      <w:proofErr w:type="spellEnd"/>
      <w:r w:rsidR="00F77A0B" w:rsidRPr="00EA7E93">
        <w:rPr>
          <w:sz w:val="24"/>
          <w:szCs w:val="24"/>
          <w:lang w:val="es"/>
        </w:rPr>
        <w:t>)</w:t>
      </w:r>
    </w:p>
    <w:p w14:paraId="7BA84642" w14:textId="77777777" w:rsidR="0078451F" w:rsidRPr="00EA7E93" w:rsidRDefault="0078451F" w:rsidP="00EA7E93">
      <w:pPr>
        <w:pStyle w:val="Prrafodelista"/>
        <w:widowControl w:val="0"/>
        <w:autoSpaceDE w:val="0"/>
        <w:autoSpaceDN w:val="0"/>
        <w:adjustRightInd w:val="0"/>
        <w:spacing w:after="0"/>
        <w:ind w:left="1440"/>
        <w:jc w:val="both"/>
        <w:rPr>
          <w:rFonts w:cs="Calibri"/>
          <w:sz w:val="24"/>
          <w:szCs w:val="24"/>
          <w:lang w:val="es"/>
        </w:rPr>
      </w:pPr>
    </w:p>
    <w:p w14:paraId="7BA84643" w14:textId="77777777" w:rsidR="0078451F" w:rsidRPr="00EA7E93" w:rsidRDefault="0078451F"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Exportar los </w:t>
      </w:r>
      <w:proofErr w:type="gramStart"/>
      <w:r w:rsidRPr="00EA7E93">
        <w:rPr>
          <w:sz w:val="24"/>
          <w:szCs w:val="24"/>
        </w:rPr>
        <w:t>siguientes archivo</w:t>
      </w:r>
      <w:proofErr w:type="gramEnd"/>
      <w:r w:rsidRPr="00EA7E93">
        <w:rPr>
          <w:sz w:val="24"/>
          <w:szCs w:val="24"/>
        </w:rPr>
        <w:t xml:space="preserve"> individuales </w:t>
      </w:r>
      <w:r w:rsidR="00F77A0B" w:rsidRPr="00EA7E93">
        <w:rPr>
          <w:sz w:val="24"/>
          <w:szCs w:val="24"/>
        </w:rPr>
        <w:t>al otro servidor cuando</w:t>
      </w:r>
      <w:r w:rsidRPr="00EA7E93">
        <w:rPr>
          <w:sz w:val="24"/>
          <w:szCs w:val="24"/>
        </w:rPr>
        <w:t xml:space="preserve">: se cree/modifique los VRC, </w:t>
      </w:r>
      <w:r w:rsidR="00F77A0B" w:rsidRPr="00EA7E93">
        <w:rPr>
          <w:sz w:val="24"/>
          <w:szCs w:val="24"/>
        </w:rPr>
        <w:t>se creen nuevas compañías o se compartan tablas entre las compañías:</w:t>
      </w:r>
    </w:p>
    <w:p w14:paraId="7BA84644" w14:textId="77777777" w:rsidR="0078451F" w:rsidRPr="00EA7E93" w:rsidRDefault="00F77A0B" w:rsidP="00EA7E93">
      <w:pPr>
        <w:pStyle w:val="Prrafodelista"/>
        <w:widowControl w:val="0"/>
        <w:numPr>
          <w:ilvl w:val="1"/>
          <w:numId w:val="9"/>
        </w:numPr>
        <w:autoSpaceDE w:val="0"/>
        <w:autoSpaceDN w:val="0"/>
        <w:adjustRightInd w:val="0"/>
        <w:spacing w:after="0"/>
        <w:jc w:val="both"/>
        <w:rPr>
          <w:rFonts w:cs="Calibri"/>
          <w:sz w:val="24"/>
          <w:szCs w:val="24"/>
          <w:lang w:val="es"/>
        </w:rPr>
      </w:pPr>
      <w:r w:rsidRPr="00EA7E93">
        <w:rPr>
          <w:sz w:val="24"/>
          <w:szCs w:val="24"/>
          <w:lang w:val="es"/>
        </w:rPr>
        <w:t>${BSE}/</w:t>
      </w:r>
      <w:proofErr w:type="spellStart"/>
      <w:r w:rsidRPr="00EA7E93">
        <w:rPr>
          <w:sz w:val="24"/>
          <w:szCs w:val="24"/>
          <w:lang w:val="es"/>
        </w:rPr>
        <w:t>lib</w:t>
      </w:r>
      <w:proofErr w:type="spellEnd"/>
      <w:r w:rsidRPr="00EA7E93">
        <w:rPr>
          <w:sz w:val="24"/>
          <w:szCs w:val="24"/>
          <w:lang w:val="es"/>
        </w:rPr>
        <w:t>/</w:t>
      </w:r>
      <w:proofErr w:type="spellStart"/>
      <w:r w:rsidRPr="00EA7E93">
        <w:rPr>
          <w:sz w:val="24"/>
          <w:szCs w:val="24"/>
          <w:lang w:val="es"/>
        </w:rPr>
        <w:t>fd</w:t>
      </w:r>
      <w:proofErr w:type="spellEnd"/>
      <w:r w:rsidRPr="00EA7E93">
        <w:rPr>
          <w:sz w:val="24"/>
          <w:szCs w:val="24"/>
          <w:lang w:val="es"/>
        </w:rPr>
        <w:t>*</w:t>
      </w:r>
    </w:p>
    <w:p w14:paraId="7BA84645" w14:textId="77777777" w:rsidR="0078451F" w:rsidRPr="00EA7E93" w:rsidRDefault="00F77A0B" w:rsidP="00EA7E93">
      <w:pPr>
        <w:pStyle w:val="Prrafodelista"/>
        <w:widowControl w:val="0"/>
        <w:numPr>
          <w:ilvl w:val="1"/>
          <w:numId w:val="9"/>
        </w:numPr>
        <w:autoSpaceDE w:val="0"/>
        <w:autoSpaceDN w:val="0"/>
        <w:adjustRightInd w:val="0"/>
        <w:spacing w:after="0"/>
        <w:jc w:val="both"/>
        <w:rPr>
          <w:rFonts w:cs="Calibri"/>
          <w:sz w:val="24"/>
          <w:szCs w:val="24"/>
          <w:lang w:val="es"/>
        </w:rPr>
      </w:pPr>
      <w:r w:rsidRPr="00EA7E93">
        <w:rPr>
          <w:sz w:val="24"/>
          <w:szCs w:val="24"/>
          <w:lang w:val="es"/>
        </w:rPr>
        <w:t>${BSE}/</w:t>
      </w:r>
      <w:proofErr w:type="spellStart"/>
      <w:r w:rsidRPr="00EA7E93">
        <w:rPr>
          <w:sz w:val="24"/>
          <w:szCs w:val="24"/>
          <w:lang w:val="es"/>
        </w:rPr>
        <w:t>lib</w:t>
      </w:r>
      <w:proofErr w:type="spellEnd"/>
      <w:r w:rsidRPr="00EA7E93">
        <w:rPr>
          <w:sz w:val="24"/>
          <w:szCs w:val="24"/>
          <w:lang w:val="es"/>
        </w:rPr>
        <w:t>/</w:t>
      </w:r>
      <w:proofErr w:type="spellStart"/>
      <w:r w:rsidRPr="00EA7E93">
        <w:rPr>
          <w:sz w:val="24"/>
          <w:szCs w:val="24"/>
          <w:lang w:val="es"/>
        </w:rPr>
        <w:t>datecurr</w:t>
      </w:r>
      <w:proofErr w:type="spellEnd"/>
    </w:p>
    <w:p w14:paraId="7BA84646" w14:textId="77777777" w:rsidR="002E7BDF" w:rsidRPr="00EA7E93" w:rsidRDefault="0078451F" w:rsidP="00EA7E93">
      <w:pPr>
        <w:pStyle w:val="Prrafodelista"/>
        <w:widowControl w:val="0"/>
        <w:numPr>
          <w:ilvl w:val="1"/>
          <w:numId w:val="9"/>
        </w:numPr>
        <w:autoSpaceDE w:val="0"/>
        <w:autoSpaceDN w:val="0"/>
        <w:adjustRightInd w:val="0"/>
        <w:spacing w:after="0"/>
        <w:jc w:val="both"/>
        <w:rPr>
          <w:rFonts w:cs="Calibri"/>
          <w:sz w:val="24"/>
          <w:szCs w:val="24"/>
          <w:lang w:val="es"/>
        </w:rPr>
      </w:pPr>
      <w:r w:rsidRPr="00EA7E93">
        <w:rPr>
          <w:sz w:val="24"/>
          <w:szCs w:val="24"/>
          <w:lang w:val="es"/>
        </w:rPr>
        <w:t>$</w:t>
      </w:r>
      <w:r w:rsidR="00F77A0B" w:rsidRPr="00EA7E93">
        <w:rPr>
          <w:sz w:val="24"/>
          <w:szCs w:val="24"/>
          <w:lang w:val="es"/>
        </w:rPr>
        <w:t>{BSE}/</w:t>
      </w:r>
      <w:proofErr w:type="spellStart"/>
      <w:r w:rsidR="00F77A0B" w:rsidRPr="00EA7E93">
        <w:rPr>
          <w:sz w:val="24"/>
          <w:szCs w:val="24"/>
          <w:lang w:val="es"/>
        </w:rPr>
        <w:t>lib</w:t>
      </w:r>
      <w:proofErr w:type="spellEnd"/>
      <w:r w:rsidR="00F77A0B" w:rsidRPr="00EA7E93">
        <w:rPr>
          <w:sz w:val="24"/>
          <w:szCs w:val="24"/>
          <w:lang w:val="es"/>
        </w:rPr>
        <w:t>/compnr6.2</w:t>
      </w:r>
    </w:p>
    <w:p w14:paraId="7BA84647" w14:textId="77777777" w:rsidR="002E7BDF" w:rsidRPr="00EA7E93" w:rsidRDefault="002E7BDF" w:rsidP="00EA7E93">
      <w:pPr>
        <w:jc w:val="both"/>
        <w:rPr>
          <w:sz w:val="24"/>
          <w:szCs w:val="24"/>
          <w:lang w:val="es"/>
        </w:rPr>
      </w:pPr>
      <w:r w:rsidRPr="00EA7E93">
        <w:rPr>
          <w:sz w:val="24"/>
          <w:szCs w:val="24"/>
          <w:lang w:val="es"/>
        </w:rPr>
        <w:br w:type="page"/>
      </w:r>
    </w:p>
    <w:p w14:paraId="7BA84648" w14:textId="77777777" w:rsidR="002E7BDF" w:rsidRPr="00EA7E93" w:rsidRDefault="00271D43" w:rsidP="00EA7E93">
      <w:pPr>
        <w:pStyle w:val="Ttulo1"/>
        <w:keepLines/>
        <w:numPr>
          <w:ilvl w:val="1"/>
          <w:numId w:val="3"/>
        </w:numPr>
        <w:suppressAutoHyphens w:val="0"/>
        <w:spacing w:before="0" w:after="0" w:line="276" w:lineRule="auto"/>
        <w:rPr>
          <w:rFonts w:asciiTheme="minorHAnsi" w:hAnsiTheme="minorHAnsi"/>
          <w:sz w:val="24"/>
          <w:szCs w:val="24"/>
        </w:rPr>
      </w:pPr>
      <w:bookmarkStart w:id="183" w:name="_Toc450235646"/>
      <w:r w:rsidRPr="00EA7E93">
        <w:rPr>
          <w:rFonts w:asciiTheme="minorHAnsi" w:hAnsiTheme="minorHAnsi"/>
          <w:sz w:val="24"/>
          <w:szCs w:val="24"/>
        </w:rPr>
        <w:t>Anexo C</w:t>
      </w:r>
      <w:r w:rsidR="002E7BDF" w:rsidRPr="00EA7E93">
        <w:rPr>
          <w:rFonts w:asciiTheme="minorHAnsi" w:hAnsiTheme="minorHAnsi"/>
          <w:sz w:val="24"/>
          <w:szCs w:val="24"/>
        </w:rPr>
        <w:t xml:space="preserve"> </w:t>
      </w:r>
      <w:r w:rsidRPr="00EA7E93">
        <w:rPr>
          <w:rFonts w:asciiTheme="minorHAnsi" w:hAnsiTheme="minorHAnsi"/>
          <w:sz w:val="24"/>
          <w:szCs w:val="24"/>
        </w:rPr>
        <w:t xml:space="preserve">- </w:t>
      </w:r>
      <w:r w:rsidR="002E249A" w:rsidRPr="00EA7E93">
        <w:rPr>
          <w:rFonts w:asciiTheme="minorHAnsi" w:hAnsiTheme="minorHAnsi" w:cs="Calibri"/>
          <w:sz w:val="24"/>
          <w:szCs w:val="24"/>
          <w:lang w:val="es"/>
        </w:rPr>
        <w:t>Activar módulo de Importaciones</w:t>
      </w:r>
      <w:bookmarkEnd w:id="183"/>
    </w:p>
    <w:p w14:paraId="7BA84649" w14:textId="77777777" w:rsidR="002E7BDF" w:rsidRPr="00EA7E93" w:rsidRDefault="002E7BDF" w:rsidP="00EA7E93">
      <w:pPr>
        <w:widowControl w:val="0"/>
        <w:autoSpaceDE w:val="0"/>
        <w:autoSpaceDN w:val="0"/>
        <w:adjustRightInd w:val="0"/>
        <w:spacing w:after="0"/>
        <w:jc w:val="both"/>
        <w:rPr>
          <w:rFonts w:cs="Calibri"/>
          <w:b/>
          <w:sz w:val="24"/>
          <w:szCs w:val="24"/>
          <w:lang w:val="es"/>
        </w:rPr>
      </w:pPr>
    </w:p>
    <w:p w14:paraId="7BA8464A" w14:textId="77777777" w:rsidR="00270A08" w:rsidRPr="00EA7E93" w:rsidRDefault="00270A08" w:rsidP="00EA7E93">
      <w:pPr>
        <w:pStyle w:val="Prrafodelista"/>
        <w:numPr>
          <w:ilvl w:val="2"/>
          <w:numId w:val="3"/>
        </w:numPr>
        <w:tabs>
          <w:tab w:val="left" w:pos="142"/>
        </w:tabs>
        <w:spacing w:after="0"/>
        <w:ind w:left="993" w:hanging="567"/>
        <w:jc w:val="both"/>
        <w:rPr>
          <w:sz w:val="24"/>
          <w:szCs w:val="24"/>
        </w:rPr>
      </w:pPr>
      <w:r w:rsidRPr="00EA7E93">
        <w:rPr>
          <w:sz w:val="24"/>
          <w:szCs w:val="24"/>
        </w:rPr>
        <w:t>Importar al servidor el parche tdimpdllc001</w:t>
      </w:r>
    </w:p>
    <w:p w14:paraId="7BA8464B" w14:textId="77777777" w:rsidR="00270A08" w:rsidRPr="00EA7E93" w:rsidRDefault="00B4658A" w:rsidP="00EA7E93">
      <w:pPr>
        <w:pStyle w:val="Prrafodelista"/>
        <w:widowControl w:val="0"/>
        <w:autoSpaceDE w:val="0"/>
        <w:autoSpaceDN w:val="0"/>
        <w:adjustRightInd w:val="0"/>
        <w:spacing w:after="0"/>
        <w:jc w:val="both"/>
        <w:rPr>
          <w:rFonts w:cs="Calibri"/>
          <w:sz w:val="24"/>
          <w:szCs w:val="24"/>
          <w:lang w:val="es"/>
        </w:rPr>
      </w:pPr>
      <w:r w:rsidRPr="00EA7E93">
        <w:rPr>
          <w:noProof/>
          <w:sz w:val="24"/>
          <w:szCs w:val="24"/>
          <w:lang w:val="es-EC" w:eastAsia="es-EC"/>
        </w:rPr>
        <w:drawing>
          <wp:inline distT="0" distB="0" distL="0" distR="0" wp14:anchorId="7BA8485A" wp14:editId="7BA8485B">
            <wp:extent cx="5612130" cy="2995295"/>
            <wp:effectExtent l="0" t="0" r="7620" b="0"/>
            <wp:docPr id="1075" name="Imagen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612130" cy="2995295"/>
                    </a:xfrm>
                    <a:prstGeom prst="rect">
                      <a:avLst/>
                    </a:prstGeom>
                  </pic:spPr>
                </pic:pic>
              </a:graphicData>
            </a:graphic>
          </wp:inline>
        </w:drawing>
      </w:r>
    </w:p>
    <w:p w14:paraId="7BA8464C" w14:textId="77777777" w:rsidR="00270A08" w:rsidRPr="00EA7E93" w:rsidRDefault="00270A08" w:rsidP="00EA7E93">
      <w:pPr>
        <w:pStyle w:val="Prrafodelista"/>
        <w:widowControl w:val="0"/>
        <w:autoSpaceDE w:val="0"/>
        <w:autoSpaceDN w:val="0"/>
        <w:adjustRightInd w:val="0"/>
        <w:spacing w:after="0"/>
        <w:jc w:val="both"/>
        <w:rPr>
          <w:rFonts w:cs="Calibri"/>
          <w:sz w:val="24"/>
          <w:szCs w:val="24"/>
          <w:lang w:val="es"/>
        </w:rPr>
      </w:pPr>
    </w:p>
    <w:p w14:paraId="7BA8464D" w14:textId="77777777" w:rsidR="00270A08" w:rsidRPr="00EA7E93" w:rsidRDefault="00270A08"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Ingresar a </w:t>
      </w:r>
      <w:proofErr w:type="spellStart"/>
      <w:r w:rsidRPr="00EA7E93">
        <w:rPr>
          <w:sz w:val="24"/>
          <w:szCs w:val="24"/>
        </w:rPr>
        <w:t>WorkTop</w:t>
      </w:r>
      <w:proofErr w:type="spellEnd"/>
      <w:r w:rsidRPr="00EA7E93">
        <w:rPr>
          <w:sz w:val="24"/>
          <w:szCs w:val="24"/>
        </w:rPr>
        <w:t xml:space="preserve"> y ejecutar la sesión ttiex1285m000</w:t>
      </w:r>
    </w:p>
    <w:p w14:paraId="7BA8464E" w14:textId="77777777" w:rsidR="00270A08" w:rsidRPr="00EA7E93" w:rsidRDefault="00270A08" w:rsidP="00EA7E93">
      <w:pPr>
        <w:pStyle w:val="Prrafodelista"/>
        <w:widowControl w:val="0"/>
        <w:autoSpaceDE w:val="0"/>
        <w:autoSpaceDN w:val="0"/>
        <w:adjustRightInd w:val="0"/>
        <w:spacing w:after="0"/>
        <w:jc w:val="both"/>
        <w:rPr>
          <w:rFonts w:cs="Calibri"/>
          <w:sz w:val="24"/>
          <w:szCs w:val="24"/>
          <w:lang w:val="es"/>
        </w:rPr>
      </w:pPr>
      <w:r w:rsidRPr="00EA7E93">
        <w:rPr>
          <w:noProof/>
          <w:sz w:val="24"/>
          <w:szCs w:val="24"/>
          <w:lang w:val="es-EC" w:eastAsia="es-EC"/>
        </w:rPr>
        <w:drawing>
          <wp:inline distT="0" distB="0" distL="0" distR="0" wp14:anchorId="7BA8485C" wp14:editId="7BA8485D">
            <wp:extent cx="5612130" cy="1966595"/>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612130" cy="1966595"/>
                    </a:xfrm>
                    <a:prstGeom prst="rect">
                      <a:avLst/>
                    </a:prstGeom>
                  </pic:spPr>
                </pic:pic>
              </a:graphicData>
            </a:graphic>
          </wp:inline>
        </w:drawing>
      </w:r>
    </w:p>
    <w:p w14:paraId="7BA8464F" w14:textId="77777777" w:rsidR="00270A08" w:rsidRPr="00EA7E93" w:rsidRDefault="00270A08" w:rsidP="00EA7E93">
      <w:pPr>
        <w:pStyle w:val="Prrafodelista"/>
        <w:widowControl w:val="0"/>
        <w:autoSpaceDE w:val="0"/>
        <w:autoSpaceDN w:val="0"/>
        <w:adjustRightInd w:val="0"/>
        <w:spacing w:after="0"/>
        <w:jc w:val="both"/>
        <w:rPr>
          <w:rFonts w:cs="Calibri"/>
          <w:sz w:val="24"/>
          <w:szCs w:val="24"/>
          <w:lang w:val="es"/>
        </w:rPr>
      </w:pPr>
    </w:p>
    <w:p w14:paraId="7BA84650" w14:textId="77777777" w:rsidR="00270A08" w:rsidRPr="00EA7E93" w:rsidRDefault="00270A08"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Ingresar la ruta donde se encuentra el parche en el campo </w:t>
      </w:r>
      <w:proofErr w:type="spellStart"/>
      <w:r w:rsidRPr="00EA7E93">
        <w:rPr>
          <w:sz w:val="24"/>
          <w:szCs w:val="24"/>
        </w:rPr>
        <w:t>Path</w:t>
      </w:r>
      <w:proofErr w:type="spellEnd"/>
      <w:r w:rsidRPr="00EA7E93">
        <w:rPr>
          <w:sz w:val="24"/>
          <w:szCs w:val="24"/>
        </w:rPr>
        <w:t xml:space="preserve"> </w:t>
      </w:r>
      <w:proofErr w:type="spellStart"/>
      <w:r w:rsidRPr="00EA7E93">
        <w:rPr>
          <w:sz w:val="24"/>
          <w:szCs w:val="24"/>
        </w:rPr>
        <w:t>Sequential</w:t>
      </w:r>
      <w:proofErr w:type="spellEnd"/>
      <w:r w:rsidRPr="00EA7E93">
        <w:rPr>
          <w:sz w:val="24"/>
          <w:szCs w:val="24"/>
        </w:rPr>
        <w:t xml:space="preserve"> </w:t>
      </w:r>
      <w:proofErr w:type="spellStart"/>
      <w:r w:rsidRPr="00EA7E93">
        <w:rPr>
          <w:sz w:val="24"/>
          <w:szCs w:val="24"/>
        </w:rPr>
        <w:t>Dumps</w:t>
      </w:r>
      <w:proofErr w:type="spellEnd"/>
    </w:p>
    <w:p w14:paraId="7BA84651" w14:textId="77777777" w:rsidR="008E5AB4" w:rsidRPr="00EA7E93" w:rsidRDefault="008E5AB4" w:rsidP="00EA7E93">
      <w:pPr>
        <w:pStyle w:val="Prrafodelista"/>
        <w:widowControl w:val="0"/>
        <w:autoSpaceDE w:val="0"/>
        <w:autoSpaceDN w:val="0"/>
        <w:adjustRightInd w:val="0"/>
        <w:spacing w:after="0"/>
        <w:jc w:val="both"/>
        <w:rPr>
          <w:sz w:val="24"/>
          <w:szCs w:val="24"/>
          <w:lang w:val="es"/>
        </w:rPr>
      </w:pPr>
    </w:p>
    <w:p w14:paraId="7BA84652" w14:textId="77777777" w:rsidR="00270A08" w:rsidRPr="00EA7E93" w:rsidRDefault="00270A08" w:rsidP="00EA7E93">
      <w:pPr>
        <w:pStyle w:val="Prrafodelista"/>
        <w:numPr>
          <w:ilvl w:val="2"/>
          <w:numId w:val="3"/>
        </w:numPr>
        <w:tabs>
          <w:tab w:val="left" w:pos="142"/>
        </w:tabs>
        <w:spacing w:after="0"/>
        <w:ind w:left="993" w:hanging="567"/>
        <w:jc w:val="both"/>
        <w:rPr>
          <w:sz w:val="24"/>
          <w:szCs w:val="24"/>
          <w:lang w:val="en-US"/>
        </w:rPr>
      </w:pPr>
      <w:proofErr w:type="spellStart"/>
      <w:r w:rsidRPr="00EA7E93">
        <w:rPr>
          <w:sz w:val="24"/>
          <w:szCs w:val="24"/>
          <w:lang w:val="en-US"/>
        </w:rPr>
        <w:t>En</w:t>
      </w:r>
      <w:proofErr w:type="spellEnd"/>
      <w:r w:rsidRPr="00EA7E93">
        <w:rPr>
          <w:sz w:val="24"/>
          <w:szCs w:val="24"/>
          <w:lang w:val="en-US"/>
        </w:rPr>
        <w:t xml:space="preserve"> Patch Runtime Dictionary </w:t>
      </w:r>
      <w:proofErr w:type="spellStart"/>
      <w:r w:rsidRPr="00EA7E93">
        <w:rPr>
          <w:sz w:val="24"/>
          <w:szCs w:val="24"/>
          <w:lang w:val="en-US"/>
        </w:rPr>
        <w:t>dejar</w:t>
      </w:r>
      <w:proofErr w:type="spellEnd"/>
      <w:r w:rsidRPr="00EA7E93">
        <w:rPr>
          <w:sz w:val="24"/>
          <w:szCs w:val="24"/>
          <w:lang w:val="en-US"/>
        </w:rPr>
        <w:t xml:space="preserve"> ${BSE}/application</w:t>
      </w:r>
    </w:p>
    <w:p w14:paraId="7BA84653" w14:textId="77777777" w:rsidR="00B26AB8" w:rsidRPr="00EA7E93" w:rsidRDefault="00B26AB8" w:rsidP="00EA7E93">
      <w:pPr>
        <w:tabs>
          <w:tab w:val="left" w:pos="142"/>
        </w:tabs>
        <w:spacing w:after="0"/>
        <w:jc w:val="both"/>
        <w:rPr>
          <w:sz w:val="24"/>
          <w:szCs w:val="24"/>
          <w:lang w:val="en-US"/>
        </w:rPr>
      </w:pPr>
    </w:p>
    <w:p w14:paraId="7BA84654" w14:textId="77777777" w:rsidR="00270A08" w:rsidRPr="00EA7E93" w:rsidRDefault="00270A08" w:rsidP="00EA7E93">
      <w:pPr>
        <w:pStyle w:val="Prrafodelista"/>
        <w:numPr>
          <w:ilvl w:val="2"/>
          <w:numId w:val="3"/>
        </w:numPr>
        <w:tabs>
          <w:tab w:val="left" w:pos="142"/>
        </w:tabs>
        <w:spacing w:after="0"/>
        <w:ind w:left="993" w:hanging="567"/>
        <w:jc w:val="both"/>
        <w:rPr>
          <w:sz w:val="24"/>
          <w:szCs w:val="24"/>
          <w:lang w:val="en-US"/>
        </w:rPr>
      </w:pPr>
      <w:proofErr w:type="spellStart"/>
      <w:r w:rsidRPr="00EA7E93">
        <w:rPr>
          <w:sz w:val="24"/>
          <w:szCs w:val="24"/>
          <w:lang w:val="en-US"/>
        </w:rPr>
        <w:t>Marcar</w:t>
      </w:r>
      <w:proofErr w:type="spellEnd"/>
      <w:r w:rsidRPr="00EA7E93">
        <w:rPr>
          <w:sz w:val="24"/>
          <w:szCs w:val="24"/>
          <w:lang w:val="en-US"/>
        </w:rPr>
        <w:t xml:space="preserve"> Overwrite y Write software components in other Package VRC </w:t>
      </w:r>
    </w:p>
    <w:p w14:paraId="7BA84655" w14:textId="77777777" w:rsidR="008E5AB4" w:rsidRPr="00EA7E93" w:rsidRDefault="008E5AB4" w:rsidP="00EA7E93">
      <w:pPr>
        <w:pStyle w:val="Prrafodelista"/>
        <w:widowControl w:val="0"/>
        <w:autoSpaceDE w:val="0"/>
        <w:autoSpaceDN w:val="0"/>
        <w:adjustRightInd w:val="0"/>
        <w:spacing w:after="0"/>
        <w:jc w:val="both"/>
        <w:rPr>
          <w:sz w:val="24"/>
          <w:szCs w:val="24"/>
          <w:lang w:val="en-US"/>
        </w:rPr>
      </w:pPr>
    </w:p>
    <w:p w14:paraId="7BA84656" w14:textId="77777777" w:rsidR="00270A08" w:rsidRPr="00EA7E93" w:rsidRDefault="00270A08" w:rsidP="00EA7E93">
      <w:pPr>
        <w:pStyle w:val="Prrafodelista"/>
        <w:numPr>
          <w:ilvl w:val="2"/>
          <w:numId w:val="3"/>
        </w:numPr>
        <w:tabs>
          <w:tab w:val="left" w:pos="142"/>
        </w:tabs>
        <w:spacing w:after="0"/>
        <w:ind w:left="993" w:hanging="567"/>
        <w:jc w:val="both"/>
        <w:rPr>
          <w:sz w:val="24"/>
          <w:szCs w:val="24"/>
        </w:rPr>
      </w:pPr>
      <w:r w:rsidRPr="00EA7E93">
        <w:rPr>
          <w:sz w:val="24"/>
          <w:szCs w:val="24"/>
        </w:rPr>
        <w:t>Seleccionar la capa LEC</w:t>
      </w:r>
    </w:p>
    <w:p w14:paraId="7BA84657" w14:textId="77777777" w:rsidR="008E5AB4" w:rsidRPr="00EA7E93" w:rsidRDefault="008E5AB4" w:rsidP="00EA7E93">
      <w:pPr>
        <w:pStyle w:val="Prrafodelista"/>
        <w:widowControl w:val="0"/>
        <w:autoSpaceDE w:val="0"/>
        <w:autoSpaceDN w:val="0"/>
        <w:adjustRightInd w:val="0"/>
        <w:spacing w:after="0"/>
        <w:jc w:val="both"/>
        <w:rPr>
          <w:sz w:val="24"/>
          <w:szCs w:val="24"/>
          <w:lang w:val="en-US"/>
        </w:rPr>
      </w:pPr>
    </w:p>
    <w:p w14:paraId="7BA84658" w14:textId="77777777" w:rsidR="0078451F" w:rsidRPr="00EA7E93" w:rsidRDefault="0078451F"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el botón Importar</w:t>
      </w:r>
    </w:p>
    <w:p w14:paraId="7BA84659" w14:textId="77777777" w:rsidR="0002499A" w:rsidRPr="00EA7E93" w:rsidRDefault="00B4658A" w:rsidP="00EA7E93">
      <w:pPr>
        <w:pStyle w:val="Prrafodelista"/>
        <w:widowControl w:val="0"/>
        <w:autoSpaceDE w:val="0"/>
        <w:autoSpaceDN w:val="0"/>
        <w:adjustRightInd w:val="0"/>
        <w:spacing w:after="0"/>
        <w:jc w:val="both"/>
        <w:rPr>
          <w:sz w:val="24"/>
          <w:szCs w:val="24"/>
          <w:lang w:val="en-US"/>
        </w:rPr>
      </w:pPr>
      <w:r w:rsidRPr="00EA7E93">
        <w:rPr>
          <w:noProof/>
          <w:sz w:val="24"/>
          <w:szCs w:val="24"/>
          <w:lang w:val="es-EC" w:eastAsia="es-EC"/>
        </w:rPr>
        <w:drawing>
          <wp:inline distT="0" distB="0" distL="0" distR="0" wp14:anchorId="7BA8485E" wp14:editId="7BA8485F">
            <wp:extent cx="5612130" cy="1966595"/>
            <wp:effectExtent l="0" t="0" r="7620" b="0"/>
            <wp:docPr id="1079" name="Imagen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612130" cy="1966595"/>
                    </a:xfrm>
                    <a:prstGeom prst="rect">
                      <a:avLst/>
                    </a:prstGeom>
                  </pic:spPr>
                </pic:pic>
              </a:graphicData>
            </a:graphic>
          </wp:inline>
        </w:drawing>
      </w:r>
    </w:p>
    <w:p w14:paraId="7BA8465A" w14:textId="77777777" w:rsidR="0002499A" w:rsidRPr="00EA7E93" w:rsidRDefault="0002499A" w:rsidP="00EA7E93">
      <w:pPr>
        <w:jc w:val="both"/>
        <w:rPr>
          <w:sz w:val="24"/>
          <w:szCs w:val="24"/>
          <w:lang w:val="en-US"/>
        </w:rPr>
      </w:pPr>
      <w:r w:rsidRPr="00EA7E93">
        <w:rPr>
          <w:sz w:val="24"/>
          <w:szCs w:val="24"/>
          <w:lang w:val="en-US"/>
        </w:rPr>
        <w:br w:type="page"/>
      </w:r>
    </w:p>
    <w:p w14:paraId="7BA8465B" w14:textId="77777777" w:rsidR="0002499A" w:rsidRPr="00EA7E93" w:rsidRDefault="0002499A" w:rsidP="00EA7E93">
      <w:pPr>
        <w:pStyle w:val="Ttulo1"/>
        <w:keepLines/>
        <w:numPr>
          <w:ilvl w:val="1"/>
          <w:numId w:val="3"/>
        </w:numPr>
        <w:suppressAutoHyphens w:val="0"/>
        <w:spacing w:before="0" w:after="0" w:line="276" w:lineRule="auto"/>
        <w:rPr>
          <w:rFonts w:asciiTheme="minorHAnsi" w:hAnsiTheme="minorHAnsi"/>
          <w:sz w:val="24"/>
          <w:szCs w:val="24"/>
          <w:lang w:val="en-US"/>
        </w:rPr>
      </w:pPr>
      <w:bookmarkStart w:id="184" w:name="_Toc450235647"/>
      <w:r w:rsidRPr="00EA7E93">
        <w:rPr>
          <w:rFonts w:asciiTheme="minorHAnsi" w:hAnsiTheme="minorHAnsi"/>
          <w:sz w:val="24"/>
          <w:szCs w:val="24"/>
          <w:lang w:val="en-US"/>
        </w:rPr>
        <w:t xml:space="preserve">Anexo </w:t>
      </w:r>
      <w:r w:rsidR="0079631D" w:rsidRPr="00EA7E93">
        <w:rPr>
          <w:rFonts w:asciiTheme="minorHAnsi" w:hAnsiTheme="minorHAnsi" w:cs="Calibri"/>
          <w:sz w:val="24"/>
          <w:szCs w:val="24"/>
          <w:lang w:val="en-US"/>
        </w:rPr>
        <w:t>D</w:t>
      </w:r>
      <w:r w:rsidRPr="00EA7E93">
        <w:rPr>
          <w:rFonts w:asciiTheme="minorHAnsi" w:hAnsiTheme="minorHAnsi" w:cs="Calibri"/>
          <w:sz w:val="24"/>
          <w:szCs w:val="24"/>
          <w:lang w:val="en-US"/>
        </w:rPr>
        <w:t xml:space="preserve"> – </w:t>
      </w:r>
      <w:proofErr w:type="spellStart"/>
      <w:r w:rsidRPr="00EA7E93">
        <w:rPr>
          <w:rFonts w:asciiTheme="minorHAnsi" w:hAnsiTheme="minorHAnsi" w:cs="Calibri"/>
          <w:sz w:val="24"/>
          <w:szCs w:val="24"/>
          <w:lang w:val="en-US"/>
        </w:rPr>
        <w:t>Corregir</w:t>
      </w:r>
      <w:proofErr w:type="spellEnd"/>
      <w:r w:rsidRPr="00EA7E93">
        <w:rPr>
          <w:rFonts w:asciiTheme="minorHAnsi" w:hAnsiTheme="minorHAnsi" w:cs="Calibri"/>
          <w:sz w:val="24"/>
          <w:szCs w:val="24"/>
          <w:lang w:val="en-US"/>
        </w:rPr>
        <w:t xml:space="preserve"> error [MR_FLT_IN] </w:t>
      </w:r>
      <w:proofErr w:type="spellStart"/>
      <w:r w:rsidRPr="00EA7E93">
        <w:rPr>
          <w:rFonts w:asciiTheme="minorHAnsi" w:hAnsiTheme="minorHAnsi" w:cs="Calibri"/>
          <w:sz w:val="24"/>
          <w:szCs w:val="24"/>
          <w:lang w:val="en-US"/>
        </w:rPr>
        <w:t>Margen</w:t>
      </w:r>
      <w:proofErr w:type="spellEnd"/>
      <w:r w:rsidRPr="00EA7E93">
        <w:rPr>
          <w:rFonts w:asciiTheme="minorHAnsi" w:hAnsiTheme="minorHAnsi" w:cs="Calibri"/>
          <w:sz w:val="24"/>
          <w:szCs w:val="24"/>
          <w:lang w:val="en-US"/>
        </w:rPr>
        <w:t xml:space="preserve"> de </w:t>
      </w:r>
      <w:proofErr w:type="spellStart"/>
      <w:r w:rsidRPr="00EA7E93">
        <w:rPr>
          <w:rFonts w:asciiTheme="minorHAnsi" w:hAnsiTheme="minorHAnsi" w:cs="Calibri"/>
          <w:sz w:val="24"/>
          <w:szCs w:val="24"/>
          <w:lang w:val="en-US"/>
        </w:rPr>
        <w:t>excepción</w:t>
      </w:r>
      <w:proofErr w:type="spellEnd"/>
      <w:r w:rsidRPr="00EA7E93">
        <w:rPr>
          <w:rFonts w:asciiTheme="minorHAnsi" w:hAnsiTheme="minorHAnsi" w:cs="Calibri"/>
          <w:sz w:val="24"/>
          <w:szCs w:val="24"/>
          <w:lang w:val="en-US"/>
        </w:rPr>
        <w:t xml:space="preserve"> </w:t>
      </w:r>
      <w:proofErr w:type="spellStart"/>
      <w:r w:rsidRPr="00EA7E93">
        <w:rPr>
          <w:rFonts w:asciiTheme="minorHAnsi" w:hAnsiTheme="minorHAnsi" w:cs="Calibri"/>
          <w:sz w:val="24"/>
          <w:szCs w:val="24"/>
          <w:lang w:val="en-US"/>
        </w:rPr>
        <w:t>en</w:t>
      </w:r>
      <w:proofErr w:type="spellEnd"/>
      <w:r w:rsidRPr="00EA7E93">
        <w:rPr>
          <w:rFonts w:asciiTheme="minorHAnsi" w:hAnsiTheme="minorHAnsi" w:cs="Calibri"/>
          <w:sz w:val="24"/>
          <w:szCs w:val="24"/>
          <w:lang w:val="en-US"/>
        </w:rPr>
        <w:t xml:space="preserve"> 'tdimp9121m000', info: Signal SIGFPE raised, code EXCEPTION_FLT_INVALID_OPERATION</w:t>
      </w:r>
      <w:bookmarkEnd w:id="184"/>
    </w:p>
    <w:p w14:paraId="7BA8465C" w14:textId="77777777" w:rsidR="0002499A" w:rsidRPr="00EA7E93" w:rsidRDefault="0002499A" w:rsidP="00EA7E93">
      <w:pPr>
        <w:widowControl w:val="0"/>
        <w:autoSpaceDE w:val="0"/>
        <w:autoSpaceDN w:val="0"/>
        <w:adjustRightInd w:val="0"/>
        <w:spacing w:after="0"/>
        <w:jc w:val="both"/>
        <w:rPr>
          <w:rFonts w:cs="Calibri"/>
          <w:b/>
          <w:sz w:val="24"/>
          <w:szCs w:val="24"/>
          <w:lang w:val="en-US"/>
        </w:rPr>
      </w:pPr>
    </w:p>
    <w:p w14:paraId="7BA8465D" w14:textId="77777777" w:rsidR="0002499A" w:rsidRPr="00EA7E93" w:rsidRDefault="0002499A"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Importar al servidor el parche </w:t>
      </w:r>
      <w:r w:rsidR="003E44C4" w:rsidRPr="00EA7E93">
        <w:rPr>
          <w:sz w:val="24"/>
          <w:szCs w:val="24"/>
        </w:rPr>
        <w:t>tdimpdll009final</w:t>
      </w:r>
    </w:p>
    <w:p w14:paraId="7BA8465E" w14:textId="77777777" w:rsidR="0002499A" w:rsidRPr="00EA7E93" w:rsidRDefault="003E44C4" w:rsidP="00EA7E93">
      <w:pPr>
        <w:pStyle w:val="Prrafodelista"/>
        <w:widowControl w:val="0"/>
        <w:autoSpaceDE w:val="0"/>
        <w:autoSpaceDN w:val="0"/>
        <w:adjustRightInd w:val="0"/>
        <w:spacing w:after="0"/>
        <w:jc w:val="both"/>
        <w:rPr>
          <w:rFonts w:cs="Calibri"/>
          <w:sz w:val="24"/>
          <w:szCs w:val="24"/>
          <w:lang w:val="es"/>
        </w:rPr>
      </w:pPr>
      <w:r w:rsidRPr="00EA7E93">
        <w:rPr>
          <w:noProof/>
          <w:sz w:val="24"/>
          <w:szCs w:val="24"/>
          <w:lang w:val="es-EC" w:eastAsia="es-EC"/>
        </w:rPr>
        <w:drawing>
          <wp:inline distT="0" distB="0" distL="0" distR="0" wp14:anchorId="7BA84860" wp14:editId="7BA84861">
            <wp:extent cx="5612130" cy="299529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612130" cy="2995295"/>
                    </a:xfrm>
                    <a:prstGeom prst="rect">
                      <a:avLst/>
                    </a:prstGeom>
                  </pic:spPr>
                </pic:pic>
              </a:graphicData>
            </a:graphic>
          </wp:inline>
        </w:drawing>
      </w:r>
    </w:p>
    <w:p w14:paraId="7BA8465F" w14:textId="77777777" w:rsidR="0002499A" w:rsidRPr="00EA7E93" w:rsidRDefault="0002499A" w:rsidP="00EA7E93">
      <w:pPr>
        <w:pStyle w:val="Prrafodelista"/>
        <w:widowControl w:val="0"/>
        <w:autoSpaceDE w:val="0"/>
        <w:autoSpaceDN w:val="0"/>
        <w:adjustRightInd w:val="0"/>
        <w:spacing w:after="0"/>
        <w:jc w:val="both"/>
        <w:rPr>
          <w:rFonts w:cs="Calibri"/>
          <w:sz w:val="24"/>
          <w:szCs w:val="24"/>
          <w:lang w:val="es"/>
        </w:rPr>
      </w:pPr>
    </w:p>
    <w:p w14:paraId="7BA84660" w14:textId="77777777" w:rsidR="0002499A" w:rsidRPr="00EA7E93" w:rsidRDefault="0002499A"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Ingresar a </w:t>
      </w:r>
      <w:proofErr w:type="spellStart"/>
      <w:r w:rsidRPr="00EA7E93">
        <w:rPr>
          <w:sz w:val="24"/>
          <w:szCs w:val="24"/>
        </w:rPr>
        <w:t>WorkTop</w:t>
      </w:r>
      <w:proofErr w:type="spellEnd"/>
      <w:r w:rsidRPr="00EA7E93">
        <w:rPr>
          <w:sz w:val="24"/>
          <w:szCs w:val="24"/>
        </w:rPr>
        <w:t xml:space="preserve"> y ejecutar la sesión ttiex1285m000</w:t>
      </w:r>
    </w:p>
    <w:p w14:paraId="7BA84661" w14:textId="77777777" w:rsidR="0002499A" w:rsidRPr="00EA7E93" w:rsidRDefault="0002499A" w:rsidP="00EA7E93">
      <w:pPr>
        <w:pStyle w:val="Prrafodelista"/>
        <w:widowControl w:val="0"/>
        <w:autoSpaceDE w:val="0"/>
        <w:autoSpaceDN w:val="0"/>
        <w:adjustRightInd w:val="0"/>
        <w:spacing w:after="0"/>
        <w:jc w:val="both"/>
        <w:rPr>
          <w:rFonts w:cs="Calibri"/>
          <w:sz w:val="24"/>
          <w:szCs w:val="24"/>
          <w:lang w:val="es"/>
        </w:rPr>
      </w:pPr>
      <w:r w:rsidRPr="00EA7E93">
        <w:rPr>
          <w:noProof/>
          <w:sz w:val="24"/>
          <w:szCs w:val="24"/>
          <w:lang w:val="es-EC" w:eastAsia="es-EC"/>
        </w:rPr>
        <w:drawing>
          <wp:inline distT="0" distB="0" distL="0" distR="0" wp14:anchorId="7BA84862" wp14:editId="7BA84863">
            <wp:extent cx="5612130" cy="1966595"/>
            <wp:effectExtent l="0" t="0" r="762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612130" cy="1966595"/>
                    </a:xfrm>
                    <a:prstGeom prst="rect">
                      <a:avLst/>
                    </a:prstGeom>
                  </pic:spPr>
                </pic:pic>
              </a:graphicData>
            </a:graphic>
          </wp:inline>
        </w:drawing>
      </w:r>
    </w:p>
    <w:p w14:paraId="7BA84662" w14:textId="77777777" w:rsidR="0002499A" w:rsidRPr="00EA7E93" w:rsidRDefault="0002499A" w:rsidP="00EA7E93">
      <w:pPr>
        <w:pStyle w:val="Prrafodelista"/>
        <w:widowControl w:val="0"/>
        <w:autoSpaceDE w:val="0"/>
        <w:autoSpaceDN w:val="0"/>
        <w:adjustRightInd w:val="0"/>
        <w:spacing w:after="0"/>
        <w:jc w:val="both"/>
        <w:rPr>
          <w:rFonts w:cs="Calibri"/>
          <w:sz w:val="24"/>
          <w:szCs w:val="24"/>
          <w:lang w:val="es"/>
        </w:rPr>
      </w:pPr>
    </w:p>
    <w:p w14:paraId="7BA84663" w14:textId="77777777" w:rsidR="0002499A" w:rsidRPr="00EA7E93" w:rsidRDefault="0002499A"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Ingresar la ruta donde se encuentra el parche en el campo </w:t>
      </w:r>
      <w:proofErr w:type="spellStart"/>
      <w:r w:rsidRPr="00EA7E93">
        <w:rPr>
          <w:sz w:val="24"/>
          <w:szCs w:val="24"/>
        </w:rPr>
        <w:t>Path</w:t>
      </w:r>
      <w:proofErr w:type="spellEnd"/>
      <w:r w:rsidRPr="00EA7E93">
        <w:rPr>
          <w:sz w:val="24"/>
          <w:szCs w:val="24"/>
        </w:rPr>
        <w:t xml:space="preserve"> </w:t>
      </w:r>
      <w:proofErr w:type="spellStart"/>
      <w:r w:rsidRPr="00EA7E93">
        <w:rPr>
          <w:sz w:val="24"/>
          <w:szCs w:val="24"/>
        </w:rPr>
        <w:t>Sequential</w:t>
      </w:r>
      <w:proofErr w:type="spellEnd"/>
      <w:r w:rsidRPr="00EA7E93">
        <w:rPr>
          <w:sz w:val="24"/>
          <w:szCs w:val="24"/>
        </w:rPr>
        <w:t xml:space="preserve"> </w:t>
      </w:r>
      <w:proofErr w:type="spellStart"/>
      <w:r w:rsidRPr="00EA7E93">
        <w:rPr>
          <w:sz w:val="24"/>
          <w:szCs w:val="24"/>
        </w:rPr>
        <w:t>Dumps</w:t>
      </w:r>
      <w:proofErr w:type="spellEnd"/>
    </w:p>
    <w:p w14:paraId="7BA84664" w14:textId="77777777" w:rsidR="0002499A" w:rsidRPr="00EA7E93" w:rsidRDefault="0002499A" w:rsidP="00EA7E93">
      <w:pPr>
        <w:pStyle w:val="Prrafodelista"/>
        <w:widowControl w:val="0"/>
        <w:autoSpaceDE w:val="0"/>
        <w:autoSpaceDN w:val="0"/>
        <w:adjustRightInd w:val="0"/>
        <w:spacing w:after="0"/>
        <w:jc w:val="both"/>
        <w:rPr>
          <w:sz w:val="24"/>
          <w:szCs w:val="24"/>
          <w:lang w:val="es"/>
        </w:rPr>
      </w:pPr>
    </w:p>
    <w:p w14:paraId="7BA84665" w14:textId="77777777" w:rsidR="0002499A" w:rsidRPr="00EA7E93" w:rsidRDefault="0002499A" w:rsidP="00EA7E93">
      <w:pPr>
        <w:pStyle w:val="Prrafodelista"/>
        <w:numPr>
          <w:ilvl w:val="2"/>
          <w:numId w:val="3"/>
        </w:numPr>
        <w:tabs>
          <w:tab w:val="left" w:pos="142"/>
        </w:tabs>
        <w:spacing w:after="0"/>
        <w:ind w:left="993" w:hanging="567"/>
        <w:jc w:val="both"/>
        <w:rPr>
          <w:sz w:val="24"/>
          <w:szCs w:val="24"/>
          <w:lang w:val="en-US"/>
        </w:rPr>
      </w:pPr>
      <w:proofErr w:type="spellStart"/>
      <w:r w:rsidRPr="00EA7E93">
        <w:rPr>
          <w:sz w:val="24"/>
          <w:szCs w:val="24"/>
          <w:lang w:val="en-US"/>
        </w:rPr>
        <w:t>En</w:t>
      </w:r>
      <w:proofErr w:type="spellEnd"/>
      <w:r w:rsidRPr="00EA7E93">
        <w:rPr>
          <w:sz w:val="24"/>
          <w:szCs w:val="24"/>
          <w:lang w:val="en-US"/>
        </w:rPr>
        <w:t xml:space="preserve"> Patch Runtime Dictionary </w:t>
      </w:r>
      <w:proofErr w:type="spellStart"/>
      <w:r w:rsidRPr="00EA7E93">
        <w:rPr>
          <w:sz w:val="24"/>
          <w:szCs w:val="24"/>
          <w:lang w:val="en-US"/>
        </w:rPr>
        <w:t>dejar</w:t>
      </w:r>
      <w:proofErr w:type="spellEnd"/>
      <w:r w:rsidRPr="00EA7E93">
        <w:rPr>
          <w:sz w:val="24"/>
          <w:szCs w:val="24"/>
          <w:lang w:val="en-US"/>
        </w:rPr>
        <w:t xml:space="preserve"> ${BSE}/application</w:t>
      </w:r>
    </w:p>
    <w:p w14:paraId="7BA84666" w14:textId="77777777" w:rsidR="0002499A" w:rsidRPr="00EA7E93" w:rsidRDefault="0002499A" w:rsidP="00EA7E93">
      <w:pPr>
        <w:tabs>
          <w:tab w:val="left" w:pos="142"/>
        </w:tabs>
        <w:spacing w:after="0"/>
        <w:jc w:val="both"/>
        <w:rPr>
          <w:sz w:val="24"/>
          <w:szCs w:val="24"/>
          <w:lang w:val="en-US"/>
        </w:rPr>
      </w:pPr>
    </w:p>
    <w:p w14:paraId="7BA84667" w14:textId="77777777" w:rsidR="0002499A" w:rsidRPr="00EA7E93" w:rsidRDefault="0002499A" w:rsidP="00EA7E93">
      <w:pPr>
        <w:pStyle w:val="Prrafodelista"/>
        <w:numPr>
          <w:ilvl w:val="2"/>
          <w:numId w:val="3"/>
        </w:numPr>
        <w:tabs>
          <w:tab w:val="left" w:pos="142"/>
        </w:tabs>
        <w:spacing w:after="0"/>
        <w:ind w:left="993" w:hanging="567"/>
        <w:jc w:val="both"/>
        <w:rPr>
          <w:sz w:val="24"/>
          <w:szCs w:val="24"/>
          <w:lang w:val="en-US"/>
        </w:rPr>
      </w:pPr>
      <w:proofErr w:type="spellStart"/>
      <w:r w:rsidRPr="00EA7E93">
        <w:rPr>
          <w:sz w:val="24"/>
          <w:szCs w:val="24"/>
          <w:lang w:val="en-US"/>
        </w:rPr>
        <w:t>Marcar</w:t>
      </w:r>
      <w:proofErr w:type="spellEnd"/>
      <w:r w:rsidRPr="00EA7E93">
        <w:rPr>
          <w:sz w:val="24"/>
          <w:szCs w:val="24"/>
          <w:lang w:val="en-US"/>
        </w:rPr>
        <w:t xml:space="preserve"> Overwrite y Write software components in other Package VRC </w:t>
      </w:r>
    </w:p>
    <w:p w14:paraId="7BA84668" w14:textId="77777777" w:rsidR="0002499A" w:rsidRPr="00EA7E93" w:rsidRDefault="0002499A" w:rsidP="00EA7E93">
      <w:pPr>
        <w:pStyle w:val="Prrafodelista"/>
        <w:widowControl w:val="0"/>
        <w:autoSpaceDE w:val="0"/>
        <w:autoSpaceDN w:val="0"/>
        <w:adjustRightInd w:val="0"/>
        <w:spacing w:after="0"/>
        <w:jc w:val="both"/>
        <w:rPr>
          <w:sz w:val="24"/>
          <w:szCs w:val="24"/>
          <w:lang w:val="en-US"/>
        </w:rPr>
      </w:pPr>
    </w:p>
    <w:p w14:paraId="7BA84669" w14:textId="77777777" w:rsidR="0002499A" w:rsidRPr="00EA7E93" w:rsidRDefault="00B4658A"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Seleccionar la capa </w:t>
      </w:r>
      <w:r w:rsidR="003E44C4" w:rsidRPr="00EA7E93">
        <w:rPr>
          <w:sz w:val="24"/>
          <w:szCs w:val="24"/>
        </w:rPr>
        <w:t>MOD</w:t>
      </w:r>
    </w:p>
    <w:p w14:paraId="7BA8466A" w14:textId="77777777" w:rsidR="0002499A" w:rsidRPr="00EA7E93" w:rsidRDefault="0002499A" w:rsidP="00EA7E93">
      <w:pPr>
        <w:pStyle w:val="Prrafodelista"/>
        <w:numPr>
          <w:ilvl w:val="2"/>
          <w:numId w:val="3"/>
        </w:numPr>
        <w:tabs>
          <w:tab w:val="left" w:pos="142"/>
        </w:tabs>
        <w:spacing w:after="0"/>
        <w:ind w:left="993" w:hanging="567"/>
        <w:jc w:val="both"/>
        <w:rPr>
          <w:sz w:val="24"/>
          <w:szCs w:val="24"/>
        </w:rPr>
      </w:pPr>
      <w:r w:rsidRPr="00EA7E93">
        <w:rPr>
          <w:sz w:val="24"/>
          <w:szCs w:val="24"/>
        </w:rPr>
        <w:t>Presionar el botón Importar</w:t>
      </w:r>
    </w:p>
    <w:p w14:paraId="7BA8466B" w14:textId="77777777" w:rsidR="0002499A" w:rsidRPr="00EA7E93" w:rsidRDefault="003E44C4" w:rsidP="00EA7E93">
      <w:pPr>
        <w:pStyle w:val="Prrafodelista"/>
        <w:widowControl w:val="0"/>
        <w:autoSpaceDE w:val="0"/>
        <w:autoSpaceDN w:val="0"/>
        <w:adjustRightInd w:val="0"/>
        <w:spacing w:after="0"/>
        <w:jc w:val="both"/>
        <w:rPr>
          <w:sz w:val="24"/>
          <w:szCs w:val="24"/>
          <w:lang w:val="en-US"/>
        </w:rPr>
      </w:pPr>
      <w:r w:rsidRPr="00EA7E93">
        <w:rPr>
          <w:noProof/>
          <w:sz w:val="24"/>
          <w:szCs w:val="24"/>
          <w:lang w:val="es-EC" w:eastAsia="es-EC"/>
        </w:rPr>
        <w:drawing>
          <wp:inline distT="0" distB="0" distL="0" distR="0" wp14:anchorId="7BA84864" wp14:editId="7BA84865">
            <wp:extent cx="5612130" cy="1966595"/>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612130" cy="1966595"/>
                    </a:xfrm>
                    <a:prstGeom prst="rect">
                      <a:avLst/>
                    </a:prstGeom>
                  </pic:spPr>
                </pic:pic>
              </a:graphicData>
            </a:graphic>
          </wp:inline>
        </w:drawing>
      </w:r>
    </w:p>
    <w:p w14:paraId="7BA8466C" w14:textId="77777777" w:rsidR="00270A08" w:rsidRPr="00EA7E93" w:rsidRDefault="00270A08" w:rsidP="00EA7E93">
      <w:pPr>
        <w:pStyle w:val="Prrafodelista"/>
        <w:widowControl w:val="0"/>
        <w:autoSpaceDE w:val="0"/>
        <w:autoSpaceDN w:val="0"/>
        <w:adjustRightInd w:val="0"/>
        <w:spacing w:after="0"/>
        <w:jc w:val="both"/>
        <w:rPr>
          <w:sz w:val="24"/>
          <w:szCs w:val="24"/>
          <w:lang w:val="en-US"/>
        </w:rPr>
      </w:pPr>
    </w:p>
    <w:p w14:paraId="7BA8466D" w14:textId="77777777" w:rsidR="0004116E" w:rsidRPr="00EA7E93" w:rsidRDefault="0004116E" w:rsidP="00EA7E93">
      <w:pPr>
        <w:spacing w:after="0"/>
        <w:jc w:val="both"/>
        <w:rPr>
          <w:sz w:val="24"/>
          <w:szCs w:val="24"/>
        </w:rPr>
      </w:pPr>
    </w:p>
    <w:p w14:paraId="7BA8466E" w14:textId="77777777" w:rsidR="00066673" w:rsidRPr="00EA7E93" w:rsidRDefault="00066673" w:rsidP="00EA7E93">
      <w:pPr>
        <w:pStyle w:val="Ttulo1"/>
        <w:keepLines/>
        <w:numPr>
          <w:ilvl w:val="1"/>
          <w:numId w:val="3"/>
        </w:numPr>
        <w:suppressAutoHyphens w:val="0"/>
        <w:spacing w:before="0" w:after="0" w:line="276" w:lineRule="auto"/>
        <w:rPr>
          <w:rFonts w:asciiTheme="minorHAnsi" w:hAnsiTheme="minorHAnsi"/>
          <w:sz w:val="24"/>
          <w:szCs w:val="24"/>
        </w:rPr>
      </w:pPr>
      <w:r w:rsidRPr="00EA7E93">
        <w:rPr>
          <w:rFonts w:asciiTheme="minorHAnsi" w:hAnsiTheme="minorHAnsi"/>
          <w:sz w:val="24"/>
          <w:szCs w:val="24"/>
        </w:rPr>
        <w:br w:type="page"/>
      </w:r>
      <w:bookmarkStart w:id="185" w:name="_Toc450235648"/>
      <w:r w:rsidRPr="00EA7E93">
        <w:rPr>
          <w:rFonts w:asciiTheme="minorHAnsi" w:hAnsiTheme="minorHAnsi"/>
          <w:sz w:val="24"/>
          <w:szCs w:val="24"/>
        </w:rPr>
        <w:t xml:space="preserve">Anexo </w:t>
      </w:r>
      <w:r w:rsidR="0079631D" w:rsidRPr="00EA7E93">
        <w:rPr>
          <w:rFonts w:asciiTheme="minorHAnsi" w:hAnsiTheme="minorHAnsi"/>
          <w:sz w:val="24"/>
          <w:szCs w:val="24"/>
        </w:rPr>
        <w:t>E</w:t>
      </w:r>
      <w:r w:rsidRPr="00EA7E93">
        <w:rPr>
          <w:rFonts w:asciiTheme="minorHAnsi" w:hAnsiTheme="minorHAnsi"/>
          <w:sz w:val="24"/>
          <w:szCs w:val="24"/>
        </w:rPr>
        <w:t xml:space="preserve"> - </w:t>
      </w:r>
      <w:proofErr w:type="gramStart"/>
      <w:r w:rsidRPr="00EA7E93">
        <w:rPr>
          <w:rFonts w:asciiTheme="minorHAnsi" w:hAnsiTheme="minorHAnsi" w:cs="Calibri"/>
          <w:sz w:val="24"/>
          <w:szCs w:val="24"/>
          <w:lang w:val="es"/>
        </w:rPr>
        <w:t>Resetear</w:t>
      </w:r>
      <w:proofErr w:type="gramEnd"/>
      <w:r w:rsidRPr="00EA7E93">
        <w:rPr>
          <w:rFonts w:asciiTheme="minorHAnsi" w:hAnsiTheme="minorHAnsi" w:cs="Calibri"/>
          <w:sz w:val="24"/>
          <w:szCs w:val="24"/>
          <w:lang w:val="es"/>
        </w:rPr>
        <w:t xml:space="preserve"> contraseña de </w:t>
      </w:r>
      <w:proofErr w:type="spellStart"/>
      <w:r w:rsidRPr="00EA7E93">
        <w:rPr>
          <w:rFonts w:asciiTheme="minorHAnsi" w:hAnsiTheme="minorHAnsi" w:cs="Calibri"/>
          <w:sz w:val="24"/>
          <w:szCs w:val="24"/>
          <w:lang w:val="es"/>
        </w:rPr>
        <w:t>baan</w:t>
      </w:r>
      <w:proofErr w:type="spellEnd"/>
      <w:r w:rsidR="00B13726" w:rsidRPr="00EA7E93">
        <w:rPr>
          <w:rFonts w:asciiTheme="minorHAnsi" w:hAnsiTheme="minorHAnsi" w:cs="Calibri"/>
          <w:sz w:val="24"/>
          <w:szCs w:val="24"/>
          <w:lang w:val="es"/>
        </w:rPr>
        <w:t xml:space="preserve"> y grupo de </w:t>
      </w:r>
      <w:proofErr w:type="spellStart"/>
      <w:r w:rsidR="00B13726" w:rsidRPr="00EA7E93">
        <w:rPr>
          <w:rFonts w:asciiTheme="minorHAnsi" w:hAnsiTheme="minorHAnsi" w:cs="Calibri"/>
          <w:sz w:val="24"/>
          <w:szCs w:val="24"/>
          <w:lang w:val="es"/>
        </w:rPr>
        <w:t>bd</w:t>
      </w:r>
      <w:bookmarkEnd w:id="185"/>
      <w:proofErr w:type="spellEnd"/>
    </w:p>
    <w:p w14:paraId="7BA8466F" w14:textId="77777777" w:rsidR="00066673" w:rsidRPr="00EA7E93" w:rsidRDefault="00066673" w:rsidP="00EA7E93">
      <w:pPr>
        <w:widowControl w:val="0"/>
        <w:autoSpaceDE w:val="0"/>
        <w:autoSpaceDN w:val="0"/>
        <w:adjustRightInd w:val="0"/>
        <w:spacing w:after="0"/>
        <w:jc w:val="both"/>
        <w:rPr>
          <w:rFonts w:cs="Calibri"/>
          <w:b/>
          <w:sz w:val="24"/>
          <w:szCs w:val="24"/>
          <w:lang w:val="es-EC"/>
        </w:rPr>
      </w:pPr>
    </w:p>
    <w:p w14:paraId="7BA84670" w14:textId="77777777" w:rsidR="00066673" w:rsidRPr="00EA7E93" w:rsidRDefault="00066673" w:rsidP="00EA7E93">
      <w:pPr>
        <w:pStyle w:val="Prrafodelista"/>
        <w:numPr>
          <w:ilvl w:val="2"/>
          <w:numId w:val="3"/>
        </w:numPr>
        <w:tabs>
          <w:tab w:val="left" w:pos="142"/>
        </w:tabs>
        <w:spacing w:after="0"/>
        <w:ind w:left="993" w:hanging="567"/>
        <w:jc w:val="both"/>
        <w:rPr>
          <w:sz w:val="24"/>
          <w:szCs w:val="24"/>
        </w:rPr>
      </w:pPr>
      <w:r w:rsidRPr="00EA7E93">
        <w:rPr>
          <w:sz w:val="24"/>
          <w:szCs w:val="24"/>
        </w:rPr>
        <w:t xml:space="preserve">Ingresar a </w:t>
      </w:r>
      <w:proofErr w:type="spellStart"/>
      <w:r w:rsidRPr="00EA7E93">
        <w:rPr>
          <w:sz w:val="24"/>
          <w:szCs w:val="24"/>
        </w:rPr>
        <w:t>WorkTop</w:t>
      </w:r>
      <w:proofErr w:type="spellEnd"/>
      <w:r w:rsidRPr="00EA7E93">
        <w:rPr>
          <w:sz w:val="24"/>
          <w:szCs w:val="24"/>
        </w:rPr>
        <w:t xml:space="preserve"> y ejecutar la sesión ttdba0515m000</w:t>
      </w:r>
    </w:p>
    <w:p w14:paraId="7BA84671" w14:textId="77777777" w:rsidR="00066673" w:rsidRPr="00EA7E93" w:rsidRDefault="00066673" w:rsidP="00EA7E93">
      <w:pPr>
        <w:tabs>
          <w:tab w:val="left" w:pos="142"/>
        </w:tabs>
        <w:spacing w:after="0"/>
        <w:ind w:left="426"/>
        <w:jc w:val="both"/>
        <w:rPr>
          <w:sz w:val="24"/>
          <w:szCs w:val="24"/>
        </w:rPr>
      </w:pPr>
      <w:r w:rsidRPr="00EA7E93">
        <w:rPr>
          <w:noProof/>
          <w:sz w:val="24"/>
          <w:szCs w:val="24"/>
          <w:lang w:val="es-EC" w:eastAsia="es-EC"/>
        </w:rPr>
        <w:drawing>
          <wp:inline distT="0" distB="0" distL="0" distR="0" wp14:anchorId="7BA84866" wp14:editId="7BA84867">
            <wp:extent cx="5612130" cy="2995295"/>
            <wp:effectExtent l="0" t="0" r="762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612130" cy="2995295"/>
                    </a:xfrm>
                    <a:prstGeom prst="rect">
                      <a:avLst/>
                    </a:prstGeom>
                  </pic:spPr>
                </pic:pic>
              </a:graphicData>
            </a:graphic>
          </wp:inline>
        </w:drawing>
      </w:r>
    </w:p>
    <w:p w14:paraId="7BA84672" w14:textId="77777777" w:rsidR="00066673" w:rsidRPr="00EA7E93" w:rsidRDefault="00066673" w:rsidP="00EA7E93">
      <w:pPr>
        <w:pStyle w:val="Prrafodelista"/>
        <w:widowControl w:val="0"/>
        <w:autoSpaceDE w:val="0"/>
        <w:autoSpaceDN w:val="0"/>
        <w:adjustRightInd w:val="0"/>
        <w:spacing w:after="0"/>
        <w:jc w:val="both"/>
        <w:rPr>
          <w:rFonts w:cs="Calibri"/>
          <w:sz w:val="24"/>
          <w:szCs w:val="24"/>
          <w:lang w:val="es"/>
        </w:rPr>
      </w:pPr>
    </w:p>
    <w:p w14:paraId="7BA84673" w14:textId="77777777" w:rsidR="00066673" w:rsidRPr="00EA7E93" w:rsidRDefault="00066673" w:rsidP="00EA7E93">
      <w:pPr>
        <w:pStyle w:val="Prrafodelista"/>
        <w:numPr>
          <w:ilvl w:val="2"/>
          <w:numId w:val="3"/>
        </w:numPr>
        <w:tabs>
          <w:tab w:val="left" w:pos="142"/>
        </w:tabs>
        <w:spacing w:after="0"/>
        <w:ind w:left="993" w:hanging="567"/>
        <w:jc w:val="both"/>
        <w:rPr>
          <w:sz w:val="24"/>
          <w:szCs w:val="24"/>
        </w:rPr>
      </w:pPr>
      <w:r w:rsidRPr="00EA7E93">
        <w:rPr>
          <w:sz w:val="24"/>
          <w:szCs w:val="24"/>
        </w:rPr>
        <w:t>Seleccionar el usuario requerido</w:t>
      </w:r>
    </w:p>
    <w:p w14:paraId="7BA84674" w14:textId="77777777" w:rsidR="00066673" w:rsidRPr="00EA7E93" w:rsidRDefault="00066673" w:rsidP="00EA7E93">
      <w:pPr>
        <w:tabs>
          <w:tab w:val="left" w:pos="142"/>
        </w:tabs>
        <w:spacing w:after="0"/>
        <w:ind w:left="426"/>
        <w:jc w:val="both"/>
        <w:rPr>
          <w:sz w:val="24"/>
          <w:szCs w:val="24"/>
        </w:rPr>
      </w:pPr>
      <w:r w:rsidRPr="00EA7E93">
        <w:rPr>
          <w:noProof/>
          <w:sz w:val="24"/>
          <w:szCs w:val="24"/>
          <w:lang w:val="es-EC" w:eastAsia="es-EC"/>
        </w:rPr>
        <w:drawing>
          <wp:inline distT="0" distB="0" distL="0" distR="0" wp14:anchorId="7BA84868" wp14:editId="7BA84869">
            <wp:extent cx="5612130" cy="2995295"/>
            <wp:effectExtent l="0" t="0" r="762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612130" cy="2995295"/>
                    </a:xfrm>
                    <a:prstGeom prst="rect">
                      <a:avLst/>
                    </a:prstGeom>
                  </pic:spPr>
                </pic:pic>
              </a:graphicData>
            </a:graphic>
          </wp:inline>
        </w:drawing>
      </w:r>
    </w:p>
    <w:p w14:paraId="7BA84675" w14:textId="77777777" w:rsidR="00066673" w:rsidRPr="00EA7E93" w:rsidRDefault="00066673" w:rsidP="00EA7E93">
      <w:pPr>
        <w:pStyle w:val="Prrafodelista"/>
        <w:tabs>
          <w:tab w:val="left" w:pos="142"/>
        </w:tabs>
        <w:spacing w:after="0"/>
        <w:ind w:left="993"/>
        <w:jc w:val="both"/>
        <w:rPr>
          <w:sz w:val="24"/>
          <w:szCs w:val="24"/>
        </w:rPr>
      </w:pPr>
    </w:p>
    <w:p w14:paraId="7BA84676" w14:textId="77777777" w:rsidR="00066673" w:rsidRPr="00EA7E93" w:rsidRDefault="00066673" w:rsidP="00EA7E93">
      <w:pPr>
        <w:pStyle w:val="Prrafodelista"/>
        <w:numPr>
          <w:ilvl w:val="2"/>
          <w:numId w:val="3"/>
        </w:numPr>
        <w:tabs>
          <w:tab w:val="left" w:pos="142"/>
        </w:tabs>
        <w:spacing w:after="0"/>
        <w:ind w:left="993" w:hanging="567"/>
        <w:jc w:val="both"/>
        <w:rPr>
          <w:sz w:val="24"/>
          <w:szCs w:val="24"/>
          <w:lang w:val="es-EC"/>
        </w:rPr>
      </w:pPr>
      <w:r w:rsidRPr="00EA7E93">
        <w:rPr>
          <w:sz w:val="24"/>
          <w:szCs w:val="24"/>
          <w:lang w:val="es-EC"/>
        </w:rPr>
        <w:t>Dar doble clic, presionar el botón cambiar contraseña</w:t>
      </w:r>
    </w:p>
    <w:p w14:paraId="7BA84677" w14:textId="77777777" w:rsidR="00066673" w:rsidRPr="00EA7E93" w:rsidRDefault="00066673" w:rsidP="00EA7E93">
      <w:pPr>
        <w:pStyle w:val="Prrafodelista"/>
        <w:tabs>
          <w:tab w:val="left" w:pos="142"/>
        </w:tabs>
        <w:spacing w:after="0"/>
        <w:ind w:left="993"/>
        <w:jc w:val="both"/>
        <w:rPr>
          <w:sz w:val="24"/>
          <w:szCs w:val="24"/>
          <w:lang w:val="es-EC"/>
        </w:rPr>
      </w:pPr>
      <w:r w:rsidRPr="00EA7E93">
        <w:rPr>
          <w:noProof/>
          <w:sz w:val="24"/>
          <w:szCs w:val="24"/>
          <w:lang w:val="es-EC" w:eastAsia="es-EC"/>
        </w:rPr>
        <w:drawing>
          <wp:inline distT="0" distB="0" distL="0" distR="0" wp14:anchorId="7BA8486A" wp14:editId="7BA8486B">
            <wp:extent cx="3582578" cy="1631852"/>
            <wp:effectExtent l="0" t="0" r="0" b="698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0"/>
                    <a:srcRect l="25574" t="21397" r="31223" b="43650"/>
                    <a:stretch/>
                  </pic:blipFill>
                  <pic:spPr bwMode="auto">
                    <a:xfrm>
                      <a:off x="0" y="0"/>
                      <a:ext cx="3589975" cy="1635221"/>
                    </a:xfrm>
                    <a:prstGeom prst="rect">
                      <a:avLst/>
                    </a:prstGeom>
                    <a:ln>
                      <a:noFill/>
                    </a:ln>
                    <a:extLst>
                      <a:ext uri="{53640926-AAD7-44D8-BBD7-CCE9431645EC}">
                        <a14:shadowObscured xmlns:a14="http://schemas.microsoft.com/office/drawing/2010/main"/>
                      </a:ext>
                    </a:extLst>
                  </pic:spPr>
                </pic:pic>
              </a:graphicData>
            </a:graphic>
          </wp:inline>
        </w:drawing>
      </w:r>
    </w:p>
    <w:p w14:paraId="7BA84678" w14:textId="77777777" w:rsidR="00066673" w:rsidRPr="00EA7E93" w:rsidRDefault="00066673" w:rsidP="00EA7E93">
      <w:pPr>
        <w:pStyle w:val="Prrafodelista"/>
        <w:tabs>
          <w:tab w:val="left" w:pos="142"/>
        </w:tabs>
        <w:spacing w:after="0"/>
        <w:ind w:left="993"/>
        <w:jc w:val="both"/>
        <w:rPr>
          <w:sz w:val="24"/>
          <w:szCs w:val="24"/>
          <w:lang w:val="es-EC"/>
        </w:rPr>
      </w:pPr>
    </w:p>
    <w:p w14:paraId="7BA84679" w14:textId="77777777" w:rsidR="00066673" w:rsidRPr="00EA7E93" w:rsidRDefault="00066673" w:rsidP="00EA7E93">
      <w:pPr>
        <w:pStyle w:val="Prrafodelista"/>
        <w:numPr>
          <w:ilvl w:val="2"/>
          <w:numId w:val="3"/>
        </w:numPr>
        <w:tabs>
          <w:tab w:val="left" w:pos="142"/>
        </w:tabs>
        <w:spacing w:after="0"/>
        <w:ind w:left="993" w:hanging="567"/>
        <w:jc w:val="both"/>
        <w:rPr>
          <w:sz w:val="24"/>
          <w:szCs w:val="24"/>
          <w:lang w:val="es-EC"/>
        </w:rPr>
      </w:pPr>
      <w:r w:rsidRPr="00EA7E93">
        <w:rPr>
          <w:sz w:val="24"/>
          <w:szCs w:val="24"/>
          <w:lang w:val="es-EC"/>
        </w:rPr>
        <w:t>Presionar Sí</w:t>
      </w:r>
    </w:p>
    <w:p w14:paraId="7BA8467A" w14:textId="77777777" w:rsidR="00066673" w:rsidRPr="00EA7E93" w:rsidRDefault="00066673" w:rsidP="00EA7E93">
      <w:pPr>
        <w:pStyle w:val="Prrafodelista"/>
        <w:tabs>
          <w:tab w:val="left" w:pos="142"/>
        </w:tabs>
        <w:spacing w:after="0"/>
        <w:ind w:left="993"/>
        <w:jc w:val="both"/>
        <w:rPr>
          <w:sz w:val="24"/>
          <w:szCs w:val="24"/>
          <w:lang w:val="es-EC"/>
        </w:rPr>
      </w:pPr>
      <w:r w:rsidRPr="00EA7E93">
        <w:rPr>
          <w:noProof/>
          <w:sz w:val="24"/>
          <w:szCs w:val="24"/>
          <w:lang w:val="es-EC" w:eastAsia="es-EC"/>
        </w:rPr>
        <w:drawing>
          <wp:inline distT="0" distB="0" distL="0" distR="0" wp14:anchorId="7BA8486C" wp14:editId="7BA8486D">
            <wp:extent cx="3867150" cy="1209675"/>
            <wp:effectExtent l="0" t="0" r="0" b="952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867150" cy="1209675"/>
                    </a:xfrm>
                    <a:prstGeom prst="rect">
                      <a:avLst/>
                    </a:prstGeom>
                  </pic:spPr>
                </pic:pic>
              </a:graphicData>
            </a:graphic>
          </wp:inline>
        </w:drawing>
      </w:r>
    </w:p>
    <w:p w14:paraId="7BA8467B" w14:textId="77777777" w:rsidR="00066673" w:rsidRPr="00EA7E93" w:rsidRDefault="00066673" w:rsidP="00EA7E93">
      <w:pPr>
        <w:pStyle w:val="Prrafodelista"/>
        <w:jc w:val="both"/>
        <w:rPr>
          <w:sz w:val="24"/>
          <w:szCs w:val="24"/>
          <w:lang w:val="es-EC"/>
        </w:rPr>
      </w:pPr>
    </w:p>
    <w:p w14:paraId="7BA8467C" w14:textId="77777777" w:rsidR="00066673" w:rsidRPr="00EA7E93" w:rsidRDefault="00066673" w:rsidP="00EA7E93">
      <w:pPr>
        <w:pStyle w:val="Prrafodelista"/>
        <w:numPr>
          <w:ilvl w:val="2"/>
          <w:numId w:val="3"/>
        </w:numPr>
        <w:tabs>
          <w:tab w:val="left" w:pos="142"/>
        </w:tabs>
        <w:spacing w:after="0"/>
        <w:ind w:left="993" w:hanging="567"/>
        <w:jc w:val="both"/>
        <w:rPr>
          <w:sz w:val="24"/>
          <w:szCs w:val="24"/>
          <w:lang w:val="es-EC"/>
        </w:rPr>
      </w:pPr>
      <w:r w:rsidRPr="00EA7E93">
        <w:rPr>
          <w:sz w:val="24"/>
          <w:szCs w:val="24"/>
          <w:lang w:val="es-EC"/>
        </w:rPr>
        <w:t>Ingresar los datos requeridos, presionar Aceptar</w:t>
      </w:r>
    </w:p>
    <w:p w14:paraId="7BA8467D" w14:textId="77777777" w:rsidR="00066673" w:rsidRPr="00EA7E93" w:rsidRDefault="00066673" w:rsidP="00EA7E93">
      <w:pPr>
        <w:pStyle w:val="Prrafodelista"/>
        <w:tabs>
          <w:tab w:val="left" w:pos="142"/>
        </w:tabs>
        <w:spacing w:after="0"/>
        <w:ind w:left="993"/>
        <w:jc w:val="both"/>
        <w:rPr>
          <w:sz w:val="24"/>
          <w:szCs w:val="24"/>
          <w:lang w:val="es-EC"/>
        </w:rPr>
      </w:pPr>
      <w:r w:rsidRPr="00EA7E93">
        <w:rPr>
          <w:noProof/>
          <w:sz w:val="24"/>
          <w:szCs w:val="24"/>
          <w:lang w:val="es-EC" w:eastAsia="es-EC"/>
        </w:rPr>
        <w:drawing>
          <wp:inline distT="0" distB="0" distL="0" distR="0" wp14:anchorId="7BA8486E" wp14:editId="7BA8486F">
            <wp:extent cx="4362450" cy="1685925"/>
            <wp:effectExtent l="0" t="0" r="0" b="952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362450" cy="1685925"/>
                    </a:xfrm>
                    <a:prstGeom prst="rect">
                      <a:avLst/>
                    </a:prstGeom>
                  </pic:spPr>
                </pic:pic>
              </a:graphicData>
            </a:graphic>
          </wp:inline>
        </w:drawing>
      </w:r>
    </w:p>
    <w:p w14:paraId="7BA8467E" w14:textId="77777777" w:rsidR="00066673" w:rsidRPr="00EA7E93" w:rsidRDefault="00066673" w:rsidP="00EA7E93">
      <w:pPr>
        <w:pStyle w:val="Prrafodelista"/>
        <w:tabs>
          <w:tab w:val="left" w:pos="142"/>
        </w:tabs>
        <w:spacing w:after="0"/>
        <w:ind w:left="993"/>
        <w:jc w:val="both"/>
        <w:rPr>
          <w:sz w:val="24"/>
          <w:szCs w:val="24"/>
          <w:lang w:val="es-EC"/>
        </w:rPr>
      </w:pPr>
    </w:p>
    <w:p w14:paraId="7BA8467F" w14:textId="77777777" w:rsidR="00066673" w:rsidRPr="00EA7E93" w:rsidRDefault="00066673" w:rsidP="00EA7E93">
      <w:pPr>
        <w:pStyle w:val="Prrafodelista"/>
        <w:numPr>
          <w:ilvl w:val="2"/>
          <w:numId w:val="3"/>
        </w:numPr>
        <w:tabs>
          <w:tab w:val="left" w:pos="142"/>
        </w:tabs>
        <w:spacing w:after="0"/>
        <w:ind w:left="993" w:hanging="567"/>
        <w:jc w:val="both"/>
        <w:rPr>
          <w:sz w:val="24"/>
          <w:szCs w:val="24"/>
          <w:lang w:val="es-EC"/>
        </w:rPr>
      </w:pPr>
      <w:r w:rsidRPr="00EA7E93">
        <w:rPr>
          <w:sz w:val="24"/>
          <w:szCs w:val="24"/>
          <w:lang w:val="es-EC"/>
        </w:rPr>
        <w:t>Ingresar la nueva contraseña, presionar Aceptar</w:t>
      </w:r>
    </w:p>
    <w:p w14:paraId="7BA84680" w14:textId="77777777" w:rsidR="00066673" w:rsidRPr="00EA7E93" w:rsidRDefault="00066673" w:rsidP="00EA7E93">
      <w:pPr>
        <w:pStyle w:val="Prrafodelista"/>
        <w:tabs>
          <w:tab w:val="left" w:pos="142"/>
        </w:tabs>
        <w:spacing w:after="0"/>
        <w:ind w:left="993"/>
        <w:jc w:val="both"/>
        <w:rPr>
          <w:sz w:val="24"/>
          <w:szCs w:val="24"/>
          <w:lang w:val="es-EC"/>
        </w:rPr>
      </w:pPr>
      <w:r w:rsidRPr="00EA7E93">
        <w:rPr>
          <w:noProof/>
          <w:sz w:val="24"/>
          <w:szCs w:val="24"/>
          <w:lang w:val="es-EC" w:eastAsia="es-EC"/>
        </w:rPr>
        <w:drawing>
          <wp:inline distT="0" distB="0" distL="0" distR="0" wp14:anchorId="7BA84870" wp14:editId="7BA84871">
            <wp:extent cx="5505450" cy="156210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505450" cy="1562100"/>
                    </a:xfrm>
                    <a:prstGeom prst="rect">
                      <a:avLst/>
                    </a:prstGeom>
                  </pic:spPr>
                </pic:pic>
              </a:graphicData>
            </a:graphic>
          </wp:inline>
        </w:drawing>
      </w:r>
    </w:p>
    <w:p w14:paraId="7BA84681" w14:textId="77777777" w:rsidR="00066673" w:rsidRPr="00EA7E93" w:rsidRDefault="00066673" w:rsidP="00EA7E93">
      <w:pPr>
        <w:pStyle w:val="Prrafodelista"/>
        <w:tabs>
          <w:tab w:val="left" w:pos="142"/>
        </w:tabs>
        <w:spacing w:after="0"/>
        <w:ind w:left="993"/>
        <w:jc w:val="both"/>
        <w:rPr>
          <w:sz w:val="24"/>
          <w:szCs w:val="24"/>
          <w:lang w:val="es-EC"/>
        </w:rPr>
      </w:pPr>
    </w:p>
    <w:p w14:paraId="7BA84682" w14:textId="77777777" w:rsidR="00066673" w:rsidRPr="00EA7E93" w:rsidRDefault="00066673" w:rsidP="00EA7E93">
      <w:pPr>
        <w:pStyle w:val="Prrafodelista"/>
        <w:numPr>
          <w:ilvl w:val="2"/>
          <w:numId w:val="3"/>
        </w:numPr>
        <w:tabs>
          <w:tab w:val="left" w:pos="142"/>
        </w:tabs>
        <w:spacing w:after="0"/>
        <w:ind w:left="993" w:hanging="567"/>
        <w:jc w:val="both"/>
        <w:rPr>
          <w:sz w:val="24"/>
          <w:szCs w:val="24"/>
          <w:lang w:val="es-EC"/>
        </w:rPr>
      </w:pPr>
      <w:r w:rsidRPr="00EA7E93">
        <w:rPr>
          <w:sz w:val="24"/>
          <w:szCs w:val="24"/>
          <w:lang w:val="es-EC"/>
        </w:rPr>
        <w:t>Presionar Convertir</w:t>
      </w:r>
      <w:r w:rsidR="00D30C78" w:rsidRPr="00EA7E93">
        <w:rPr>
          <w:sz w:val="24"/>
          <w:szCs w:val="24"/>
          <w:lang w:val="es-EC"/>
        </w:rPr>
        <w:t xml:space="preserve"> usuario</w:t>
      </w:r>
    </w:p>
    <w:p w14:paraId="7BA84683" w14:textId="77777777" w:rsidR="00066673" w:rsidRPr="00EA7E93" w:rsidRDefault="00066673" w:rsidP="00EA7E93">
      <w:pPr>
        <w:pStyle w:val="Prrafodelista"/>
        <w:tabs>
          <w:tab w:val="left" w:pos="142"/>
        </w:tabs>
        <w:spacing w:after="0"/>
        <w:ind w:left="993"/>
        <w:jc w:val="both"/>
        <w:rPr>
          <w:sz w:val="24"/>
          <w:szCs w:val="24"/>
          <w:lang w:val="es-EC"/>
        </w:rPr>
      </w:pPr>
      <w:r w:rsidRPr="00EA7E93">
        <w:rPr>
          <w:noProof/>
          <w:sz w:val="24"/>
          <w:szCs w:val="24"/>
          <w:lang w:val="es-EC" w:eastAsia="es-EC"/>
        </w:rPr>
        <w:drawing>
          <wp:inline distT="0" distB="0" distL="0" distR="0" wp14:anchorId="7BA84872" wp14:editId="7BA84873">
            <wp:extent cx="3743851" cy="1716832"/>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4"/>
                    <a:srcRect l="40100" t="22452" r="16722" b="42380"/>
                    <a:stretch/>
                  </pic:blipFill>
                  <pic:spPr bwMode="auto">
                    <a:xfrm>
                      <a:off x="0" y="0"/>
                      <a:ext cx="3746812" cy="1718190"/>
                    </a:xfrm>
                    <a:prstGeom prst="rect">
                      <a:avLst/>
                    </a:prstGeom>
                    <a:ln>
                      <a:noFill/>
                    </a:ln>
                    <a:extLst>
                      <a:ext uri="{53640926-AAD7-44D8-BBD7-CCE9431645EC}">
                        <a14:shadowObscured xmlns:a14="http://schemas.microsoft.com/office/drawing/2010/main"/>
                      </a:ext>
                    </a:extLst>
                  </pic:spPr>
                </pic:pic>
              </a:graphicData>
            </a:graphic>
          </wp:inline>
        </w:drawing>
      </w:r>
    </w:p>
    <w:p w14:paraId="7BA84684" w14:textId="77777777" w:rsidR="00D30C78" w:rsidRPr="00EA7E93" w:rsidRDefault="00D30C78" w:rsidP="00EA7E93">
      <w:pPr>
        <w:pStyle w:val="Prrafodelista"/>
        <w:tabs>
          <w:tab w:val="left" w:pos="142"/>
        </w:tabs>
        <w:spacing w:after="0"/>
        <w:ind w:left="993"/>
        <w:jc w:val="both"/>
        <w:rPr>
          <w:sz w:val="24"/>
          <w:szCs w:val="24"/>
          <w:lang w:val="es-EC"/>
        </w:rPr>
      </w:pPr>
    </w:p>
    <w:p w14:paraId="7BA84685" w14:textId="77777777" w:rsidR="00D30C78" w:rsidRPr="00EA7E93" w:rsidRDefault="00D30C78" w:rsidP="00EA7E93">
      <w:pPr>
        <w:pStyle w:val="Prrafodelista"/>
        <w:numPr>
          <w:ilvl w:val="2"/>
          <w:numId w:val="3"/>
        </w:numPr>
        <w:tabs>
          <w:tab w:val="left" w:pos="142"/>
        </w:tabs>
        <w:spacing w:after="0"/>
        <w:ind w:left="993" w:hanging="567"/>
        <w:jc w:val="both"/>
        <w:rPr>
          <w:sz w:val="24"/>
          <w:szCs w:val="24"/>
          <w:lang w:val="es-EC"/>
        </w:rPr>
      </w:pPr>
      <w:r w:rsidRPr="00EA7E93">
        <w:rPr>
          <w:sz w:val="24"/>
          <w:szCs w:val="24"/>
          <w:lang w:val="es-EC"/>
        </w:rPr>
        <w:t>Ingresar los datos requeridos, presionar Aceptar</w:t>
      </w:r>
    </w:p>
    <w:p w14:paraId="7BA84686" w14:textId="77777777" w:rsidR="00D30C78" w:rsidRPr="00EA7E93" w:rsidRDefault="00D30C78" w:rsidP="00EA7E93">
      <w:pPr>
        <w:pStyle w:val="Prrafodelista"/>
        <w:tabs>
          <w:tab w:val="left" w:pos="142"/>
        </w:tabs>
        <w:spacing w:after="0"/>
        <w:ind w:left="993"/>
        <w:jc w:val="both"/>
        <w:rPr>
          <w:sz w:val="24"/>
          <w:szCs w:val="24"/>
          <w:lang w:val="es-EC"/>
        </w:rPr>
      </w:pPr>
      <w:r w:rsidRPr="00EA7E93">
        <w:rPr>
          <w:noProof/>
          <w:sz w:val="24"/>
          <w:szCs w:val="24"/>
          <w:lang w:val="es-EC" w:eastAsia="es-EC"/>
        </w:rPr>
        <w:drawing>
          <wp:inline distT="0" distB="0" distL="0" distR="0" wp14:anchorId="7BA84874" wp14:editId="7BA84875">
            <wp:extent cx="4362450" cy="1685925"/>
            <wp:effectExtent l="0" t="0" r="0"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362450" cy="1685925"/>
                    </a:xfrm>
                    <a:prstGeom prst="rect">
                      <a:avLst/>
                    </a:prstGeom>
                  </pic:spPr>
                </pic:pic>
              </a:graphicData>
            </a:graphic>
          </wp:inline>
        </w:drawing>
      </w:r>
    </w:p>
    <w:p w14:paraId="7BA84687" w14:textId="77777777" w:rsidR="00D30C78" w:rsidRPr="00EA7E93" w:rsidRDefault="00D30C78" w:rsidP="00EA7E93">
      <w:pPr>
        <w:pStyle w:val="Prrafodelista"/>
        <w:tabs>
          <w:tab w:val="left" w:pos="142"/>
        </w:tabs>
        <w:spacing w:after="0"/>
        <w:ind w:left="993"/>
        <w:jc w:val="both"/>
        <w:rPr>
          <w:sz w:val="24"/>
          <w:szCs w:val="24"/>
          <w:lang w:val="es-EC"/>
        </w:rPr>
      </w:pPr>
    </w:p>
    <w:p w14:paraId="7BA84688" w14:textId="77777777" w:rsidR="00D30C78" w:rsidRPr="00EA7E93" w:rsidRDefault="00D30C78" w:rsidP="00EA7E93">
      <w:pPr>
        <w:pStyle w:val="Prrafodelista"/>
        <w:numPr>
          <w:ilvl w:val="2"/>
          <w:numId w:val="3"/>
        </w:numPr>
        <w:tabs>
          <w:tab w:val="left" w:pos="142"/>
        </w:tabs>
        <w:spacing w:after="0"/>
        <w:ind w:left="993" w:hanging="567"/>
        <w:jc w:val="both"/>
        <w:rPr>
          <w:sz w:val="24"/>
          <w:szCs w:val="24"/>
          <w:lang w:val="es-EC"/>
        </w:rPr>
      </w:pPr>
      <w:r w:rsidRPr="00EA7E93">
        <w:rPr>
          <w:sz w:val="24"/>
          <w:szCs w:val="24"/>
          <w:lang w:val="es-EC"/>
        </w:rPr>
        <w:t>Presionar Aceptar</w:t>
      </w:r>
    </w:p>
    <w:p w14:paraId="7BA84689" w14:textId="77777777" w:rsidR="00066673" w:rsidRPr="00EA7E93" w:rsidRDefault="00D30C78" w:rsidP="00EA7E93">
      <w:pPr>
        <w:pStyle w:val="Prrafodelista"/>
        <w:tabs>
          <w:tab w:val="left" w:pos="142"/>
        </w:tabs>
        <w:spacing w:after="0"/>
        <w:ind w:left="993"/>
        <w:jc w:val="both"/>
        <w:rPr>
          <w:sz w:val="24"/>
          <w:szCs w:val="24"/>
          <w:lang w:val="es-EC"/>
        </w:rPr>
      </w:pPr>
      <w:r w:rsidRPr="00EA7E93">
        <w:rPr>
          <w:noProof/>
          <w:sz w:val="24"/>
          <w:szCs w:val="24"/>
          <w:lang w:val="es-EC" w:eastAsia="es-EC"/>
        </w:rPr>
        <w:drawing>
          <wp:inline distT="0" distB="0" distL="0" distR="0" wp14:anchorId="7BA84876" wp14:editId="7BA84877">
            <wp:extent cx="2905125" cy="1209675"/>
            <wp:effectExtent l="0" t="0" r="9525" b="952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2905125" cy="1209675"/>
                    </a:xfrm>
                    <a:prstGeom prst="rect">
                      <a:avLst/>
                    </a:prstGeom>
                  </pic:spPr>
                </pic:pic>
              </a:graphicData>
            </a:graphic>
          </wp:inline>
        </w:drawing>
      </w:r>
    </w:p>
    <w:p w14:paraId="7BA8468A" w14:textId="77777777" w:rsidR="00B13726" w:rsidRPr="00EA7E93" w:rsidRDefault="00B13726" w:rsidP="00EA7E93">
      <w:pPr>
        <w:pStyle w:val="Prrafodelista"/>
        <w:tabs>
          <w:tab w:val="left" w:pos="142"/>
        </w:tabs>
        <w:spacing w:after="0"/>
        <w:ind w:left="993"/>
        <w:jc w:val="both"/>
        <w:rPr>
          <w:sz w:val="24"/>
          <w:szCs w:val="24"/>
          <w:lang w:val="es-EC"/>
        </w:rPr>
      </w:pPr>
    </w:p>
    <w:p w14:paraId="7BA8468B" w14:textId="77777777" w:rsidR="00B13726" w:rsidRPr="00EA7E93" w:rsidRDefault="00B13726" w:rsidP="00EA7E93">
      <w:pPr>
        <w:pStyle w:val="Prrafodelista"/>
        <w:numPr>
          <w:ilvl w:val="2"/>
          <w:numId w:val="3"/>
        </w:numPr>
        <w:tabs>
          <w:tab w:val="left" w:pos="142"/>
        </w:tabs>
        <w:spacing w:after="0"/>
        <w:ind w:left="993" w:hanging="567"/>
        <w:jc w:val="both"/>
        <w:rPr>
          <w:sz w:val="24"/>
          <w:szCs w:val="24"/>
        </w:rPr>
      </w:pPr>
      <w:r w:rsidRPr="00EA7E93">
        <w:rPr>
          <w:sz w:val="24"/>
          <w:szCs w:val="24"/>
        </w:rPr>
        <w:t>Ejecutar la sesión ttdba0520m000</w:t>
      </w:r>
    </w:p>
    <w:p w14:paraId="7BA8468C" w14:textId="77777777" w:rsidR="00B13726" w:rsidRPr="00EA7E93" w:rsidRDefault="00B13726" w:rsidP="00EA7E93">
      <w:pPr>
        <w:tabs>
          <w:tab w:val="left" w:pos="142"/>
        </w:tabs>
        <w:spacing w:after="0"/>
        <w:ind w:left="426"/>
        <w:jc w:val="both"/>
        <w:rPr>
          <w:sz w:val="24"/>
          <w:szCs w:val="24"/>
        </w:rPr>
      </w:pPr>
      <w:r w:rsidRPr="00EA7E93">
        <w:rPr>
          <w:noProof/>
          <w:sz w:val="24"/>
          <w:szCs w:val="24"/>
          <w:lang w:val="es-EC" w:eastAsia="es-EC"/>
        </w:rPr>
        <w:drawing>
          <wp:inline distT="0" distB="0" distL="0" distR="0" wp14:anchorId="7BA84878" wp14:editId="7BA84879">
            <wp:extent cx="5612130" cy="2995295"/>
            <wp:effectExtent l="0" t="0" r="762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612130" cy="2995295"/>
                    </a:xfrm>
                    <a:prstGeom prst="rect">
                      <a:avLst/>
                    </a:prstGeom>
                  </pic:spPr>
                </pic:pic>
              </a:graphicData>
            </a:graphic>
          </wp:inline>
        </w:drawing>
      </w:r>
    </w:p>
    <w:p w14:paraId="7BA8468D" w14:textId="77777777" w:rsidR="00B13726" w:rsidRPr="00EA7E93" w:rsidRDefault="00B13726" w:rsidP="00EA7E93">
      <w:pPr>
        <w:pStyle w:val="Prrafodelista"/>
        <w:widowControl w:val="0"/>
        <w:autoSpaceDE w:val="0"/>
        <w:autoSpaceDN w:val="0"/>
        <w:adjustRightInd w:val="0"/>
        <w:spacing w:after="0"/>
        <w:jc w:val="both"/>
        <w:rPr>
          <w:rFonts w:cs="Calibri"/>
          <w:sz w:val="24"/>
          <w:szCs w:val="24"/>
          <w:lang w:val="es"/>
        </w:rPr>
      </w:pPr>
    </w:p>
    <w:p w14:paraId="7BA8468E" w14:textId="77777777" w:rsidR="00B13726" w:rsidRPr="00EA7E93" w:rsidRDefault="00B13726" w:rsidP="00EA7E93">
      <w:pPr>
        <w:pStyle w:val="Prrafodelista"/>
        <w:numPr>
          <w:ilvl w:val="2"/>
          <w:numId w:val="3"/>
        </w:numPr>
        <w:tabs>
          <w:tab w:val="left" w:pos="142"/>
        </w:tabs>
        <w:spacing w:after="0"/>
        <w:ind w:left="993" w:hanging="567"/>
        <w:jc w:val="both"/>
        <w:rPr>
          <w:sz w:val="24"/>
          <w:szCs w:val="24"/>
        </w:rPr>
      </w:pPr>
      <w:r w:rsidRPr="00EA7E93">
        <w:rPr>
          <w:sz w:val="24"/>
          <w:szCs w:val="24"/>
        </w:rPr>
        <w:t>Seleccionar el grupo de base de datos requerido</w:t>
      </w:r>
    </w:p>
    <w:p w14:paraId="7BA8468F" w14:textId="77777777" w:rsidR="00B13726" w:rsidRPr="00EA7E93" w:rsidRDefault="00B13726" w:rsidP="00EA7E93">
      <w:pPr>
        <w:tabs>
          <w:tab w:val="left" w:pos="142"/>
        </w:tabs>
        <w:spacing w:after="0"/>
        <w:ind w:left="426"/>
        <w:jc w:val="both"/>
        <w:rPr>
          <w:sz w:val="24"/>
          <w:szCs w:val="24"/>
        </w:rPr>
      </w:pPr>
      <w:r w:rsidRPr="00EA7E93">
        <w:rPr>
          <w:noProof/>
          <w:sz w:val="24"/>
          <w:szCs w:val="24"/>
          <w:lang w:val="es-EC" w:eastAsia="es-EC"/>
        </w:rPr>
        <w:drawing>
          <wp:inline distT="0" distB="0" distL="0" distR="0" wp14:anchorId="7BA8487A" wp14:editId="7BA8487B">
            <wp:extent cx="5612130" cy="3832860"/>
            <wp:effectExtent l="0" t="0" r="762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612130" cy="3832860"/>
                    </a:xfrm>
                    <a:prstGeom prst="rect">
                      <a:avLst/>
                    </a:prstGeom>
                  </pic:spPr>
                </pic:pic>
              </a:graphicData>
            </a:graphic>
          </wp:inline>
        </w:drawing>
      </w:r>
    </w:p>
    <w:p w14:paraId="7BA84690" w14:textId="77777777" w:rsidR="00B13726" w:rsidRPr="00EA7E93" w:rsidRDefault="00B13726" w:rsidP="00EA7E93">
      <w:pPr>
        <w:pStyle w:val="Prrafodelista"/>
        <w:tabs>
          <w:tab w:val="left" w:pos="142"/>
        </w:tabs>
        <w:spacing w:after="0"/>
        <w:ind w:left="993"/>
        <w:jc w:val="both"/>
        <w:rPr>
          <w:sz w:val="24"/>
          <w:szCs w:val="24"/>
        </w:rPr>
      </w:pPr>
    </w:p>
    <w:p w14:paraId="7BA84691" w14:textId="77777777" w:rsidR="00B13726" w:rsidRPr="00EA7E93" w:rsidRDefault="00B13726" w:rsidP="00EA7E93">
      <w:pPr>
        <w:pStyle w:val="Prrafodelista"/>
        <w:numPr>
          <w:ilvl w:val="2"/>
          <w:numId w:val="3"/>
        </w:numPr>
        <w:tabs>
          <w:tab w:val="left" w:pos="142"/>
        </w:tabs>
        <w:spacing w:after="0"/>
        <w:ind w:left="993" w:hanging="567"/>
        <w:jc w:val="both"/>
        <w:rPr>
          <w:sz w:val="24"/>
          <w:szCs w:val="24"/>
          <w:lang w:val="es-EC"/>
        </w:rPr>
      </w:pPr>
      <w:r w:rsidRPr="00EA7E93">
        <w:rPr>
          <w:sz w:val="24"/>
          <w:szCs w:val="24"/>
          <w:lang w:val="es-EC"/>
        </w:rPr>
        <w:t>Dar doble clic, presionar el botón cambiar contraseña</w:t>
      </w:r>
    </w:p>
    <w:p w14:paraId="7BA84692" w14:textId="77777777" w:rsidR="00B13726" w:rsidRPr="00EA7E93" w:rsidRDefault="00B13726" w:rsidP="00EA7E93">
      <w:pPr>
        <w:pStyle w:val="Prrafodelista"/>
        <w:tabs>
          <w:tab w:val="left" w:pos="142"/>
        </w:tabs>
        <w:spacing w:after="0"/>
        <w:ind w:left="993"/>
        <w:jc w:val="both"/>
        <w:rPr>
          <w:sz w:val="24"/>
          <w:szCs w:val="24"/>
          <w:lang w:val="es-EC"/>
        </w:rPr>
      </w:pPr>
      <w:r w:rsidRPr="00EA7E93">
        <w:rPr>
          <w:noProof/>
          <w:sz w:val="24"/>
          <w:szCs w:val="24"/>
          <w:lang w:val="es-EC" w:eastAsia="es-EC"/>
        </w:rPr>
        <w:drawing>
          <wp:inline distT="0" distB="0" distL="0" distR="0" wp14:anchorId="7BA8487C" wp14:editId="7BA8487D">
            <wp:extent cx="5524500" cy="231457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524500" cy="2314575"/>
                    </a:xfrm>
                    <a:prstGeom prst="rect">
                      <a:avLst/>
                    </a:prstGeom>
                  </pic:spPr>
                </pic:pic>
              </a:graphicData>
            </a:graphic>
          </wp:inline>
        </w:drawing>
      </w:r>
    </w:p>
    <w:p w14:paraId="7BA84693" w14:textId="77777777" w:rsidR="00B13726" w:rsidRPr="00EA7E93" w:rsidRDefault="00B13726" w:rsidP="00EA7E93">
      <w:pPr>
        <w:pStyle w:val="Prrafodelista"/>
        <w:tabs>
          <w:tab w:val="left" w:pos="142"/>
        </w:tabs>
        <w:spacing w:after="0"/>
        <w:ind w:left="993"/>
        <w:jc w:val="both"/>
        <w:rPr>
          <w:sz w:val="24"/>
          <w:szCs w:val="24"/>
          <w:lang w:val="es-EC"/>
        </w:rPr>
      </w:pPr>
    </w:p>
    <w:p w14:paraId="7BA84694" w14:textId="77777777" w:rsidR="00B13726" w:rsidRPr="00EA7E93" w:rsidRDefault="00B13726" w:rsidP="00EA7E93">
      <w:pPr>
        <w:pStyle w:val="Prrafodelista"/>
        <w:numPr>
          <w:ilvl w:val="2"/>
          <w:numId w:val="3"/>
        </w:numPr>
        <w:tabs>
          <w:tab w:val="left" w:pos="142"/>
        </w:tabs>
        <w:spacing w:after="0"/>
        <w:ind w:left="993" w:hanging="567"/>
        <w:jc w:val="both"/>
        <w:rPr>
          <w:sz w:val="24"/>
          <w:szCs w:val="24"/>
          <w:lang w:val="es-EC"/>
        </w:rPr>
      </w:pPr>
      <w:r w:rsidRPr="00EA7E93">
        <w:rPr>
          <w:sz w:val="24"/>
          <w:szCs w:val="24"/>
          <w:lang w:val="es-EC"/>
        </w:rPr>
        <w:t>Presionar Sí</w:t>
      </w:r>
    </w:p>
    <w:p w14:paraId="7BA84695" w14:textId="77777777" w:rsidR="00B13726" w:rsidRPr="00EA7E93" w:rsidRDefault="00B13726" w:rsidP="00EA7E93">
      <w:pPr>
        <w:pStyle w:val="Prrafodelista"/>
        <w:tabs>
          <w:tab w:val="left" w:pos="142"/>
        </w:tabs>
        <w:spacing w:after="0"/>
        <w:ind w:left="993"/>
        <w:jc w:val="both"/>
        <w:rPr>
          <w:sz w:val="24"/>
          <w:szCs w:val="24"/>
          <w:lang w:val="es-EC"/>
        </w:rPr>
      </w:pPr>
      <w:r w:rsidRPr="00EA7E93">
        <w:rPr>
          <w:noProof/>
          <w:sz w:val="24"/>
          <w:szCs w:val="24"/>
          <w:lang w:val="es-EC" w:eastAsia="es-EC"/>
        </w:rPr>
        <w:drawing>
          <wp:inline distT="0" distB="0" distL="0" distR="0" wp14:anchorId="7BA8487E" wp14:editId="7BA8487F">
            <wp:extent cx="3867150" cy="1209675"/>
            <wp:effectExtent l="0" t="0" r="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867150" cy="1209675"/>
                    </a:xfrm>
                    <a:prstGeom prst="rect">
                      <a:avLst/>
                    </a:prstGeom>
                  </pic:spPr>
                </pic:pic>
              </a:graphicData>
            </a:graphic>
          </wp:inline>
        </w:drawing>
      </w:r>
    </w:p>
    <w:p w14:paraId="7BA84696" w14:textId="77777777" w:rsidR="00B13726" w:rsidRPr="00EA7E93" w:rsidRDefault="00B13726" w:rsidP="00EA7E93">
      <w:pPr>
        <w:pStyle w:val="Prrafodelista"/>
        <w:jc w:val="both"/>
        <w:rPr>
          <w:sz w:val="24"/>
          <w:szCs w:val="24"/>
          <w:lang w:val="es-EC"/>
        </w:rPr>
      </w:pPr>
    </w:p>
    <w:p w14:paraId="7BA84697" w14:textId="77777777" w:rsidR="00B13726" w:rsidRPr="00EA7E93" w:rsidRDefault="00B13726" w:rsidP="00EA7E93">
      <w:pPr>
        <w:pStyle w:val="Prrafodelista"/>
        <w:numPr>
          <w:ilvl w:val="2"/>
          <w:numId w:val="3"/>
        </w:numPr>
        <w:tabs>
          <w:tab w:val="left" w:pos="142"/>
        </w:tabs>
        <w:spacing w:after="0"/>
        <w:ind w:left="993" w:hanging="567"/>
        <w:jc w:val="both"/>
        <w:rPr>
          <w:sz w:val="24"/>
          <w:szCs w:val="24"/>
          <w:lang w:val="es-EC"/>
        </w:rPr>
      </w:pPr>
      <w:r w:rsidRPr="00EA7E93">
        <w:rPr>
          <w:sz w:val="24"/>
          <w:szCs w:val="24"/>
          <w:lang w:val="es-EC"/>
        </w:rPr>
        <w:t>Ingresar los datos requeridos, presionar Aceptar</w:t>
      </w:r>
    </w:p>
    <w:p w14:paraId="7BA84698" w14:textId="77777777" w:rsidR="00B13726" w:rsidRPr="00EA7E93" w:rsidRDefault="00B13726" w:rsidP="00EA7E93">
      <w:pPr>
        <w:pStyle w:val="Prrafodelista"/>
        <w:tabs>
          <w:tab w:val="left" w:pos="142"/>
        </w:tabs>
        <w:spacing w:after="0"/>
        <w:ind w:left="993"/>
        <w:jc w:val="both"/>
        <w:rPr>
          <w:sz w:val="24"/>
          <w:szCs w:val="24"/>
          <w:lang w:val="es-EC"/>
        </w:rPr>
      </w:pPr>
      <w:r w:rsidRPr="00EA7E93">
        <w:rPr>
          <w:noProof/>
          <w:sz w:val="24"/>
          <w:szCs w:val="24"/>
          <w:lang w:val="es-EC" w:eastAsia="es-EC"/>
        </w:rPr>
        <w:drawing>
          <wp:inline distT="0" distB="0" distL="0" distR="0" wp14:anchorId="7BA84880" wp14:editId="7BA84881">
            <wp:extent cx="4362450" cy="168592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362450" cy="1685925"/>
                    </a:xfrm>
                    <a:prstGeom prst="rect">
                      <a:avLst/>
                    </a:prstGeom>
                  </pic:spPr>
                </pic:pic>
              </a:graphicData>
            </a:graphic>
          </wp:inline>
        </w:drawing>
      </w:r>
    </w:p>
    <w:p w14:paraId="7BA84699" w14:textId="77777777" w:rsidR="00B13726" w:rsidRPr="00EA7E93" w:rsidRDefault="00B13726" w:rsidP="00EA7E93">
      <w:pPr>
        <w:pStyle w:val="Prrafodelista"/>
        <w:tabs>
          <w:tab w:val="left" w:pos="142"/>
        </w:tabs>
        <w:spacing w:after="0"/>
        <w:ind w:left="993"/>
        <w:jc w:val="both"/>
        <w:rPr>
          <w:sz w:val="24"/>
          <w:szCs w:val="24"/>
          <w:lang w:val="es-EC"/>
        </w:rPr>
      </w:pPr>
    </w:p>
    <w:p w14:paraId="7BA8469A" w14:textId="77777777" w:rsidR="00B13726" w:rsidRPr="00EA7E93" w:rsidRDefault="00B13726" w:rsidP="00EA7E93">
      <w:pPr>
        <w:pStyle w:val="Prrafodelista"/>
        <w:numPr>
          <w:ilvl w:val="2"/>
          <w:numId w:val="3"/>
        </w:numPr>
        <w:tabs>
          <w:tab w:val="left" w:pos="142"/>
        </w:tabs>
        <w:spacing w:after="0"/>
        <w:ind w:left="993" w:hanging="567"/>
        <w:jc w:val="both"/>
        <w:rPr>
          <w:sz w:val="24"/>
          <w:szCs w:val="24"/>
          <w:lang w:val="es-EC"/>
        </w:rPr>
      </w:pPr>
      <w:r w:rsidRPr="00EA7E93">
        <w:rPr>
          <w:sz w:val="24"/>
          <w:szCs w:val="24"/>
          <w:lang w:val="es-EC"/>
        </w:rPr>
        <w:t>Ingresar la nueva contraseña, presionar Aceptar</w:t>
      </w:r>
    </w:p>
    <w:p w14:paraId="7BA8469B" w14:textId="77777777" w:rsidR="00B13726" w:rsidRPr="00EA7E93" w:rsidRDefault="00B13726" w:rsidP="00EA7E93">
      <w:pPr>
        <w:pStyle w:val="Prrafodelista"/>
        <w:tabs>
          <w:tab w:val="left" w:pos="142"/>
        </w:tabs>
        <w:spacing w:after="0"/>
        <w:ind w:left="993"/>
        <w:jc w:val="both"/>
        <w:rPr>
          <w:sz w:val="24"/>
          <w:szCs w:val="24"/>
          <w:lang w:val="es-EC"/>
        </w:rPr>
      </w:pPr>
      <w:r w:rsidRPr="00EA7E93">
        <w:rPr>
          <w:noProof/>
          <w:sz w:val="24"/>
          <w:szCs w:val="24"/>
          <w:lang w:val="es-EC" w:eastAsia="es-EC"/>
        </w:rPr>
        <w:drawing>
          <wp:inline distT="0" distB="0" distL="0" distR="0" wp14:anchorId="7BA84882" wp14:editId="7BA84883">
            <wp:extent cx="5505450" cy="15621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505450" cy="1562100"/>
                    </a:xfrm>
                    <a:prstGeom prst="rect">
                      <a:avLst/>
                    </a:prstGeom>
                  </pic:spPr>
                </pic:pic>
              </a:graphicData>
            </a:graphic>
          </wp:inline>
        </w:drawing>
      </w:r>
    </w:p>
    <w:p w14:paraId="7BA8469C" w14:textId="77777777" w:rsidR="00B13726" w:rsidRPr="00EA7E93" w:rsidRDefault="00B13726" w:rsidP="00EA7E93">
      <w:pPr>
        <w:pStyle w:val="Prrafodelista"/>
        <w:numPr>
          <w:ilvl w:val="2"/>
          <w:numId w:val="3"/>
        </w:numPr>
        <w:tabs>
          <w:tab w:val="left" w:pos="142"/>
        </w:tabs>
        <w:spacing w:after="0"/>
        <w:ind w:left="993" w:hanging="567"/>
        <w:jc w:val="both"/>
        <w:rPr>
          <w:sz w:val="24"/>
          <w:szCs w:val="24"/>
          <w:lang w:val="es-EC"/>
        </w:rPr>
      </w:pPr>
      <w:r w:rsidRPr="00EA7E93">
        <w:rPr>
          <w:sz w:val="24"/>
          <w:szCs w:val="24"/>
          <w:lang w:val="es-EC"/>
        </w:rPr>
        <w:t>Salir a sesión de listado de grupos de bases de datos, en el registro seleccionado ir a específico y presionar Crear y Convertir a ejecutable</w:t>
      </w:r>
    </w:p>
    <w:p w14:paraId="7BA8469D" w14:textId="77777777" w:rsidR="00B13726" w:rsidRPr="00EA7E93" w:rsidRDefault="0002499A" w:rsidP="00EA7E93">
      <w:pPr>
        <w:pStyle w:val="Prrafodelista"/>
        <w:tabs>
          <w:tab w:val="left" w:pos="142"/>
        </w:tabs>
        <w:spacing w:after="0"/>
        <w:ind w:left="993"/>
        <w:jc w:val="both"/>
        <w:rPr>
          <w:sz w:val="24"/>
          <w:szCs w:val="24"/>
          <w:lang w:val="es-EC"/>
        </w:rPr>
      </w:pPr>
      <w:r w:rsidRPr="00EA7E93">
        <w:rPr>
          <w:noProof/>
          <w:sz w:val="24"/>
          <w:szCs w:val="24"/>
          <w:lang w:val="es-EC" w:eastAsia="es-EC"/>
        </w:rPr>
        <w:drawing>
          <wp:inline distT="0" distB="0" distL="0" distR="0" wp14:anchorId="7BA84884" wp14:editId="7BA84885">
            <wp:extent cx="4056926" cy="2771218"/>
            <wp:effectExtent l="0" t="0" r="127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0"/>
                    <a:srcRect l="29904" t="15568" r="21940" b="26007"/>
                    <a:stretch/>
                  </pic:blipFill>
                  <pic:spPr bwMode="auto">
                    <a:xfrm>
                      <a:off x="0" y="0"/>
                      <a:ext cx="4068730" cy="2779281"/>
                    </a:xfrm>
                    <a:prstGeom prst="rect">
                      <a:avLst/>
                    </a:prstGeom>
                    <a:ln>
                      <a:noFill/>
                    </a:ln>
                    <a:extLst>
                      <a:ext uri="{53640926-AAD7-44D8-BBD7-CCE9431645EC}">
                        <a14:shadowObscured xmlns:a14="http://schemas.microsoft.com/office/drawing/2010/main"/>
                      </a:ext>
                    </a:extLst>
                  </pic:spPr>
                </pic:pic>
              </a:graphicData>
            </a:graphic>
          </wp:inline>
        </w:drawing>
      </w:r>
    </w:p>
    <w:p w14:paraId="7BA8469E" w14:textId="77777777" w:rsidR="0002499A" w:rsidRPr="00EA7E93" w:rsidRDefault="0002499A" w:rsidP="00EA7E93">
      <w:pPr>
        <w:pStyle w:val="Prrafodelista"/>
        <w:tabs>
          <w:tab w:val="left" w:pos="142"/>
        </w:tabs>
        <w:spacing w:after="0"/>
        <w:ind w:left="993"/>
        <w:jc w:val="both"/>
        <w:rPr>
          <w:sz w:val="24"/>
          <w:szCs w:val="24"/>
          <w:lang w:val="es-EC"/>
        </w:rPr>
      </w:pPr>
    </w:p>
    <w:p w14:paraId="7BA8469F" w14:textId="77777777" w:rsidR="00B13726" w:rsidRPr="00EA7E93" w:rsidRDefault="00B13726" w:rsidP="00EA7E93">
      <w:pPr>
        <w:pStyle w:val="Prrafodelista"/>
        <w:numPr>
          <w:ilvl w:val="2"/>
          <w:numId w:val="3"/>
        </w:numPr>
        <w:tabs>
          <w:tab w:val="left" w:pos="142"/>
        </w:tabs>
        <w:spacing w:after="0"/>
        <w:ind w:left="993" w:hanging="567"/>
        <w:jc w:val="both"/>
        <w:rPr>
          <w:sz w:val="24"/>
          <w:szCs w:val="24"/>
          <w:lang w:val="es-EC"/>
        </w:rPr>
      </w:pPr>
      <w:r w:rsidRPr="00EA7E93">
        <w:rPr>
          <w:sz w:val="24"/>
          <w:szCs w:val="24"/>
          <w:lang w:val="es-EC"/>
        </w:rPr>
        <w:t>Ingresar los datos requeridos, presionar Aceptar</w:t>
      </w:r>
    </w:p>
    <w:p w14:paraId="7BA846A0" w14:textId="77777777" w:rsidR="00B13726" w:rsidRPr="00EA7E93" w:rsidRDefault="00B13726" w:rsidP="00EA7E93">
      <w:pPr>
        <w:pStyle w:val="Prrafodelista"/>
        <w:tabs>
          <w:tab w:val="left" w:pos="142"/>
        </w:tabs>
        <w:spacing w:after="0"/>
        <w:ind w:left="993"/>
        <w:jc w:val="both"/>
        <w:rPr>
          <w:sz w:val="24"/>
          <w:szCs w:val="24"/>
          <w:lang w:val="es-EC"/>
        </w:rPr>
      </w:pPr>
      <w:r w:rsidRPr="00EA7E93">
        <w:rPr>
          <w:noProof/>
          <w:sz w:val="24"/>
          <w:szCs w:val="24"/>
          <w:lang w:val="es-EC" w:eastAsia="es-EC"/>
        </w:rPr>
        <w:drawing>
          <wp:inline distT="0" distB="0" distL="0" distR="0" wp14:anchorId="7BA84886" wp14:editId="7BA84887">
            <wp:extent cx="4362450" cy="168592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362450" cy="1685925"/>
                    </a:xfrm>
                    <a:prstGeom prst="rect">
                      <a:avLst/>
                    </a:prstGeom>
                  </pic:spPr>
                </pic:pic>
              </a:graphicData>
            </a:graphic>
          </wp:inline>
        </w:drawing>
      </w:r>
    </w:p>
    <w:p w14:paraId="7BA846A1" w14:textId="77777777" w:rsidR="00B13726" w:rsidRPr="00EA7E93" w:rsidRDefault="00B13726" w:rsidP="00EA7E93">
      <w:pPr>
        <w:pStyle w:val="Prrafodelista"/>
        <w:tabs>
          <w:tab w:val="left" w:pos="142"/>
        </w:tabs>
        <w:spacing w:after="0"/>
        <w:ind w:left="993"/>
        <w:jc w:val="both"/>
        <w:rPr>
          <w:sz w:val="24"/>
          <w:szCs w:val="24"/>
          <w:lang w:val="es-EC"/>
        </w:rPr>
      </w:pPr>
    </w:p>
    <w:p w14:paraId="7BA846A2" w14:textId="77777777" w:rsidR="00B13726" w:rsidRPr="00EA7E93" w:rsidRDefault="00B13726" w:rsidP="00EA7E93">
      <w:pPr>
        <w:pStyle w:val="Prrafodelista"/>
        <w:numPr>
          <w:ilvl w:val="2"/>
          <w:numId w:val="3"/>
        </w:numPr>
        <w:tabs>
          <w:tab w:val="left" w:pos="142"/>
        </w:tabs>
        <w:spacing w:after="0"/>
        <w:ind w:left="993" w:hanging="567"/>
        <w:jc w:val="both"/>
        <w:rPr>
          <w:sz w:val="24"/>
          <w:szCs w:val="24"/>
          <w:lang w:val="es-EC"/>
        </w:rPr>
      </w:pPr>
      <w:r w:rsidRPr="00EA7E93">
        <w:rPr>
          <w:sz w:val="24"/>
          <w:szCs w:val="24"/>
          <w:lang w:val="es-EC"/>
        </w:rPr>
        <w:t>Presionar Aceptar</w:t>
      </w:r>
    </w:p>
    <w:p w14:paraId="7BA846A3" w14:textId="77777777" w:rsidR="00B13726" w:rsidRPr="00EA7E93" w:rsidRDefault="0002499A" w:rsidP="00EA7E93">
      <w:pPr>
        <w:pStyle w:val="Prrafodelista"/>
        <w:tabs>
          <w:tab w:val="left" w:pos="142"/>
        </w:tabs>
        <w:spacing w:after="0"/>
        <w:ind w:left="993"/>
        <w:jc w:val="both"/>
        <w:rPr>
          <w:sz w:val="24"/>
          <w:szCs w:val="24"/>
          <w:lang w:val="es-EC"/>
        </w:rPr>
      </w:pPr>
      <w:r w:rsidRPr="00EA7E93">
        <w:rPr>
          <w:noProof/>
          <w:sz w:val="24"/>
          <w:szCs w:val="24"/>
          <w:lang w:val="es-EC" w:eastAsia="es-EC"/>
        </w:rPr>
        <w:drawing>
          <wp:inline distT="0" distB="0" distL="0" distR="0" wp14:anchorId="7BA84888" wp14:editId="7BA84889">
            <wp:extent cx="2895600" cy="1209675"/>
            <wp:effectExtent l="0" t="0" r="0" b="952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2895600" cy="1209675"/>
                    </a:xfrm>
                    <a:prstGeom prst="rect">
                      <a:avLst/>
                    </a:prstGeom>
                  </pic:spPr>
                </pic:pic>
              </a:graphicData>
            </a:graphic>
          </wp:inline>
        </w:drawing>
      </w:r>
    </w:p>
    <w:p w14:paraId="7BA846A4" w14:textId="77777777" w:rsidR="0002499A" w:rsidRPr="00EA7E93" w:rsidRDefault="0002499A" w:rsidP="00EA7E93">
      <w:pPr>
        <w:pStyle w:val="Prrafodelista"/>
        <w:tabs>
          <w:tab w:val="left" w:pos="142"/>
        </w:tabs>
        <w:spacing w:after="0"/>
        <w:ind w:left="993"/>
        <w:jc w:val="both"/>
        <w:rPr>
          <w:sz w:val="24"/>
          <w:szCs w:val="24"/>
          <w:lang w:val="es-EC"/>
        </w:rPr>
      </w:pPr>
    </w:p>
    <w:p w14:paraId="7BA846A5" w14:textId="77777777" w:rsidR="0002499A" w:rsidRPr="00EA7E93" w:rsidRDefault="0002499A" w:rsidP="00EA7E93">
      <w:pPr>
        <w:pStyle w:val="Prrafodelista"/>
        <w:numPr>
          <w:ilvl w:val="2"/>
          <w:numId w:val="3"/>
        </w:numPr>
        <w:tabs>
          <w:tab w:val="left" w:pos="142"/>
        </w:tabs>
        <w:spacing w:after="0"/>
        <w:ind w:left="993" w:hanging="567"/>
        <w:jc w:val="both"/>
        <w:rPr>
          <w:sz w:val="24"/>
          <w:szCs w:val="24"/>
          <w:lang w:val="es-EC"/>
        </w:rPr>
      </w:pPr>
      <w:r w:rsidRPr="00EA7E93">
        <w:rPr>
          <w:sz w:val="24"/>
          <w:szCs w:val="24"/>
          <w:lang w:val="es-EC"/>
        </w:rPr>
        <w:t>Ir a específico y presionar Transferir archivo de grupos</w:t>
      </w:r>
    </w:p>
    <w:p w14:paraId="7BA846A6" w14:textId="77777777" w:rsidR="0002499A" w:rsidRPr="00EA7E93" w:rsidRDefault="0002499A" w:rsidP="00EA7E93">
      <w:pPr>
        <w:pStyle w:val="Prrafodelista"/>
        <w:tabs>
          <w:tab w:val="left" w:pos="142"/>
        </w:tabs>
        <w:spacing w:after="0"/>
        <w:ind w:left="993"/>
        <w:jc w:val="both"/>
        <w:rPr>
          <w:sz w:val="24"/>
          <w:szCs w:val="24"/>
          <w:lang w:val="es-EC"/>
        </w:rPr>
      </w:pPr>
      <w:r w:rsidRPr="00EA7E93">
        <w:rPr>
          <w:noProof/>
          <w:sz w:val="24"/>
          <w:szCs w:val="24"/>
          <w:lang w:val="es-EC" w:eastAsia="es-EC"/>
        </w:rPr>
        <w:drawing>
          <wp:inline distT="0" distB="0" distL="0" distR="0" wp14:anchorId="7BA8488A" wp14:editId="7BA8488B">
            <wp:extent cx="4242816" cy="2905408"/>
            <wp:effectExtent l="0" t="0" r="571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2"/>
                    <a:srcRect l="22555" t="6715" r="29465" b="34930"/>
                    <a:stretch/>
                  </pic:blipFill>
                  <pic:spPr bwMode="auto">
                    <a:xfrm>
                      <a:off x="0" y="0"/>
                      <a:ext cx="4246568" cy="2907977"/>
                    </a:xfrm>
                    <a:prstGeom prst="rect">
                      <a:avLst/>
                    </a:prstGeom>
                    <a:ln>
                      <a:noFill/>
                    </a:ln>
                    <a:extLst>
                      <a:ext uri="{53640926-AAD7-44D8-BBD7-CCE9431645EC}">
                        <a14:shadowObscured xmlns:a14="http://schemas.microsoft.com/office/drawing/2010/main"/>
                      </a:ext>
                    </a:extLst>
                  </pic:spPr>
                </pic:pic>
              </a:graphicData>
            </a:graphic>
          </wp:inline>
        </w:drawing>
      </w:r>
    </w:p>
    <w:p w14:paraId="7BA846A7" w14:textId="77777777" w:rsidR="0002499A" w:rsidRPr="00EA7E93" w:rsidRDefault="0002499A" w:rsidP="00EA7E93">
      <w:pPr>
        <w:pStyle w:val="Prrafodelista"/>
        <w:tabs>
          <w:tab w:val="left" w:pos="142"/>
        </w:tabs>
        <w:spacing w:after="0"/>
        <w:ind w:left="993"/>
        <w:jc w:val="both"/>
        <w:rPr>
          <w:sz w:val="24"/>
          <w:szCs w:val="24"/>
          <w:lang w:val="es-EC"/>
        </w:rPr>
      </w:pPr>
    </w:p>
    <w:p w14:paraId="7BA846A8" w14:textId="77777777" w:rsidR="0002499A" w:rsidRPr="00EA7E93" w:rsidRDefault="0002499A" w:rsidP="00EA7E93">
      <w:pPr>
        <w:pStyle w:val="Prrafodelista"/>
        <w:numPr>
          <w:ilvl w:val="2"/>
          <w:numId w:val="3"/>
        </w:numPr>
        <w:tabs>
          <w:tab w:val="left" w:pos="142"/>
        </w:tabs>
        <w:spacing w:after="0"/>
        <w:ind w:left="993" w:hanging="567"/>
        <w:jc w:val="both"/>
        <w:rPr>
          <w:sz w:val="24"/>
          <w:szCs w:val="24"/>
          <w:lang w:val="es-EC"/>
        </w:rPr>
      </w:pPr>
      <w:r w:rsidRPr="00EA7E93">
        <w:rPr>
          <w:sz w:val="24"/>
          <w:szCs w:val="24"/>
          <w:lang w:val="es-EC"/>
        </w:rPr>
        <w:t>Dar doble clic sobre el registro</w:t>
      </w:r>
    </w:p>
    <w:p w14:paraId="7BA846A9" w14:textId="77777777" w:rsidR="0002499A" w:rsidRPr="00EA7E93" w:rsidRDefault="0002499A" w:rsidP="00EA7E93">
      <w:pPr>
        <w:pStyle w:val="Prrafodelista"/>
        <w:tabs>
          <w:tab w:val="left" w:pos="142"/>
        </w:tabs>
        <w:spacing w:after="0"/>
        <w:ind w:left="993"/>
        <w:jc w:val="both"/>
        <w:rPr>
          <w:sz w:val="24"/>
          <w:szCs w:val="24"/>
          <w:lang w:val="es-EC"/>
        </w:rPr>
      </w:pPr>
      <w:r w:rsidRPr="00EA7E93">
        <w:rPr>
          <w:noProof/>
          <w:sz w:val="24"/>
          <w:szCs w:val="24"/>
          <w:lang w:val="es-EC" w:eastAsia="es-EC"/>
        </w:rPr>
        <w:drawing>
          <wp:inline distT="0" distB="0" distL="0" distR="0" wp14:anchorId="7BA8488C" wp14:editId="7BA8488D">
            <wp:extent cx="5612130" cy="2842260"/>
            <wp:effectExtent l="0" t="0" r="762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612130" cy="2842260"/>
                    </a:xfrm>
                    <a:prstGeom prst="rect">
                      <a:avLst/>
                    </a:prstGeom>
                  </pic:spPr>
                </pic:pic>
              </a:graphicData>
            </a:graphic>
          </wp:inline>
        </w:drawing>
      </w:r>
    </w:p>
    <w:p w14:paraId="7BA846AA" w14:textId="77777777" w:rsidR="0002499A" w:rsidRPr="00EA7E93" w:rsidRDefault="0002499A" w:rsidP="00EA7E93">
      <w:pPr>
        <w:pStyle w:val="Prrafodelista"/>
        <w:tabs>
          <w:tab w:val="left" w:pos="142"/>
        </w:tabs>
        <w:spacing w:after="0"/>
        <w:ind w:left="993"/>
        <w:jc w:val="both"/>
        <w:rPr>
          <w:sz w:val="24"/>
          <w:szCs w:val="24"/>
          <w:lang w:val="es-EC"/>
        </w:rPr>
      </w:pPr>
    </w:p>
    <w:p w14:paraId="7BA846AB" w14:textId="77777777" w:rsidR="0002499A" w:rsidRPr="00EA7E93" w:rsidRDefault="0002499A" w:rsidP="00EA7E93">
      <w:pPr>
        <w:pStyle w:val="Prrafodelista"/>
        <w:numPr>
          <w:ilvl w:val="2"/>
          <w:numId w:val="3"/>
        </w:numPr>
        <w:tabs>
          <w:tab w:val="left" w:pos="142"/>
        </w:tabs>
        <w:spacing w:after="0"/>
        <w:ind w:left="993" w:hanging="567"/>
        <w:jc w:val="both"/>
        <w:rPr>
          <w:sz w:val="24"/>
          <w:szCs w:val="24"/>
          <w:lang w:val="es-EC"/>
        </w:rPr>
      </w:pPr>
      <w:r w:rsidRPr="00EA7E93">
        <w:rPr>
          <w:sz w:val="24"/>
          <w:szCs w:val="24"/>
          <w:lang w:val="es-EC"/>
        </w:rPr>
        <w:t>Presionar Transferir</w:t>
      </w:r>
    </w:p>
    <w:p w14:paraId="7BA846AC" w14:textId="77777777" w:rsidR="0002499A" w:rsidRPr="00EA7E93" w:rsidRDefault="0002499A" w:rsidP="00EA7E93">
      <w:pPr>
        <w:pStyle w:val="Prrafodelista"/>
        <w:tabs>
          <w:tab w:val="left" w:pos="142"/>
        </w:tabs>
        <w:spacing w:after="0"/>
        <w:ind w:left="993"/>
        <w:jc w:val="both"/>
        <w:rPr>
          <w:sz w:val="24"/>
          <w:szCs w:val="24"/>
          <w:lang w:val="es-EC"/>
        </w:rPr>
      </w:pPr>
      <w:r w:rsidRPr="00EA7E93">
        <w:rPr>
          <w:noProof/>
          <w:sz w:val="24"/>
          <w:szCs w:val="24"/>
          <w:lang w:val="es-EC" w:eastAsia="es-EC"/>
        </w:rPr>
        <w:drawing>
          <wp:inline distT="0" distB="0" distL="0" distR="0" wp14:anchorId="7BA8488E" wp14:editId="7BA8488F">
            <wp:extent cx="4752975" cy="3000375"/>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752975" cy="3000375"/>
                    </a:xfrm>
                    <a:prstGeom prst="rect">
                      <a:avLst/>
                    </a:prstGeom>
                  </pic:spPr>
                </pic:pic>
              </a:graphicData>
            </a:graphic>
          </wp:inline>
        </w:drawing>
      </w:r>
    </w:p>
    <w:p w14:paraId="7BA846AD" w14:textId="77777777" w:rsidR="0002499A" w:rsidRPr="00EA7E93" w:rsidRDefault="0002499A" w:rsidP="00EA7E93">
      <w:pPr>
        <w:pStyle w:val="Prrafodelista"/>
        <w:tabs>
          <w:tab w:val="left" w:pos="142"/>
        </w:tabs>
        <w:spacing w:after="0"/>
        <w:ind w:left="993"/>
        <w:jc w:val="both"/>
        <w:rPr>
          <w:sz w:val="24"/>
          <w:szCs w:val="24"/>
          <w:lang w:val="es-EC"/>
        </w:rPr>
      </w:pPr>
    </w:p>
    <w:p w14:paraId="7BA846AE" w14:textId="77777777" w:rsidR="0002499A" w:rsidRPr="00EA7E93" w:rsidRDefault="0002499A" w:rsidP="00EA7E93">
      <w:pPr>
        <w:pStyle w:val="Prrafodelista"/>
        <w:numPr>
          <w:ilvl w:val="2"/>
          <w:numId w:val="3"/>
        </w:numPr>
        <w:tabs>
          <w:tab w:val="left" w:pos="142"/>
        </w:tabs>
        <w:spacing w:after="0"/>
        <w:ind w:left="993" w:hanging="567"/>
        <w:jc w:val="both"/>
        <w:rPr>
          <w:sz w:val="24"/>
          <w:szCs w:val="24"/>
          <w:lang w:val="es-EC"/>
        </w:rPr>
      </w:pPr>
      <w:r w:rsidRPr="00EA7E93">
        <w:rPr>
          <w:sz w:val="24"/>
          <w:szCs w:val="24"/>
          <w:lang w:val="es-EC"/>
        </w:rPr>
        <w:t>Presionar Aceptar</w:t>
      </w:r>
    </w:p>
    <w:p w14:paraId="7BA846AF" w14:textId="77777777" w:rsidR="0002499A" w:rsidRPr="00EA7E93" w:rsidRDefault="0002499A" w:rsidP="00EA7E93">
      <w:pPr>
        <w:pStyle w:val="Prrafodelista"/>
        <w:tabs>
          <w:tab w:val="left" w:pos="142"/>
        </w:tabs>
        <w:spacing w:after="0"/>
        <w:ind w:left="993"/>
        <w:jc w:val="both"/>
        <w:rPr>
          <w:sz w:val="24"/>
          <w:szCs w:val="24"/>
          <w:lang w:val="es-EC"/>
        </w:rPr>
      </w:pPr>
      <w:r w:rsidRPr="00EA7E93">
        <w:rPr>
          <w:noProof/>
          <w:sz w:val="24"/>
          <w:szCs w:val="24"/>
          <w:lang w:val="es-EC" w:eastAsia="es-EC"/>
        </w:rPr>
        <w:drawing>
          <wp:inline distT="0" distB="0" distL="0" distR="0" wp14:anchorId="7BA84890" wp14:editId="7BA84891">
            <wp:extent cx="5048250" cy="1209675"/>
            <wp:effectExtent l="0" t="0" r="0" b="952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048250" cy="1209675"/>
                    </a:xfrm>
                    <a:prstGeom prst="rect">
                      <a:avLst/>
                    </a:prstGeom>
                  </pic:spPr>
                </pic:pic>
              </a:graphicData>
            </a:graphic>
          </wp:inline>
        </w:drawing>
      </w:r>
    </w:p>
    <w:p w14:paraId="7BA846B0" w14:textId="77777777" w:rsidR="0002499A" w:rsidRPr="00EA7E93" w:rsidRDefault="0002499A" w:rsidP="00EA7E93">
      <w:pPr>
        <w:pStyle w:val="Prrafodelista"/>
        <w:tabs>
          <w:tab w:val="left" w:pos="142"/>
        </w:tabs>
        <w:spacing w:after="0"/>
        <w:ind w:left="993"/>
        <w:jc w:val="both"/>
        <w:rPr>
          <w:sz w:val="24"/>
          <w:szCs w:val="24"/>
          <w:lang w:val="es-EC"/>
        </w:rPr>
      </w:pPr>
    </w:p>
    <w:p w14:paraId="7BA846B1" w14:textId="77777777" w:rsidR="0002499A" w:rsidRPr="00EA7E93" w:rsidRDefault="0002499A" w:rsidP="00EA7E93">
      <w:pPr>
        <w:pStyle w:val="Prrafodelista"/>
        <w:tabs>
          <w:tab w:val="left" w:pos="142"/>
        </w:tabs>
        <w:spacing w:after="0"/>
        <w:ind w:left="993"/>
        <w:jc w:val="both"/>
        <w:rPr>
          <w:sz w:val="24"/>
          <w:szCs w:val="24"/>
          <w:lang w:val="es-EC"/>
        </w:rPr>
      </w:pPr>
    </w:p>
    <w:p w14:paraId="7BA846B2" w14:textId="77777777" w:rsidR="00B13726" w:rsidRPr="00EA7E93" w:rsidRDefault="00B13726" w:rsidP="00EA7E93">
      <w:pPr>
        <w:pStyle w:val="Prrafodelista"/>
        <w:tabs>
          <w:tab w:val="left" w:pos="142"/>
        </w:tabs>
        <w:spacing w:after="0"/>
        <w:ind w:left="993"/>
        <w:jc w:val="both"/>
        <w:rPr>
          <w:sz w:val="24"/>
          <w:szCs w:val="24"/>
          <w:lang w:val="es-EC"/>
        </w:rPr>
      </w:pPr>
    </w:p>
    <w:p w14:paraId="7BA846B3" w14:textId="77777777" w:rsidR="00123826" w:rsidRPr="00EA7E93" w:rsidRDefault="00123826" w:rsidP="00EA7E93">
      <w:pPr>
        <w:jc w:val="both"/>
        <w:rPr>
          <w:sz w:val="24"/>
          <w:szCs w:val="24"/>
        </w:rPr>
      </w:pPr>
    </w:p>
    <w:sectPr w:rsidR="00123826" w:rsidRPr="00EA7E93" w:rsidSect="001E50D6">
      <w:headerReference w:type="even" r:id="rId236"/>
      <w:headerReference w:type="default" r:id="rId237"/>
      <w:footerReference w:type="even" r:id="rId238"/>
      <w:footerReference w:type="default" r:id="rId239"/>
      <w:headerReference w:type="first" r:id="rId240"/>
      <w:footerReference w:type="first" r:id="rId241"/>
      <w:pgSz w:w="11907" w:h="16839" w:code="9"/>
      <w:pgMar w:top="2100" w:right="709" w:bottom="1259" w:left="992" w:header="720" w:footer="56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2225BC" w14:textId="77777777" w:rsidR="00AD0B41" w:rsidRDefault="00AD0B41" w:rsidP="00607DC0">
      <w:pPr>
        <w:spacing w:after="0" w:line="240" w:lineRule="auto"/>
      </w:pPr>
      <w:r>
        <w:separator/>
      </w:r>
    </w:p>
  </w:endnote>
  <w:endnote w:type="continuationSeparator" w:id="0">
    <w:p w14:paraId="5C234020" w14:textId="77777777" w:rsidR="00AD0B41" w:rsidRDefault="00AD0B41" w:rsidP="00607D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16ED2F" w14:textId="77777777" w:rsidR="003E4793" w:rsidRDefault="003E479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161"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0"/>
      <w:gridCol w:w="1701"/>
      <w:gridCol w:w="1599"/>
      <w:gridCol w:w="1377"/>
      <w:gridCol w:w="873"/>
      <w:gridCol w:w="1537"/>
      <w:gridCol w:w="1334"/>
    </w:tblGrid>
    <w:tr w:rsidR="00A01E4F" w:rsidRPr="00162B55" w14:paraId="7BA848AC" w14:textId="77777777" w:rsidTr="009F2C7F">
      <w:tc>
        <w:tcPr>
          <w:tcW w:w="1740" w:type="dxa"/>
        </w:tcPr>
        <w:p w14:paraId="7BA8489E" w14:textId="77777777" w:rsidR="00A01E4F" w:rsidRPr="00162B55" w:rsidRDefault="00A01E4F" w:rsidP="00A271F5">
          <w:pPr>
            <w:pStyle w:val="Piedepgina"/>
            <w:rPr>
              <w:rFonts w:ascii="Calibri" w:hAnsi="Calibri"/>
              <w:sz w:val="18"/>
              <w:lang w:val="es-ES_tradnl"/>
            </w:rPr>
          </w:pPr>
          <w:r w:rsidRPr="00162B55">
            <w:rPr>
              <w:rFonts w:ascii="Calibri" w:hAnsi="Calibri"/>
              <w:sz w:val="18"/>
              <w:lang w:val="es-ES_tradnl"/>
            </w:rPr>
            <w:t>Elaborado por:</w:t>
          </w:r>
        </w:p>
        <w:p w14:paraId="7BA8489F" w14:textId="12145563" w:rsidR="00A01E4F" w:rsidRPr="00EA7E93" w:rsidRDefault="002870E7" w:rsidP="00A271F5">
          <w:pPr>
            <w:pStyle w:val="Piedepgina"/>
            <w:rPr>
              <w:rFonts w:ascii="Calibri" w:hAnsi="Calibri"/>
              <w:color w:val="0000FF"/>
              <w:lang w:val="es-ES_tradnl"/>
            </w:rPr>
          </w:pPr>
          <w:ins w:id="196" w:author="Zambrano, Edwin" w:date="2020-05-06T13:32:00Z">
            <w:r>
              <w:rPr>
                <w:rFonts w:ascii="Calibri" w:hAnsi="Calibri"/>
                <w:color w:val="0000FF"/>
                <w:lang w:val="es-ES_tradnl"/>
              </w:rPr>
              <w:t>V. Álvarez</w:t>
            </w:r>
          </w:ins>
          <w:ins w:id="197" w:author="Maria Leon" w:date="2017-01-06T15:42:00Z">
            <w:del w:id="198" w:author="Zambrano, Edwin" w:date="2020-05-06T13:32:00Z">
              <w:r w:rsidR="00EA7E93" w:rsidDel="002870E7">
                <w:rPr>
                  <w:rFonts w:ascii="Calibri" w:hAnsi="Calibri"/>
                  <w:color w:val="0000FF"/>
                  <w:lang w:val="es-ES_tradnl"/>
                </w:rPr>
                <w:delText>F. Cerezo</w:delText>
              </w:r>
            </w:del>
          </w:ins>
        </w:p>
      </w:tc>
      <w:tc>
        <w:tcPr>
          <w:tcW w:w="1701" w:type="dxa"/>
        </w:tcPr>
        <w:p w14:paraId="7BA848A0" w14:textId="23AB66A7" w:rsidR="00A01E4F" w:rsidRPr="00162B55" w:rsidRDefault="002870E7" w:rsidP="00A271F5">
          <w:pPr>
            <w:pStyle w:val="Piedepgina"/>
            <w:rPr>
              <w:rFonts w:ascii="Calibri" w:hAnsi="Calibri"/>
              <w:sz w:val="18"/>
              <w:lang w:val="es-ES_tradnl"/>
            </w:rPr>
          </w:pPr>
          <w:ins w:id="199" w:author="Zambrano, Edwin" w:date="2020-05-06T13:32:00Z">
            <w:r>
              <w:rPr>
                <w:rFonts w:ascii="Calibri" w:hAnsi="Calibri"/>
                <w:sz w:val="18"/>
                <w:lang w:val="es-ES_tradnl"/>
              </w:rPr>
              <w:t>Revisado</w:t>
            </w:r>
          </w:ins>
          <w:del w:id="200" w:author="Zambrano, Edwin" w:date="2020-05-06T13:32:00Z">
            <w:r w:rsidR="00A01E4F" w:rsidRPr="00162B55" w:rsidDel="002870E7">
              <w:rPr>
                <w:rFonts w:ascii="Calibri" w:hAnsi="Calibri"/>
                <w:sz w:val="18"/>
                <w:lang w:val="es-ES_tradnl"/>
              </w:rPr>
              <w:delText>Aprobado</w:delText>
            </w:r>
          </w:del>
          <w:r w:rsidR="00A01E4F" w:rsidRPr="00162B55">
            <w:rPr>
              <w:rFonts w:ascii="Calibri" w:hAnsi="Calibri"/>
              <w:sz w:val="18"/>
              <w:lang w:val="es-ES_tradnl"/>
            </w:rPr>
            <w:t xml:space="preserve"> por:</w:t>
          </w:r>
        </w:p>
        <w:p w14:paraId="7BA848A1" w14:textId="5D3C046F" w:rsidR="00A01E4F" w:rsidRPr="00AE4156" w:rsidRDefault="00AE4156" w:rsidP="00AE4156">
          <w:pPr>
            <w:pStyle w:val="Piedepgina"/>
            <w:rPr>
              <w:rFonts w:ascii="Calibri" w:hAnsi="Calibri"/>
              <w:i/>
              <w:iCs/>
              <w:color w:val="0000CC"/>
              <w:lang w:val="es-ES_tradnl"/>
              <w:rPrChange w:id="201" w:author="Zambrano, Edwin" w:date="2020-05-09T01:22:00Z">
                <w:rPr>
                  <w:rFonts w:ascii="Calibri" w:hAnsi="Calibri"/>
                  <w:lang w:val="es-ES_tradnl"/>
                </w:rPr>
              </w:rPrChange>
            </w:rPr>
            <w:pPrChange w:id="202" w:author="Zambrano, Edwin" w:date="2020-05-09T01:22:00Z">
              <w:pPr>
                <w:pStyle w:val="Piedepgina"/>
              </w:pPr>
            </w:pPrChange>
          </w:pPr>
          <w:ins w:id="203" w:author="Zambrano, Edwin" w:date="2020-05-09T01:22:00Z">
            <w:r w:rsidRPr="00AE4156">
              <w:rPr>
                <w:rFonts w:ascii="Calibri" w:hAnsi="Calibri"/>
                <w:i/>
                <w:iCs/>
                <w:color w:val="0000CC"/>
                <w:lang w:val="es-ES_tradnl"/>
                <w:rPrChange w:id="204" w:author="Zambrano, Edwin" w:date="2020-05-09T01:22:00Z">
                  <w:rPr>
                    <w:rFonts w:ascii="Calibri" w:hAnsi="Calibri"/>
                    <w:lang w:val="es-ES_tradnl"/>
                  </w:rPr>
                </w:rPrChange>
              </w:rPr>
              <w:t xml:space="preserve">A. </w:t>
            </w:r>
          </w:ins>
          <w:ins w:id="205" w:author="Zambrano, Edwin" w:date="2020-05-06T13:32:00Z">
            <w:r w:rsidR="002870E7" w:rsidRPr="00AE4156">
              <w:rPr>
                <w:rFonts w:ascii="Calibri" w:hAnsi="Calibri"/>
                <w:i/>
                <w:iCs/>
                <w:color w:val="0000CC"/>
                <w:lang w:val="es-ES_tradnl"/>
                <w:rPrChange w:id="206" w:author="Zambrano, Edwin" w:date="2020-05-09T01:22:00Z">
                  <w:rPr>
                    <w:rFonts w:ascii="Calibri" w:hAnsi="Calibri"/>
                    <w:lang w:val="es-ES_tradnl"/>
                  </w:rPr>
                </w:rPrChange>
              </w:rPr>
              <w:t>Cacao</w:t>
            </w:r>
          </w:ins>
          <w:ins w:id="207" w:author="Maria Leon" w:date="2017-01-06T15:42:00Z">
            <w:del w:id="208" w:author="Zambrano, Edwin" w:date="2020-05-06T13:32:00Z">
              <w:r w:rsidR="00EA7E93" w:rsidRPr="00AE4156" w:rsidDel="002870E7">
                <w:rPr>
                  <w:rFonts w:ascii="Calibri" w:hAnsi="Calibri"/>
                  <w:i/>
                  <w:iCs/>
                  <w:color w:val="0000CC"/>
                  <w:lang w:val="es-ES_tradnl"/>
                  <w:rPrChange w:id="209" w:author="Zambrano, Edwin" w:date="2020-05-09T01:22:00Z">
                    <w:rPr>
                      <w:rFonts w:ascii="Calibri" w:hAnsi="Calibri"/>
                      <w:lang w:val="es-ES_tradnl"/>
                    </w:rPr>
                  </w:rPrChange>
                </w:rPr>
                <w:delText>FA</w:delText>
              </w:r>
            </w:del>
          </w:ins>
          <w:del w:id="210" w:author="Zambrano, Edwin" w:date="2020-05-06T13:32:00Z">
            <w:r w:rsidR="00A01E4F" w:rsidRPr="00AE4156" w:rsidDel="002870E7">
              <w:rPr>
                <w:rFonts w:ascii="Calibri" w:hAnsi="Calibri"/>
                <w:i/>
                <w:iCs/>
                <w:color w:val="0000CC"/>
                <w:lang w:val="es-ES_tradnl"/>
                <w:rPrChange w:id="211" w:author="Zambrano, Edwin" w:date="2020-05-09T01:22:00Z">
                  <w:rPr>
                    <w:rFonts w:ascii="Calibri" w:hAnsi="Calibri"/>
                    <w:lang w:val="es-ES_tradnl"/>
                  </w:rPr>
                </w:rPrChange>
              </w:rPr>
              <w:delText>F. Alarcón</w:delText>
            </w:r>
          </w:del>
        </w:p>
      </w:tc>
      <w:tc>
        <w:tcPr>
          <w:tcW w:w="1599" w:type="dxa"/>
        </w:tcPr>
        <w:p w14:paraId="7BA848A2" w14:textId="77777777" w:rsidR="00A01E4F" w:rsidRPr="00162B55" w:rsidRDefault="00A01E4F" w:rsidP="00A271F5">
          <w:pPr>
            <w:pStyle w:val="Piedepgina"/>
            <w:rPr>
              <w:rFonts w:ascii="Calibri" w:hAnsi="Calibri"/>
              <w:sz w:val="18"/>
              <w:lang w:val="es-ES_tradnl"/>
            </w:rPr>
          </w:pPr>
          <w:r w:rsidRPr="00162B55">
            <w:rPr>
              <w:rFonts w:ascii="Calibri" w:hAnsi="Calibri"/>
              <w:sz w:val="18"/>
              <w:lang w:val="es-ES_tradnl"/>
            </w:rPr>
            <w:t>Aprobado por:</w:t>
          </w:r>
        </w:p>
        <w:p w14:paraId="7BA848A3" w14:textId="040B3B3E" w:rsidR="00A01E4F" w:rsidRPr="00AE4156" w:rsidRDefault="00AE4156" w:rsidP="00AE4156">
          <w:pPr>
            <w:pStyle w:val="Piedepgina"/>
            <w:rPr>
              <w:rFonts w:ascii="Calibri" w:hAnsi="Calibri"/>
              <w:i/>
              <w:iCs/>
              <w:color w:val="0000FF"/>
              <w:lang w:val="es-ES_tradnl"/>
              <w:rPrChange w:id="212" w:author="Zambrano, Edwin" w:date="2020-05-09T01:22:00Z">
                <w:rPr>
                  <w:rFonts w:ascii="Calibri" w:hAnsi="Calibri"/>
                  <w:i/>
                  <w:color w:val="0000FF"/>
                  <w:lang w:val="es-ES_tradnl"/>
                </w:rPr>
              </w:rPrChange>
            </w:rPr>
            <w:pPrChange w:id="213" w:author="Zambrano, Edwin" w:date="2020-05-09T01:22:00Z">
              <w:pPr>
                <w:pStyle w:val="Piedepgina"/>
              </w:pPr>
            </w:pPrChange>
          </w:pPr>
          <w:ins w:id="214" w:author="Zambrano, Edwin" w:date="2020-05-09T01:22:00Z">
            <w:r w:rsidRPr="00AE4156">
              <w:rPr>
                <w:rFonts w:ascii="Calibri" w:hAnsi="Calibri"/>
                <w:i/>
                <w:iCs/>
                <w:color w:val="0000CC"/>
                <w:lang w:val="es-ES_tradnl"/>
                <w:rPrChange w:id="215" w:author="Zambrano, Edwin" w:date="2020-05-09T01:22:00Z">
                  <w:rPr>
                    <w:rFonts w:ascii="Calibri" w:hAnsi="Calibri"/>
                    <w:lang w:val="es-ES_tradnl"/>
                  </w:rPr>
                </w:rPrChange>
              </w:rPr>
              <w:t xml:space="preserve">B. </w:t>
            </w:r>
          </w:ins>
          <w:ins w:id="216" w:author="Zambrano, Edwin" w:date="2020-05-06T13:33:00Z">
            <w:r w:rsidR="002870E7" w:rsidRPr="00AE4156">
              <w:rPr>
                <w:rFonts w:ascii="Calibri" w:hAnsi="Calibri"/>
                <w:i/>
                <w:iCs/>
                <w:color w:val="0000CC"/>
                <w:lang w:val="es-ES_tradnl"/>
                <w:rPrChange w:id="217" w:author="Zambrano, Edwin" w:date="2020-05-09T01:22:00Z">
                  <w:rPr>
                    <w:rFonts w:ascii="Calibri" w:hAnsi="Calibri"/>
                    <w:lang w:val="es-ES_tradnl"/>
                  </w:rPr>
                </w:rPrChange>
              </w:rPr>
              <w:t>Knezevic</w:t>
            </w:r>
          </w:ins>
          <w:del w:id="218" w:author="Zambrano, Edwin" w:date="2020-05-06T13:33:00Z">
            <w:r w:rsidR="00A01E4F" w:rsidRPr="00AE4156" w:rsidDel="002870E7">
              <w:rPr>
                <w:rFonts w:ascii="Calibri" w:hAnsi="Calibri"/>
                <w:i/>
                <w:iCs/>
                <w:lang w:val="es-ES_tradnl"/>
                <w:rPrChange w:id="219" w:author="Zambrano, Edwin" w:date="2020-05-09T01:22:00Z">
                  <w:rPr>
                    <w:rFonts w:ascii="Calibri" w:hAnsi="Calibri"/>
                    <w:lang w:val="es-ES_tradnl"/>
                  </w:rPr>
                </w:rPrChange>
              </w:rPr>
              <w:delText>A. Heiner</w:delText>
            </w:r>
          </w:del>
          <w:ins w:id="220" w:author="Maria Leon" w:date="2017-01-06T15:42:00Z">
            <w:del w:id="221" w:author="Zambrano, Edwin" w:date="2020-05-06T13:33:00Z">
              <w:r w:rsidR="00EA7E93" w:rsidRPr="00AE4156" w:rsidDel="002870E7">
                <w:rPr>
                  <w:rFonts w:ascii="Calibri" w:hAnsi="Calibri"/>
                  <w:i/>
                  <w:iCs/>
                  <w:lang w:val="es-ES_tradnl"/>
                  <w:rPrChange w:id="222" w:author="Zambrano, Edwin" w:date="2020-05-09T01:22:00Z">
                    <w:rPr>
                      <w:rFonts w:ascii="Calibri" w:hAnsi="Calibri"/>
                      <w:lang w:val="es-ES_tradnl"/>
                    </w:rPr>
                  </w:rPrChange>
                </w:rPr>
                <w:delText>A</w:delText>
              </w:r>
            </w:del>
          </w:ins>
          <w:ins w:id="223" w:author="Ligia Freire" w:date="2017-01-10T15:52:00Z">
            <w:del w:id="224" w:author="Zambrano, Edwin" w:date="2020-05-06T13:33:00Z">
              <w:r w:rsidR="00973F99" w:rsidRPr="00AE4156" w:rsidDel="002870E7">
                <w:rPr>
                  <w:rFonts w:ascii="Calibri" w:hAnsi="Calibri"/>
                  <w:i/>
                  <w:iCs/>
                  <w:lang w:val="es-ES_tradnl"/>
                  <w:rPrChange w:id="225" w:author="Zambrano, Edwin" w:date="2020-05-09T01:22:00Z">
                    <w:rPr>
                      <w:rFonts w:ascii="Calibri" w:hAnsi="Calibri"/>
                      <w:lang w:val="es-ES_tradnl"/>
                    </w:rPr>
                  </w:rPrChange>
                </w:rPr>
                <w:delText xml:space="preserve">. </w:delText>
              </w:r>
            </w:del>
          </w:ins>
          <w:ins w:id="226" w:author="Maria Leon" w:date="2017-01-06T15:42:00Z">
            <w:del w:id="227" w:author="Zambrano, Edwin" w:date="2020-05-06T13:33:00Z">
              <w:r w:rsidR="00EA7E93" w:rsidRPr="00AE4156" w:rsidDel="002870E7">
                <w:rPr>
                  <w:rFonts w:ascii="Calibri" w:hAnsi="Calibri"/>
                  <w:i/>
                  <w:iCs/>
                  <w:lang w:val="es-ES_tradnl"/>
                  <w:rPrChange w:id="228" w:author="Zambrano, Edwin" w:date="2020-05-09T01:22:00Z">
                    <w:rPr>
                      <w:rFonts w:ascii="Calibri" w:hAnsi="Calibri"/>
                      <w:lang w:val="es-ES_tradnl"/>
                    </w:rPr>
                  </w:rPrChange>
                </w:rPr>
                <w:delText>H</w:delText>
              </w:r>
            </w:del>
          </w:ins>
          <w:ins w:id="229" w:author="Maria Leon" w:date="2017-01-06T15:56:00Z">
            <w:del w:id="230" w:author="Zambrano, Edwin" w:date="2020-05-06T13:33:00Z">
              <w:r w:rsidR="008B04E6" w:rsidRPr="00AE4156" w:rsidDel="002870E7">
                <w:rPr>
                  <w:rFonts w:ascii="Calibri" w:hAnsi="Calibri"/>
                  <w:i/>
                  <w:iCs/>
                  <w:lang w:val="es-ES_tradnl"/>
                  <w:rPrChange w:id="231" w:author="Zambrano, Edwin" w:date="2020-05-09T01:22:00Z">
                    <w:rPr>
                      <w:rFonts w:ascii="Calibri" w:hAnsi="Calibri"/>
                      <w:lang w:val="es-ES_tradnl"/>
                    </w:rPr>
                  </w:rPrChange>
                </w:rPr>
                <w:delText>einert</w:delText>
              </w:r>
            </w:del>
          </w:ins>
          <w:del w:id="232" w:author="Zambrano, Edwin" w:date="2020-05-06T13:33:00Z">
            <w:r w:rsidR="00A01E4F" w:rsidRPr="00AE4156" w:rsidDel="002870E7">
              <w:rPr>
                <w:rFonts w:ascii="Calibri" w:hAnsi="Calibri"/>
                <w:i/>
                <w:iCs/>
                <w:lang w:val="es-ES_tradnl"/>
                <w:rPrChange w:id="233" w:author="Zambrano, Edwin" w:date="2020-05-09T01:22:00Z">
                  <w:rPr>
                    <w:rFonts w:ascii="Calibri" w:hAnsi="Calibri"/>
                    <w:lang w:val="es-ES_tradnl"/>
                  </w:rPr>
                </w:rPrChange>
              </w:rPr>
              <w:delText>t</w:delText>
            </w:r>
          </w:del>
        </w:p>
      </w:tc>
      <w:tc>
        <w:tcPr>
          <w:tcW w:w="1377" w:type="dxa"/>
        </w:tcPr>
        <w:p w14:paraId="7BA848A4" w14:textId="77777777" w:rsidR="00A01E4F" w:rsidRPr="00162B55" w:rsidRDefault="00A01E4F" w:rsidP="00A271F5">
          <w:pPr>
            <w:pStyle w:val="Piedepgina"/>
            <w:rPr>
              <w:rFonts w:ascii="Calibri" w:hAnsi="Calibri"/>
              <w:sz w:val="18"/>
              <w:lang w:val="es-ES_tradnl"/>
            </w:rPr>
          </w:pPr>
          <w:r w:rsidRPr="00162B55">
            <w:rPr>
              <w:rFonts w:ascii="Calibri" w:hAnsi="Calibri"/>
              <w:sz w:val="18"/>
              <w:lang w:val="es-ES_tradnl"/>
            </w:rPr>
            <w:t>Fecha:</w:t>
          </w:r>
        </w:p>
        <w:p w14:paraId="7BA848A5" w14:textId="1D5EEDFD" w:rsidR="00A01E4F" w:rsidRPr="00AE4156" w:rsidRDefault="00C7357B" w:rsidP="00A271F5">
          <w:pPr>
            <w:pStyle w:val="Piedepgina"/>
            <w:rPr>
              <w:rFonts w:ascii="Calibri" w:hAnsi="Calibri"/>
              <w:i/>
              <w:iCs/>
              <w:lang w:val="es-ES_tradnl"/>
              <w:rPrChange w:id="234" w:author="Zambrano, Edwin" w:date="2020-05-09T01:23:00Z">
                <w:rPr>
                  <w:rFonts w:ascii="Calibri" w:hAnsi="Calibri"/>
                  <w:lang w:val="es-ES_tradnl"/>
                </w:rPr>
              </w:rPrChange>
            </w:rPr>
          </w:pPr>
          <w:ins w:id="235" w:author="Zambrano, Edwin" w:date="2020-05-06T13:33:00Z">
            <w:r w:rsidRPr="00AE4156">
              <w:rPr>
                <w:rFonts w:ascii="Calibri" w:hAnsi="Calibri"/>
                <w:i/>
                <w:iCs/>
                <w:color w:val="0000CC"/>
                <w:lang w:val="es-ES_tradnl"/>
                <w:rPrChange w:id="236" w:author="Zambrano, Edwin" w:date="2020-05-09T01:23:00Z">
                  <w:rPr>
                    <w:rFonts w:ascii="Calibri" w:hAnsi="Calibri"/>
                    <w:lang w:val="es-ES_tradnl"/>
                  </w:rPr>
                </w:rPrChange>
              </w:rPr>
              <w:t>Abr 06/2020</w:t>
            </w:r>
          </w:ins>
          <w:del w:id="237" w:author="Zambrano, Edwin" w:date="2020-05-06T13:33:00Z">
            <w:r w:rsidR="00A76E5E" w:rsidRPr="00AE4156" w:rsidDel="00C7357B">
              <w:rPr>
                <w:rFonts w:ascii="Calibri" w:hAnsi="Calibri"/>
                <w:i/>
                <w:iCs/>
                <w:lang w:val="es-ES_tradnl"/>
                <w:rPrChange w:id="238" w:author="Zambrano, Edwin" w:date="2020-05-09T01:23:00Z">
                  <w:rPr>
                    <w:rFonts w:ascii="Calibri" w:hAnsi="Calibri"/>
                    <w:lang w:val="es-ES_tradnl"/>
                  </w:rPr>
                </w:rPrChange>
              </w:rPr>
              <w:delText>May05</w:delText>
            </w:r>
            <w:r w:rsidR="00A01E4F" w:rsidRPr="00AE4156" w:rsidDel="00C7357B">
              <w:rPr>
                <w:rFonts w:ascii="Calibri" w:hAnsi="Calibri"/>
                <w:i/>
                <w:iCs/>
                <w:lang w:val="es-ES_tradnl"/>
                <w:rPrChange w:id="239" w:author="Zambrano, Edwin" w:date="2020-05-09T01:23:00Z">
                  <w:rPr>
                    <w:rFonts w:ascii="Calibri" w:hAnsi="Calibri"/>
                    <w:lang w:val="es-ES_tradnl"/>
                  </w:rPr>
                </w:rPrChange>
              </w:rPr>
              <w:delText>/2016</w:delText>
            </w:r>
          </w:del>
        </w:p>
      </w:tc>
      <w:tc>
        <w:tcPr>
          <w:tcW w:w="873" w:type="dxa"/>
        </w:tcPr>
        <w:p w14:paraId="7BA848A6" w14:textId="77777777" w:rsidR="00A01E4F" w:rsidRPr="00162B55" w:rsidRDefault="00A01E4F" w:rsidP="00A271F5">
          <w:pPr>
            <w:pStyle w:val="Piedepgina"/>
            <w:rPr>
              <w:rFonts w:ascii="Calibri" w:hAnsi="Calibri"/>
              <w:sz w:val="18"/>
              <w:lang w:val="es-ES_tradnl"/>
            </w:rPr>
          </w:pPr>
          <w:r w:rsidRPr="00162B55">
            <w:rPr>
              <w:rFonts w:ascii="Calibri" w:hAnsi="Calibri"/>
              <w:sz w:val="18"/>
              <w:lang w:val="es-ES_tradnl"/>
            </w:rPr>
            <w:t>Versión:</w:t>
          </w:r>
        </w:p>
        <w:p w14:paraId="7BA848A7" w14:textId="137F53A0" w:rsidR="00A01E4F" w:rsidRPr="00AE4156" w:rsidRDefault="00A76E5E">
          <w:pPr>
            <w:pStyle w:val="Piedepgina"/>
            <w:jc w:val="center"/>
            <w:rPr>
              <w:rFonts w:ascii="Calibri" w:hAnsi="Calibri"/>
              <w:i/>
              <w:iCs/>
              <w:lang w:val="es-ES_tradnl"/>
              <w:rPrChange w:id="240" w:author="Zambrano, Edwin" w:date="2020-05-09T01:23:00Z">
                <w:rPr>
                  <w:rFonts w:ascii="Calibri" w:hAnsi="Calibri"/>
                  <w:lang w:val="es-ES_tradnl"/>
                </w:rPr>
              </w:rPrChange>
            </w:rPr>
            <w:pPrChange w:id="241" w:author="Maria Leon" w:date="2017-01-06T15:42:00Z">
              <w:pPr>
                <w:pStyle w:val="Piedepgina"/>
              </w:pPr>
            </w:pPrChange>
          </w:pPr>
          <w:r w:rsidRPr="00AE4156">
            <w:rPr>
              <w:rFonts w:ascii="Calibri" w:hAnsi="Calibri"/>
              <w:i/>
              <w:iCs/>
              <w:color w:val="0000CC"/>
              <w:lang w:val="es-ES_tradnl"/>
              <w:rPrChange w:id="242" w:author="Zambrano, Edwin" w:date="2020-05-09T01:23:00Z">
                <w:rPr>
                  <w:rFonts w:ascii="Calibri" w:hAnsi="Calibri"/>
                  <w:lang w:val="es-ES_tradnl"/>
                </w:rPr>
              </w:rPrChange>
            </w:rPr>
            <w:t>3.</w:t>
          </w:r>
          <w:ins w:id="243" w:author="Zambrano, Edwin" w:date="2020-05-06T13:33:00Z">
            <w:r w:rsidR="002870E7" w:rsidRPr="00AE4156">
              <w:rPr>
                <w:rFonts w:ascii="Calibri" w:hAnsi="Calibri"/>
                <w:i/>
                <w:iCs/>
                <w:color w:val="0000CC"/>
                <w:lang w:val="es-ES_tradnl"/>
                <w:rPrChange w:id="244" w:author="Zambrano, Edwin" w:date="2020-05-09T01:23:00Z">
                  <w:rPr>
                    <w:rFonts w:ascii="Calibri" w:hAnsi="Calibri"/>
                    <w:lang w:val="es-ES_tradnl"/>
                  </w:rPr>
                </w:rPrChange>
              </w:rPr>
              <w:t>3</w:t>
            </w:r>
          </w:ins>
          <w:del w:id="245" w:author="Zambrano, Edwin" w:date="2020-05-06T13:33:00Z">
            <w:r w:rsidRPr="00AE4156" w:rsidDel="002870E7">
              <w:rPr>
                <w:rFonts w:ascii="Calibri" w:hAnsi="Calibri"/>
                <w:i/>
                <w:iCs/>
                <w:lang w:val="es-ES_tradnl"/>
                <w:rPrChange w:id="246" w:author="Zambrano, Edwin" w:date="2020-05-09T01:23:00Z">
                  <w:rPr>
                    <w:rFonts w:ascii="Calibri" w:hAnsi="Calibri"/>
                    <w:lang w:val="es-ES_tradnl"/>
                  </w:rPr>
                </w:rPrChange>
              </w:rPr>
              <w:delText>2</w:delText>
            </w:r>
          </w:del>
        </w:p>
      </w:tc>
      <w:tc>
        <w:tcPr>
          <w:tcW w:w="1537" w:type="dxa"/>
        </w:tcPr>
        <w:p w14:paraId="7BA848A8" w14:textId="77777777" w:rsidR="00A01E4F" w:rsidRPr="00162B55" w:rsidRDefault="00A01E4F" w:rsidP="00A271F5">
          <w:pPr>
            <w:pStyle w:val="Piedepgina"/>
            <w:rPr>
              <w:rFonts w:ascii="Calibri" w:hAnsi="Calibri"/>
              <w:sz w:val="18"/>
              <w:lang w:val="es-ES_tradnl"/>
            </w:rPr>
          </w:pPr>
          <w:r w:rsidRPr="00162B55">
            <w:rPr>
              <w:rFonts w:ascii="Calibri" w:hAnsi="Calibri"/>
              <w:sz w:val="18"/>
              <w:lang w:val="es-ES_tradnl"/>
            </w:rPr>
            <w:t>Documento:</w:t>
          </w:r>
        </w:p>
        <w:p w14:paraId="7BA848A9" w14:textId="77777777" w:rsidR="00A01E4F" w:rsidRPr="00162B55" w:rsidRDefault="00A01E4F">
          <w:pPr>
            <w:pStyle w:val="Piedepgina"/>
            <w:jc w:val="center"/>
            <w:rPr>
              <w:rFonts w:ascii="Calibri" w:hAnsi="Calibri"/>
              <w:lang w:val="es-ES_tradnl"/>
            </w:rPr>
            <w:pPrChange w:id="247" w:author="Maria Leon" w:date="2017-01-06T15:42:00Z">
              <w:pPr>
                <w:pStyle w:val="Piedepgina"/>
              </w:pPr>
            </w:pPrChange>
          </w:pPr>
          <w:r w:rsidRPr="00162B55">
            <w:rPr>
              <w:rFonts w:ascii="Calibri" w:hAnsi="Calibri"/>
              <w:lang w:val="es-ES_tradnl"/>
            </w:rPr>
            <w:t>IT-630-52</w:t>
          </w:r>
        </w:p>
      </w:tc>
      <w:tc>
        <w:tcPr>
          <w:tcW w:w="1334" w:type="dxa"/>
        </w:tcPr>
        <w:p w14:paraId="7BA848AA" w14:textId="77777777" w:rsidR="00A01E4F" w:rsidRPr="00162B55" w:rsidRDefault="00A01E4F" w:rsidP="00A271F5">
          <w:pPr>
            <w:pStyle w:val="Piedepgina"/>
            <w:rPr>
              <w:rFonts w:ascii="Calibri" w:hAnsi="Calibri"/>
              <w:sz w:val="18"/>
              <w:lang w:val="es-ES_tradnl"/>
            </w:rPr>
          </w:pPr>
          <w:r w:rsidRPr="00162B55">
            <w:rPr>
              <w:rFonts w:ascii="Calibri" w:hAnsi="Calibri"/>
              <w:sz w:val="18"/>
              <w:lang w:val="es-ES_tradnl"/>
            </w:rPr>
            <w:t>Página:</w:t>
          </w:r>
        </w:p>
        <w:p w14:paraId="7BA848AB" w14:textId="77777777" w:rsidR="00A01E4F" w:rsidRPr="00162B55" w:rsidRDefault="00A01E4F" w:rsidP="009F2C7F">
          <w:pPr>
            <w:pStyle w:val="Piedepgina"/>
            <w:jc w:val="center"/>
            <w:rPr>
              <w:rFonts w:ascii="Calibri" w:hAnsi="Calibri"/>
              <w:sz w:val="18"/>
              <w:lang w:val="es-ES_tradnl"/>
            </w:rPr>
          </w:pPr>
          <w:r w:rsidRPr="00162B55">
            <w:rPr>
              <w:rStyle w:val="Nmerodepgina"/>
              <w:rFonts w:ascii="Calibri" w:hAnsi="Calibri"/>
            </w:rPr>
            <w:fldChar w:fldCharType="begin"/>
          </w:r>
          <w:r w:rsidRPr="00162B55">
            <w:rPr>
              <w:rStyle w:val="Nmerodepgina"/>
              <w:rFonts w:ascii="Calibri" w:hAnsi="Calibri"/>
              <w:lang w:val="es-EC"/>
            </w:rPr>
            <w:instrText xml:space="preserve"> PAGE </w:instrText>
          </w:r>
          <w:r w:rsidRPr="00162B55">
            <w:rPr>
              <w:rStyle w:val="Nmerodepgina"/>
              <w:rFonts w:ascii="Calibri" w:hAnsi="Calibri"/>
            </w:rPr>
            <w:fldChar w:fldCharType="separate"/>
          </w:r>
          <w:r w:rsidR="009F2C7F">
            <w:rPr>
              <w:rStyle w:val="Nmerodepgina"/>
              <w:rFonts w:ascii="Calibri" w:hAnsi="Calibri"/>
              <w:noProof/>
              <w:lang w:val="es-EC"/>
            </w:rPr>
            <w:t>1</w:t>
          </w:r>
          <w:r w:rsidRPr="00162B55">
            <w:rPr>
              <w:rStyle w:val="Nmerodepgina"/>
              <w:rFonts w:ascii="Calibri" w:hAnsi="Calibri"/>
            </w:rPr>
            <w:fldChar w:fldCharType="end"/>
          </w:r>
          <w:r w:rsidRPr="00162B55">
            <w:rPr>
              <w:rStyle w:val="Nmerodepgina"/>
              <w:rFonts w:ascii="Calibri" w:hAnsi="Calibri"/>
              <w:lang w:val="es-EC"/>
            </w:rPr>
            <w:t xml:space="preserve"> de </w:t>
          </w:r>
          <w:r w:rsidRPr="00162B55">
            <w:rPr>
              <w:rStyle w:val="Nmerodepgina"/>
              <w:rFonts w:ascii="Calibri" w:hAnsi="Calibri"/>
            </w:rPr>
            <w:fldChar w:fldCharType="begin"/>
          </w:r>
          <w:r w:rsidRPr="00162B55">
            <w:rPr>
              <w:rStyle w:val="Nmerodepgina"/>
              <w:rFonts w:ascii="Calibri" w:hAnsi="Calibri"/>
              <w:lang w:val="es-EC"/>
            </w:rPr>
            <w:instrText xml:space="preserve"> NUM</w:instrText>
          </w:r>
          <w:r w:rsidRPr="00162B55">
            <w:rPr>
              <w:rStyle w:val="Nmerodepgina"/>
              <w:rFonts w:ascii="Calibri" w:hAnsi="Calibri"/>
            </w:rPr>
            <w:instrText xml:space="preserve">PAGES </w:instrText>
          </w:r>
          <w:r w:rsidRPr="00162B55">
            <w:rPr>
              <w:rStyle w:val="Nmerodepgina"/>
              <w:rFonts w:ascii="Calibri" w:hAnsi="Calibri"/>
            </w:rPr>
            <w:fldChar w:fldCharType="separate"/>
          </w:r>
          <w:r w:rsidR="009F2C7F">
            <w:rPr>
              <w:rStyle w:val="Nmerodepgina"/>
              <w:rFonts w:ascii="Calibri" w:hAnsi="Calibri"/>
              <w:noProof/>
              <w:lang w:val="es-EC"/>
            </w:rPr>
            <w:t>155</w:t>
          </w:r>
          <w:r w:rsidRPr="00162B55">
            <w:rPr>
              <w:rStyle w:val="Nmerodepgina"/>
              <w:rFonts w:ascii="Calibri" w:hAnsi="Calibri"/>
            </w:rPr>
            <w:fldChar w:fldCharType="end"/>
          </w:r>
        </w:p>
      </w:tc>
    </w:tr>
  </w:tbl>
  <w:p w14:paraId="7BA848AD" w14:textId="77777777" w:rsidR="00A01E4F" w:rsidRDefault="00A01E4F" w:rsidP="005C35F6">
    <w:pPr>
      <w:pStyle w:val="Piedepgina"/>
    </w:pPr>
  </w:p>
  <w:p w14:paraId="7BA848AE" w14:textId="77777777" w:rsidR="00A01E4F" w:rsidRDefault="00A01E4F" w:rsidP="005C35F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A848AF" w14:textId="77777777" w:rsidR="00A01E4F" w:rsidRDefault="00A01E4F">
    <w:pPr>
      <w:pStyle w:val="Piedepgina"/>
    </w:pPr>
    <w:r>
      <w:rPr>
        <w:noProof/>
        <w:lang w:val="es-EC" w:eastAsia="es-EC"/>
      </w:rPr>
      <mc:AlternateContent>
        <mc:Choice Requires="wps">
          <w:drawing>
            <wp:anchor distT="0" distB="0" distL="114300" distR="114300" simplePos="0" relativeHeight="251660288" behindDoc="0" locked="0" layoutInCell="1" allowOverlap="1" wp14:anchorId="7BA848B2" wp14:editId="7BA848B3">
              <wp:simplePos x="0" y="0"/>
              <wp:positionH relativeFrom="column">
                <wp:posOffset>6104255</wp:posOffset>
              </wp:positionH>
              <wp:positionV relativeFrom="paragraph">
                <wp:posOffset>-2403475</wp:posOffset>
              </wp:positionV>
              <wp:extent cx="271735" cy="2940908"/>
              <wp:effectExtent l="0" t="0" r="0" b="0"/>
              <wp:wrapNone/>
              <wp:docPr id="15" name="15 Rectángulo"/>
              <wp:cNvGraphicFramePr/>
              <a:graphic xmlns:a="http://schemas.openxmlformats.org/drawingml/2006/main">
                <a:graphicData uri="http://schemas.microsoft.com/office/word/2010/wordprocessingShape">
                  <wps:wsp>
                    <wps:cNvSpPr/>
                    <wps:spPr>
                      <a:xfrm>
                        <a:off x="0" y="0"/>
                        <a:ext cx="271735" cy="2940908"/>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4E21B" id="15 Rectángulo" o:spid="_x0000_s1026" style="position:absolute;margin-left:480.65pt;margin-top:-189.25pt;width:21.4pt;height:231.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" fillcolor="#1f497d [3215]" stroked="f" strokeweight="2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832E6C" w14:textId="77777777" w:rsidR="00AD0B41" w:rsidRDefault="00AD0B41" w:rsidP="00607DC0">
      <w:pPr>
        <w:spacing w:after="0" w:line="240" w:lineRule="auto"/>
      </w:pPr>
      <w:r>
        <w:separator/>
      </w:r>
    </w:p>
  </w:footnote>
  <w:footnote w:type="continuationSeparator" w:id="0">
    <w:p w14:paraId="00D24072" w14:textId="77777777" w:rsidR="00AD0B41" w:rsidRDefault="00AD0B41" w:rsidP="00607D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5E16A" w14:textId="77777777" w:rsidR="003E4793" w:rsidRDefault="003E479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A84896" w14:textId="77777777" w:rsidR="00A01E4F" w:rsidRDefault="00A01E4F" w:rsidP="00607DC0">
    <w:pPr>
      <w:pStyle w:val="Encabezado"/>
      <w:rPr>
        <w:sz w:val="8"/>
        <w:szCs w:val="8"/>
      </w:rPr>
    </w:pP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186" w:author="Zambrano, Edwin" w:date="2020-05-09T01:25:00Z">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5040"/>
      <w:gridCol w:w="5121"/>
      <w:tblGridChange w:id="187">
        <w:tblGrid>
          <w:gridCol w:w="5040"/>
          <w:gridCol w:w="5121"/>
        </w:tblGrid>
      </w:tblGridChange>
    </w:tblGrid>
    <w:tr w:rsidR="00A01E4F" w:rsidRPr="00A21460" w14:paraId="7BA84899" w14:textId="77777777" w:rsidTr="003E4793">
      <w:trPr>
        <w:trHeight w:val="1266"/>
        <w:trPrChange w:id="188" w:author="Zambrano, Edwin" w:date="2020-05-09T01:25:00Z">
          <w:trPr>
            <w:trHeight w:val="710"/>
          </w:trPr>
        </w:trPrChange>
      </w:trPr>
      <w:tc>
        <w:tcPr>
          <w:tcW w:w="5040" w:type="dxa"/>
          <w:tcBorders>
            <w:top w:val="single" w:sz="4" w:space="0" w:color="auto"/>
            <w:left w:val="single" w:sz="4" w:space="0" w:color="auto"/>
            <w:bottom w:val="nil"/>
            <w:right w:val="single" w:sz="4" w:space="0" w:color="auto"/>
          </w:tcBorders>
          <w:vAlign w:val="bottom"/>
          <w:tcPrChange w:id="189" w:author="Zambrano, Edwin" w:date="2020-05-09T01:25:00Z">
            <w:tcPr>
              <w:tcW w:w="5040" w:type="dxa"/>
              <w:tcBorders>
                <w:top w:val="single" w:sz="4" w:space="0" w:color="auto"/>
                <w:left w:val="single" w:sz="4" w:space="0" w:color="auto"/>
                <w:bottom w:val="nil"/>
                <w:right w:val="single" w:sz="4" w:space="0" w:color="auto"/>
              </w:tcBorders>
              <w:vAlign w:val="bottom"/>
            </w:tcPr>
          </w:tcPrChange>
        </w:tcPr>
        <w:p w14:paraId="7BA84897" w14:textId="54A4202D" w:rsidR="00A01E4F" w:rsidRPr="00A21460" w:rsidRDefault="00A01E4F" w:rsidP="003E4793">
          <w:pPr>
            <w:pStyle w:val="Encabezado"/>
            <w:spacing w:line="276" w:lineRule="auto"/>
            <w:jc w:val="center"/>
            <w:rPr>
              <w:rFonts w:ascii="Calibri" w:hAnsi="Calibri"/>
              <w:b/>
            </w:rPr>
            <w:pPrChange w:id="190" w:author="Zambrano, Edwin" w:date="2020-05-09T01:25:00Z">
              <w:pPr>
                <w:pStyle w:val="Encabezado"/>
              </w:pPr>
            </w:pPrChange>
          </w:pPr>
          <w:del w:id="191" w:author="Alvarez, Veronica" w:date="2020-04-06T19:40:00Z">
            <w:r w:rsidDel="00EF0986">
              <w:rPr>
                <w:rFonts w:ascii="Calibri" w:hAnsi="Calibri"/>
                <w:b/>
                <w:noProof/>
                <w:lang w:val="es-EC" w:eastAsia="es-EC"/>
              </w:rPr>
              <w:drawing>
                <wp:inline distT="0" distB="0" distL="0" distR="0" wp14:anchorId="7BA848B0" wp14:editId="52F3BC92">
                  <wp:extent cx="2566035" cy="518795"/>
                  <wp:effectExtent l="0" t="0" r="5715" b="0"/>
                  <wp:docPr id="97" name="Imagen 97" descr="logo_grupoberlin_tamanos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grupoberlin_tamanos_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66035" cy="518795"/>
                          </a:xfrm>
                          <a:prstGeom prst="rect">
                            <a:avLst/>
                          </a:prstGeom>
                          <a:noFill/>
                          <a:ln>
                            <a:noFill/>
                          </a:ln>
                        </pic:spPr>
                      </pic:pic>
                    </a:graphicData>
                  </a:graphic>
                </wp:inline>
              </w:drawing>
            </w:r>
          </w:del>
          <w:ins w:id="192" w:author="Alvarez, Veronica" w:date="2020-04-06T19:40:00Z">
            <w:del w:id="193" w:author="Zambrano, Edwin" w:date="2020-05-06T13:31:00Z">
              <w:r w:rsidR="00EF0986" w:rsidDel="00B77AD6">
                <w:rPr>
                  <w:rFonts w:ascii="Calibri" w:hAnsi="Calibri"/>
                  <w:b/>
                  <w:noProof/>
                </w:rPr>
                <w:drawing>
                  <wp:inline distT="0" distB="0" distL="0" distR="0" wp14:anchorId="212148F5" wp14:editId="148D8557">
                    <wp:extent cx="2136161" cy="537486"/>
                    <wp:effectExtent l="0" t="0" r="0" b="0"/>
                    <wp:docPr id="41" name="Picture 4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OGO TC.jpg"/>
                            <pic:cNvPicPr/>
                          </pic:nvPicPr>
                          <pic:blipFill>
                            <a:blip r:embed="rId2">
                              <a:extLst>
                                <a:ext uri="{28A0092B-C50C-407E-A947-70E740481C1C}">
                                  <a14:useLocalDpi xmlns:a14="http://schemas.microsoft.com/office/drawing/2010/main" val="0"/>
                                </a:ext>
                              </a:extLst>
                            </a:blip>
                            <a:stretch>
                              <a:fillRect/>
                            </a:stretch>
                          </pic:blipFill>
                          <pic:spPr>
                            <a:xfrm>
                              <a:off x="0" y="0"/>
                              <a:ext cx="2172939" cy="546740"/>
                            </a:xfrm>
                            <a:prstGeom prst="rect">
                              <a:avLst/>
                            </a:prstGeom>
                          </pic:spPr>
                        </pic:pic>
                      </a:graphicData>
                    </a:graphic>
                  </wp:inline>
                </w:drawing>
              </w:r>
            </w:del>
          </w:ins>
          <w:ins w:id="194" w:author="Zambrano, Edwin" w:date="2020-05-06T13:31:00Z">
            <w:r w:rsidR="00B77AD6">
              <w:rPr>
                <w:noProof/>
              </w:rPr>
              <w:drawing>
                <wp:inline distT="0" distB="0" distL="0" distR="0" wp14:anchorId="37733737" wp14:editId="5A19FCCA">
                  <wp:extent cx="1704975" cy="708025"/>
                  <wp:effectExtent l="0" t="0" r="9525" b="0"/>
                  <wp:docPr id="35" name="Imagen 35" descr="Imagen que contiene dibujo&#10;&#10;Descripción generada automáticamente"/>
                  <wp:cNvGraphicFramePr/>
                  <a:graphic xmlns:a="http://schemas.openxmlformats.org/drawingml/2006/main">
                    <a:graphicData uri="http://schemas.openxmlformats.org/drawingml/2006/picture">
                      <pic:pic xmlns:pic="http://schemas.openxmlformats.org/drawingml/2006/picture">
                        <pic:nvPicPr>
                          <pic:cNvPr id="3" name="Imagen 3" descr="Imagen que contiene dibujo&#10;&#10;Descripción generada automáticamente"/>
                          <pic:cNvPicPr/>
                        </pic:nvPicPr>
                        <pic:blipFill>
                          <a:blip r:embed="rId3">
                            <a:extLst>
                              <a:ext uri="{28A0092B-C50C-407E-A947-70E740481C1C}">
                                <a14:useLocalDpi xmlns:a14="http://schemas.microsoft.com/office/drawing/2010/main" val="0"/>
                              </a:ext>
                            </a:extLst>
                          </a:blip>
                          <a:stretch>
                            <a:fillRect/>
                          </a:stretch>
                        </pic:blipFill>
                        <pic:spPr>
                          <a:xfrm>
                            <a:off x="0" y="0"/>
                            <a:ext cx="1704975" cy="708025"/>
                          </a:xfrm>
                          <a:prstGeom prst="rect">
                            <a:avLst/>
                          </a:prstGeom>
                        </pic:spPr>
                      </pic:pic>
                    </a:graphicData>
                  </a:graphic>
                </wp:inline>
              </w:drawing>
            </w:r>
          </w:ins>
        </w:p>
      </w:tc>
      <w:tc>
        <w:tcPr>
          <w:tcW w:w="5121" w:type="dxa"/>
          <w:tcBorders>
            <w:top w:val="single" w:sz="4" w:space="0" w:color="auto"/>
            <w:left w:val="nil"/>
            <w:bottom w:val="nil"/>
            <w:right w:val="single" w:sz="4" w:space="0" w:color="auto"/>
          </w:tcBorders>
          <w:vAlign w:val="center"/>
          <w:tcPrChange w:id="195" w:author="Zambrano, Edwin" w:date="2020-05-09T01:25:00Z">
            <w:tcPr>
              <w:tcW w:w="5121" w:type="dxa"/>
              <w:tcBorders>
                <w:top w:val="single" w:sz="4" w:space="0" w:color="auto"/>
                <w:left w:val="nil"/>
                <w:bottom w:val="nil"/>
                <w:right w:val="single" w:sz="4" w:space="0" w:color="auto"/>
              </w:tcBorders>
              <w:vAlign w:val="center"/>
            </w:tcPr>
          </w:tcPrChange>
        </w:tcPr>
        <w:p w14:paraId="7BA84898" w14:textId="77777777" w:rsidR="00A01E4F" w:rsidRPr="00A21460" w:rsidRDefault="00A01E4F" w:rsidP="00A271F5">
          <w:pPr>
            <w:pStyle w:val="Encabezado"/>
            <w:jc w:val="center"/>
            <w:rPr>
              <w:rFonts w:ascii="Calibri" w:hAnsi="Calibri"/>
              <w:b/>
              <w:sz w:val="28"/>
            </w:rPr>
          </w:pPr>
          <w:r w:rsidRPr="00A21460">
            <w:rPr>
              <w:rFonts w:ascii="Calibri" w:hAnsi="Calibri"/>
              <w:b/>
              <w:sz w:val="36"/>
              <w:lang w:val="es-ES_tradnl"/>
            </w:rPr>
            <w:t>Instrucción de Trabajo</w:t>
          </w:r>
        </w:p>
      </w:tc>
    </w:tr>
    <w:tr w:rsidR="00A01E4F" w:rsidRPr="00A21460" w14:paraId="7BA8489C" w14:textId="77777777" w:rsidTr="00A271F5">
      <w:trPr>
        <w:cantSplit/>
        <w:trHeight w:val="710"/>
      </w:trPr>
      <w:tc>
        <w:tcPr>
          <w:tcW w:w="5040" w:type="dxa"/>
          <w:tcBorders>
            <w:top w:val="single" w:sz="4" w:space="0" w:color="auto"/>
            <w:bottom w:val="single" w:sz="4" w:space="0" w:color="auto"/>
          </w:tcBorders>
          <w:vAlign w:val="center"/>
        </w:tcPr>
        <w:p w14:paraId="7BA8489A" w14:textId="77777777" w:rsidR="00A01E4F" w:rsidRPr="00A21460" w:rsidRDefault="00A01E4F" w:rsidP="00A271F5">
          <w:pPr>
            <w:pStyle w:val="Encabezado"/>
            <w:jc w:val="center"/>
            <w:rPr>
              <w:rFonts w:ascii="Calibri" w:hAnsi="Calibri"/>
              <w:b/>
              <w:noProof/>
              <w:sz w:val="28"/>
            </w:rPr>
          </w:pPr>
          <w:r w:rsidRPr="00A21460">
            <w:rPr>
              <w:rFonts w:ascii="Calibri" w:hAnsi="Calibri"/>
              <w:b/>
              <w:lang w:val="es-ES_tradnl"/>
            </w:rPr>
            <w:t>Referencia:</w:t>
          </w:r>
          <w:r w:rsidRPr="00A21460">
            <w:rPr>
              <w:rFonts w:ascii="Calibri" w:hAnsi="Calibri"/>
              <w:lang w:val="es-ES_tradnl"/>
            </w:rPr>
            <w:t xml:space="preserve"> P-630-02 Mantenimiento de Sistemas</w:t>
          </w:r>
        </w:p>
      </w:tc>
      <w:tc>
        <w:tcPr>
          <w:tcW w:w="5121" w:type="dxa"/>
          <w:tcBorders>
            <w:top w:val="single" w:sz="4" w:space="0" w:color="auto"/>
            <w:bottom w:val="single" w:sz="4" w:space="0" w:color="auto"/>
          </w:tcBorders>
          <w:vAlign w:val="center"/>
        </w:tcPr>
        <w:p w14:paraId="7BA8489B" w14:textId="77777777" w:rsidR="00A01E4F" w:rsidRPr="00A21460" w:rsidRDefault="00A01E4F" w:rsidP="00A271F5">
          <w:pPr>
            <w:pStyle w:val="Encabezado"/>
            <w:jc w:val="center"/>
            <w:rPr>
              <w:rFonts w:ascii="Calibri" w:hAnsi="Calibri"/>
              <w:b/>
              <w:lang w:val="es-ES_tradnl"/>
            </w:rPr>
          </w:pPr>
          <w:r w:rsidRPr="00A21460">
            <w:rPr>
              <w:rFonts w:ascii="Calibri" w:hAnsi="Calibri"/>
              <w:b/>
              <w:sz w:val="32"/>
              <w:lang w:val="es-ES_tradnl"/>
            </w:rPr>
            <w:t>IT-630-</w:t>
          </w:r>
          <w:r>
            <w:rPr>
              <w:rFonts w:ascii="Calibri" w:hAnsi="Calibri"/>
              <w:b/>
              <w:sz w:val="32"/>
              <w:lang w:val="es-ES_tradnl"/>
            </w:rPr>
            <w:t>52</w:t>
          </w:r>
          <w:r w:rsidRPr="00A21460">
            <w:rPr>
              <w:rFonts w:ascii="Calibri" w:hAnsi="Calibri"/>
              <w:b/>
              <w:sz w:val="32"/>
              <w:lang w:val="es-ES_tradnl"/>
            </w:rPr>
            <w:t xml:space="preserve"> Instalación de </w:t>
          </w:r>
          <w:proofErr w:type="spellStart"/>
          <w:r>
            <w:rPr>
              <w:rFonts w:ascii="Calibri" w:hAnsi="Calibri"/>
              <w:b/>
              <w:sz w:val="32"/>
              <w:lang w:val="es-ES_tradnl"/>
            </w:rPr>
            <w:t>Infor</w:t>
          </w:r>
          <w:proofErr w:type="spellEnd"/>
          <w:r>
            <w:rPr>
              <w:rFonts w:ascii="Calibri" w:hAnsi="Calibri"/>
              <w:b/>
              <w:sz w:val="32"/>
              <w:lang w:val="es-ES_tradnl"/>
            </w:rPr>
            <w:t xml:space="preserve"> LN</w:t>
          </w:r>
        </w:p>
      </w:tc>
    </w:tr>
  </w:tbl>
  <w:p w14:paraId="7BA8489D" w14:textId="77777777" w:rsidR="00A01E4F" w:rsidRDefault="00A01E4F" w:rsidP="00E27920">
    <w:pPr>
      <w:pStyle w:val="Encabezado"/>
      <w:rPr>
        <w:sz w:val="8"/>
        <w:szCs w:val="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9EE4B3" w14:textId="77777777" w:rsidR="003E4793" w:rsidRDefault="003E479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24DE9"/>
    <w:multiLevelType w:val="multilevel"/>
    <w:tmpl w:val="3A1A408C"/>
    <w:lvl w:ilvl="0">
      <w:start w:val="1"/>
      <w:numFmt w:val="decimal"/>
      <w:lvlText w:val="%1."/>
      <w:lvlJc w:val="left"/>
      <w:pPr>
        <w:ind w:left="360" w:hanging="360"/>
      </w:pPr>
      <w:rPr>
        <w:sz w:val="22"/>
        <w:szCs w:val="2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40B1290"/>
    <w:multiLevelType w:val="hybridMultilevel"/>
    <w:tmpl w:val="2ACAE362"/>
    <w:lvl w:ilvl="0" w:tplc="9564C482">
      <w:start w:val="1"/>
      <w:numFmt w:val="decimal"/>
      <w:lvlText w:val="4.%1."/>
      <w:lvlJc w:val="left"/>
      <w:pPr>
        <w:ind w:left="4188"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275F1C34"/>
    <w:multiLevelType w:val="hybridMultilevel"/>
    <w:tmpl w:val="CD68C84A"/>
    <w:lvl w:ilvl="0" w:tplc="300A0015">
      <w:start w:val="1"/>
      <w:numFmt w:val="upperLetter"/>
      <w:lvlText w:val="%1."/>
      <w:lvlJc w:val="left"/>
      <w:pPr>
        <w:ind w:left="720" w:hanging="360"/>
      </w:pPr>
      <w:rPr>
        <w:rFonts w:hint="default"/>
        <w:i w:val="0"/>
        <w:color w:val="auto"/>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2D6D70A3"/>
    <w:multiLevelType w:val="hybridMultilevel"/>
    <w:tmpl w:val="3028E274"/>
    <w:lvl w:ilvl="0" w:tplc="0E8A1F7E">
      <w:start w:val="1"/>
      <w:numFmt w:val="decimal"/>
      <w:lvlText w:val="%1."/>
      <w:lvlJc w:val="left"/>
      <w:pPr>
        <w:ind w:left="720" w:hanging="360"/>
      </w:pPr>
      <w:rPr>
        <w:rFonts w:hint="default"/>
        <w:b w:val="0"/>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33B155B1"/>
    <w:multiLevelType w:val="hybridMultilevel"/>
    <w:tmpl w:val="45C2915A"/>
    <w:lvl w:ilvl="0" w:tplc="C084226E">
      <w:start w:val="1"/>
      <w:numFmt w:val="lowerLetter"/>
      <w:lvlText w:val="%1."/>
      <w:lvlJc w:val="left"/>
      <w:pPr>
        <w:ind w:left="786" w:hanging="360"/>
      </w:pPr>
      <w:rPr>
        <w:rFonts w:hint="default"/>
      </w:rPr>
    </w:lvl>
    <w:lvl w:ilvl="1" w:tplc="300A0019" w:tentative="1">
      <w:start w:val="1"/>
      <w:numFmt w:val="lowerLetter"/>
      <w:lvlText w:val="%2."/>
      <w:lvlJc w:val="left"/>
      <w:pPr>
        <w:ind w:left="1506" w:hanging="360"/>
      </w:pPr>
    </w:lvl>
    <w:lvl w:ilvl="2" w:tplc="300A001B" w:tentative="1">
      <w:start w:val="1"/>
      <w:numFmt w:val="lowerRoman"/>
      <w:lvlText w:val="%3."/>
      <w:lvlJc w:val="right"/>
      <w:pPr>
        <w:ind w:left="2226" w:hanging="180"/>
      </w:pPr>
    </w:lvl>
    <w:lvl w:ilvl="3" w:tplc="300A000F" w:tentative="1">
      <w:start w:val="1"/>
      <w:numFmt w:val="decimal"/>
      <w:lvlText w:val="%4."/>
      <w:lvlJc w:val="left"/>
      <w:pPr>
        <w:ind w:left="2946" w:hanging="360"/>
      </w:pPr>
    </w:lvl>
    <w:lvl w:ilvl="4" w:tplc="300A0019" w:tentative="1">
      <w:start w:val="1"/>
      <w:numFmt w:val="lowerLetter"/>
      <w:lvlText w:val="%5."/>
      <w:lvlJc w:val="left"/>
      <w:pPr>
        <w:ind w:left="3666" w:hanging="360"/>
      </w:pPr>
    </w:lvl>
    <w:lvl w:ilvl="5" w:tplc="300A001B" w:tentative="1">
      <w:start w:val="1"/>
      <w:numFmt w:val="lowerRoman"/>
      <w:lvlText w:val="%6."/>
      <w:lvlJc w:val="right"/>
      <w:pPr>
        <w:ind w:left="4386" w:hanging="180"/>
      </w:pPr>
    </w:lvl>
    <w:lvl w:ilvl="6" w:tplc="300A000F" w:tentative="1">
      <w:start w:val="1"/>
      <w:numFmt w:val="decimal"/>
      <w:lvlText w:val="%7."/>
      <w:lvlJc w:val="left"/>
      <w:pPr>
        <w:ind w:left="5106" w:hanging="360"/>
      </w:pPr>
    </w:lvl>
    <w:lvl w:ilvl="7" w:tplc="300A0019" w:tentative="1">
      <w:start w:val="1"/>
      <w:numFmt w:val="lowerLetter"/>
      <w:lvlText w:val="%8."/>
      <w:lvlJc w:val="left"/>
      <w:pPr>
        <w:ind w:left="5826" w:hanging="360"/>
      </w:pPr>
    </w:lvl>
    <w:lvl w:ilvl="8" w:tplc="300A001B" w:tentative="1">
      <w:start w:val="1"/>
      <w:numFmt w:val="lowerRoman"/>
      <w:lvlText w:val="%9."/>
      <w:lvlJc w:val="right"/>
      <w:pPr>
        <w:ind w:left="6546" w:hanging="180"/>
      </w:pPr>
    </w:lvl>
  </w:abstractNum>
  <w:abstractNum w:abstractNumId="5" w15:restartNumberingAfterBreak="0">
    <w:nsid w:val="3CEE29B9"/>
    <w:multiLevelType w:val="hybridMultilevel"/>
    <w:tmpl w:val="1E9248F4"/>
    <w:lvl w:ilvl="0" w:tplc="F914FBF6">
      <w:start w:val="1"/>
      <w:numFmt w:val="bullet"/>
      <w:lvlText w:val=""/>
      <w:lvlJc w:val="left"/>
      <w:pPr>
        <w:tabs>
          <w:tab w:val="num" w:pos="720"/>
        </w:tabs>
        <w:ind w:left="720" w:hanging="360"/>
      </w:pPr>
      <w:rPr>
        <w:rFonts w:ascii="Symbol" w:hAnsi="Symbol" w:hint="default"/>
        <w:b w:val="0"/>
      </w:rPr>
    </w:lvl>
    <w:lvl w:ilvl="1" w:tplc="0C0A0001">
      <w:start w:val="1"/>
      <w:numFmt w:val="bullet"/>
      <w:lvlText w:val=""/>
      <w:lvlJc w:val="left"/>
      <w:pPr>
        <w:tabs>
          <w:tab w:val="num" w:pos="1440"/>
        </w:tabs>
        <w:ind w:left="1440" w:hanging="360"/>
      </w:pPr>
      <w:rPr>
        <w:rFonts w:ascii="Symbol" w:hAnsi="Symbol" w:hint="default"/>
        <w:b/>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6" w15:restartNumberingAfterBreak="0">
    <w:nsid w:val="42CC603F"/>
    <w:multiLevelType w:val="hybridMultilevel"/>
    <w:tmpl w:val="0B9CD546"/>
    <w:lvl w:ilvl="0" w:tplc="300A0015">
      <w:start w:val="1"/>
      <w:numFmt w:val="upp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42D24219"/>
    <w:multiLevelType w:val="multilevel"/>
    <w:tmpl w:val="FB661DA8"/>
    <w:lvl w:ilvl="0">
      <w:start w:val="1"/>
      <w:numFmt w:val="decimal"/>
      <w:lvlText w:val="%1."/>
      <w:lvlJc w:val="left"/>
      <w:pPr>
        <w:ind w:left="360" w:hanging="360"/>
      </w:pPr>
      <w:rPr>
        <w:sz w:val="22"/>
        <w:szCs w:val="22"/>
      </w:rPr>
    </w:lvl>
    <w:lvl w:ilvl="1">
      <w:start w:val="1"/>
      <w:numFmt w:val="decimal"/>
      <w:lvlText w:val="%1.%2."/>
      <w:lvlJc w:val="left"/>
      <w:pPr>
        <w:ind w:left="792" w:hanging="432"/>
      </w:pPr>
    </w:lvl>
    <w:lvl w:ilvl="2">
      <w:start w:val="1"/>
      <w:numFmt w:val="decimal"/>
      <w:lvlText w:val="%1.%2.%3."/>
      <w:lvlJc w:val="left"/>
      <w:pPr>
        <w:ind w:left="1224" w:hanging="504"/>
      </w:pPr>
      <w:rPr>
        <w:b w:val="0"/>
        <w:sz w:val="20"/>
        <w:szCs w:val="2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5B03029"/>
    <w:multiLevelType w:val="hybridMultilevel"/>
    <w:tmpl w:val="96FA96DA"/>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4A212593"/>
    <w:multiLevelType w:val="hybridMultilevel"/>
    <w:tmpl w:val="B8D8D5A0"/>
    <w:lvl w:ilvl="0" w:tplc="3BD0F138">
      <w:start w:val="1"/>
      <w:numFmt w:val="decimal"/>
      <w:lvlText w:val="5.%1."/>
      <w:lvlJc w:val="left"/>
      <w:pPr>
        <w:ind w:left="1004" w:hanging="360"/>
      </w:pPr>
      <w:rPr>
        <w:rFonts w:hint="default"/>
      </w:rPr>
    </w:lvl>
    <w:lvl w:ilvl="1" w:tplc="300A0019" w:tentative="1">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10" w15:restartNumberingAfterBreak="0">
    <w:nsid w:val="4C6A560F"/>
    <w:multiLevelType w:val="hybridMultilevel"/>
    <w:tmpl w:val="3028E274"/>
    <w:lvl w:ilvl="0" w:tplc="0E8A1F7E">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4DF74A69"/>
    <w:multiLevelType w:val="multilevel"/>
    <w:tmpl w:val="300A001D"/>
    <w:styleLink w:val="Estilo1"/>
    <w:lvl w:ilvl="0">
      <w:start w:val="6"/>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513B1BA6"/>
    <w:multiLevelType w:val="multilevel"/>
    <w:tmpl w:val="A9280BD6"/>
    <w:lvl w:ilvl="0">
      <w:start w:val="1"/>
      <w:numFmt w:val="decimal"/>
      <w:lvlText w:val="%1."/>
      <w:lvlJc w:val="left"/>
      <w:pPr>
        <w:ind w:left="360" w:hanging="360"/>
      </w:pPr>
      <w:rPr>
        <w:sz w:val="22"/>
        <w:szCs w:val="22"/>
      </w:rPr>
    </w:lvl>
    <w:lvl w:ilvl="1">
      <w:start w:val="1"/>
      <w:numFmt w:val="decimal"/>
      <w:lvlText w:val="%1.%2."/>
      <w:lvlJc w:val="left"/>
      <w:pPr>
        <w:ind w:left="792" w:hanging="432"/>
      </w:pPr>
    </w:lvl>
    <w:lvl w:ilvl="2">
      <w:start w:val="1"/>
      <w:numFmt w:val="decimal"/>
      <w:lvlText w:val="%1.%2.%3."/>
      <w:lvlJc w:val="left"/>
      <w:pPr>
        <w:ind w:left="1224" w:hanging="504"/>
      </w:pPr>
      <w:rPr>
        <w:b w:val="0"/>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23182D"/>
    <w:multiLevelType w:val="hybridMultilevel"/>
    <w:tmpl w:val="6E6490B2"/>
    <w:lvl w:ilvl="0" w:tplc="300A000F">
      <w:start w:val="1"/>
      <w:numFmt w:val="decimal"/>
      <w:lvlText w:val="%1."/>
      <w:lvlJc w:val="left"/>
      <w:pPr>
        <w:ind w:left="720" w:hanging="360"/>
      </w:pPr>
      <w:rPr>
        <w:rFonts w:hint="default"/>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54FF139B"/>
    <w:multiLevelType w:val="hybridMultilevel"/>
    <w:tmpl w:val="72E6691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559F7CE9"/>
    <w:multiLevelType w:val="hybridMultilevel"/>
    <w:tmpl w:val="B3649050"/>
    <w:lvl w:ilvl="0" w:tplc="300A0001">
      <w:start w:val="1"/>
      <w:numFmt w:val="bullet"/>
      <w:lvlText w:val=""/>
      <w:lvlJc w:val="left"/>
      <w:pPr>
        <w:ind w:left="1080" w:hanging="360"/>
      </w:pPr>
      <w:rPr>
        <w:rFonts w:ascii="Symbol" w:hAnsi="Symbol" w:hint="default"/>
      </w:rPr>
    </w:lvl>
    <w:lvl w:ilvl="1" w:tplc="300A0003">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6" w15:restartNumberingAfterBreak="0">
    <w:nsid w:val="57CA1C41"/>
    <w:multiLevelType w:val="hybridMultilevel"/>
    <w:tmpl w:val="35A2D8C6"/>
    <w:lvl w:ilvl="0" w:tplc="151891AE">
      <w:start w:val="1"/>
      <w:numFmt w:val="decimal"/>
      <w:lvlText w:val="3.%1."/>
      <w:lvlJc w:val="left"/>
      <w:pPr>
        <w:ind w:left="4188"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5F1F7561"/>
    <w:multiLevelType w:val="hybridMultilevel"/>
    <w:tmpl w:val="9EB2B6F4"/>
    <w:lvl w:ilvl="0" w:tplc="300A0015">
      <w:start w:val="1"/>
      <w:numFmt w:val="upperLetter"/>
      <w:lvlText w:val="%1."/>
      <w:lvlJc w:val="left"/>
      <w:pPr>
        <w:ind w:left="720" w:hanging="360"/>
      </w:pPr>
      <w:rPr>
        <w:rFonts w:hint="default"/>
        <w:i w:val="0"/>
        <w:color w:val="auto"/>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7AEA3B9F"/>
    <w:multiLevelType w:val="hybridMultilevel"/>
    <w:tmpl w:val="3028E274"/>
    <w:lvl w:ilvl="0" w:tplc="0E8A1F7E">
      <w:start w:val="1"/>
      <w:numFmt w:val="decimal"/>
      <w:lvlText w:val="%1."/>
      <w:lvlJc w:val="left"/>
      <w:pPr>
        <w:ind w:left="720" w:hanging="360"/>
      </w:pPr>
      <w:rPr>
        <w:rFonts w:hint="default"/>
        <w:b w:val="0"/>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7B071A5B"/>
    <w:multiLevelType w:val="hybridMultilevel"/>
    <w:tmpl w:val="C0D648B4"/>
    <w:lvl w:ilvl="0" w:tplc="98660282">
      <w:start w:val="1"/>
      <w:numFmt w:val="bullet"/>
      <w:lvlText w:val=""/>
      <w:lvlJc w:val="left"/>
      <w:pPr>
        <w:tabs>
          <w:tab w:val="num" w:pos="360"/>
        </w:tabs>
        <w:ind w:left="360" w:hanging="360"/>
      </w:pPr>
      <w:rPr>
        <w:rFonts w:ascii="Symbol" w:hAnsi="Symbol" w:hint="default"/>
        <w:color w:val="auto"/>
        <w:sz w:val="18"/>
      </w:rPr>
    </w:lvl>
    <w:lvl w:ilvl="1" w:tplc="0C090001">
      <w:start w:val="1"/>
      <w:numFmt w:val="bullet"/>
      <w:lvlText w:val=""/>
      <w:lvlJc w:val="left"/>
      <w:pPr>
        <w:tabs>
          <w:tab w:val="num" w:pos="1440"/>
        </w:tabs>
        <w:ind w:left="1440" w:hanging="360"/>
      </w:pPr>
      <w:rPr>
        <w:rFonts w:ascii="Symbol" w:hAnsi="Symbol" w:hint="default"/>
        <w:color w:val="auto"/>
        <w:sz w:val="18"/>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Arial"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Arial"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11"/>
  </w:num>
  <w:num w:numId="3">
    <w:abstractNumId w:val="7"/>
  </w:num>
  <w:num w:numId="4">
    <w:abstractNumId w:val="15"/>
  </w:num>
  <w:num w:numId="5">
    <w:abstractNumId w:val="8"/>
  </w:num>
  <w:num w:numId="6">
    <w:abstractNumId w:val="13"/>
  </w:num>
  <w:num w:numId="7">
    <w:abstractNumId w:val="10"/>
  </w:num>
  <w:num w:numId="8">
    <w:abstractNumId w:val="0"/>
  </w:num>
  <w:num w:numId="9">
    <w:abstractNumId w:val="18"/>
  </w:num>
  <w:num w:numId="10">
    <w:abstractNumId w:val="3"/>
  </w:num>
  <w:num w:numId="11">
    <w:abstractNumId w:val="12"/>
  </w:num>
  <w:num w:numId="12">
    <w:abstractNumId w:val="14"/>
  </w:num>
  <w:num w:numId="13">
    <w:abstractNumId w:val="1"/>
  </w:num>
  <w:num w:numId="14">
    <w:abstractNumId w:val="9"/>
  </w:num>
  <w:num w:numId="15">
    <w:abstractNumId w:val="16"/>
  </w:num>
  <w:num w:numId="16">
    <w:abstractNumId w:val="2"/>
  </w:num>
  <w:num w:numId="17">
    <w:abstractNumId w:val="17"/>
  </w:num>
  <w:num w:numId="18">
    <w:abstractNumId w:val="4"/>
  </w:num>
  <w:num w:numId="19">
    <w:abstractNumId w:val="19"/>
  </w:num>
  <w:num w:numId="20">
    <w:abstractNumId w:val="6"/>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Zambrano, Edwin">
    <w15:presenceInfo w15:providerId="None" w15:userId="Zambrano, Edwin"/>
  </w15:person>
  <w15:person w15:author="Alvarez, Veronica">
    <w15:presenceInfo w15:providerId="AD" w15:userId="S::veronica.alvarez@tc.tc::7f3ce312-cad3-481b-bd35-383f4ff705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revisionView w:comments="0" w:insDel="0" w:formatting="0"/>
  <w:trackRevisions/>
  <w:defaultTabStop w:val="709"/>
  <w:hyphenationZone w:val="425"/>
  <w:drawingGridHorizontalSpacing w:val="110"/>
  <w:displayHorizontalDrawingGridEvery w:val="2"/>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6C05"/>
    <w:rsid w:val="00004E21"/>
    <w:rsid w:val="0001080B"/>
    <w:rsid w:val="000113C5"/>
    <w:rsid w:val="000116BC"/>
    <w:rsid w:val="000200B6"/>
    <w:rsid w:val="00023D7E"/>
    <w:rsid w:val="000244DD"/>
    <w:rsid w:val="0002499A"/>
    <w:rsid w:val="000343B3"/>
    <w:rsid w:val="00035735"/>
    <w:rsid w:val="0004116E"/>
    <w:rsid w:val="00045C39"/>
    <w:rsid w:val="00045F2F"/>
    <w:rsid w:val="00047DBE"/>
    <w:rsid w:val="00050313"/>
    <w:rsid w:val="000513F5"/>
    <w:rsid w:val="00066673"/>
    <w:rsid w:val="00071BD5"/>
    <w:rsid w:val="00076839"/>
    <w:rsid w:val="00084B0B"/>
    <w:rsid w:val="00085AAF"/>
    <w:rsid w:val="000910C4"/>
    <w:rsid w:val="000931E1"/>
    <w:rsid w:val="00097955"/>
    <w:rsid w:val="000A0E26"/>
    <w:rsid w:val="000A14A2"/>
    <w:rsid w:val="000A14D5"/>
    <w:rsid w:val="000A6CC2"/>
    <w:rsid w:val="000B5FAD"/>
    <w:rsid w:val="000B6517"/>
    <w:rsid w:val="000B7E2E"/>
    <w:rsid w:val="000C002A"/>
    <w:rsid w:val="000C14F0"/>
    <w:rsid w:val="000C7B00"/>
    <w:rsid w:val="000E1663"/>
    <w:rsid w:val="000E1989"/>
    <w:rsid w:val="000E323B"/>
    <w:rsid w:val="000F05DD"/>
    <w:rsid w:val="000F2F90"/>
    <w:rsid w:val="000F344C"/>
    <w:rsid w:val="000F37B6"/>
    <w:rsid w:val="000F6B94"/>
    <w:rsid w:val="0010262E"/>
    <w:rsid w:val="00102E6E"/>
    <w:rsid w:val="001043D2"/>
    <w:rsid w:val="001048EC"/>
    <w:rsid w:val="00105951"/>
    <w:rsid w:val="001063EF"/>
    <w:rsid w:val="00106660"/>
    <w:rsid w:val="0011409C"/>
    <w:rsid w:val="001147FD"/>
    <w:rsid w:val="001206F6"/>
    <w:rsid w:val="00123826"/>
    <w:rsid w:val="00130C9D"/>
    <w:rsid w:val="00130E65"/>
    <w:rsid w:val="00134FF7"/>
    <w:rsid w:val="00140EE0"/>
    <w:rsid w:val="0014645E"/>
    <w:rsid w:val="001510AD"/>
    <w:rsid w:val="00152D2E"/>
    <w:rsid w:val="00160C10"/>
    <w:rsid w:val="00166D5E"/>
    <w:rsid w:val="00176B71"/>
    <w:rsid w:val="00183917"/>
    <w:rsid w:val="00190302"/>
    <w:rsid w:val="00193134"/>
    <w:rsid w:val="00193688"/>
    <w:rsid w:val="00194115"/>
    <w:rsid w:val="001A04F2"/>
    <w:rsid w:val="001A0548"/>
    <w:rsid w:val="001A0C2E"/>
    <w:rsid w:val="001A1B5E"/>
    <w:rsid w:val="001A2DF3"/>
    <w:rsid w:val="001A2E4D"/>
    <w:rsid w:val="001A5A50"/>
    <w:rsid w:val="001A5CEF"/>
    <w:rsid w:val="001A6469"/>
    <w:rsid w:val="001B04FD"/>
    <w:rsid w:val="001B14E3"/>
    <w:rsid w:val="001B77DE"/>
    <w:rsid w:val="001C6B23"/>
    <w:rsid w:val="001D0F81"/>
    <w:rsid w:val="001D14F9"/>
    <w:rsid w:val="001D2ACF"/>
    <w:rsid w:val="001D6E67"/>
    <w:rsid w:val="001E30A3"/>
    <w:rsid w:val="001E3811"/>
    <w:rsid w:val="001E50D6"/>
    <w:rsid w:val="001E6BFB"/>
    <w:rsid w:val="001E6E7A"/>
    <w:rsid w:val="001F215A"/>
    <w:rsid w:val="001F359E"/>
    <w:rsid w:val="0020146C"/>
    <w:rsid w:val="0020150A"/>
    <w:rsid w:val="00201857"/>
    <w:rsid w:val="0021091E"/>
    <w:rsid w:val="00215102"/>
    <w:rsid w:val="0022220A"/>
    <w:rsid w:val="002313BB"/>
    <w:rsid w:val="002314D0"/>
    <w:rsid w:val="002352A5"/>
    <w:rsid w:val="0024111E"/>
    <w:rsid w:val="0024176B"/>
    <w:rsid w:val="00242737"/>
    <w:rsid w:val="00246352"/>
    <w:rsid w:val="00262D0A"/>
    <w:rsid w:val="0026453A"/>
    <w:rsid w:val="002676AC"/>
    <w:rsid w:val="00270A08"/>
    <w:rsid w:val="00271D43"/>
    <w:rsid w:val="00276A97"/>
    <w:rsid w:val="002826C8"/>
    <w:rsid w:val="002870E7"/>
    <w:rsid w:val="00292EB3"/>
    <w:rsid w:val="002938FA"/>
    <w:rsid w:val="002969AE"/>
    <w:rsid w:val="002A1088"/>
    <w:rsid w:val="002A1715"/>
    <w:rsid w:val="002A60CB"/>
    <w:rsid w:val="002A78C7"/>
    <w:rsid w:val="002B0C2C"/>
    <w:rsid w:val="002C128E"/>
    <w:rsid w:val="002C5F2B"/>
    <w:rsid w:val="002D6610"/>
    <w:rsid w:val="002E1BBC"/>
    <w:rsid w:val="002E249A"/>
    <w:rsid w:val="002E4475"/>
    <w:rsid w:val="002E7BDF"/>
    <w:rsid w:val="002F23B4"/>
    <w:rsid w:val="002F3F4B"/>
    <w:rsid w:val="002F5AE8"/>
    <w:rsid w:val="002F6207"/>
    <w:rsid w:val="00300B53"/>
    <w:rsid w:val="00300EA2"/>
    <w:rsid w:val="003011D2"/>
    <w:rsid w:val="003018A6"/>
    <w:rsid w:val="00307051"/>
    <w:rsid w:val="00314988"/>
    <w:rsid w:val="00316C05"/>
    <w:rsid w:val="00316DEA"/>
    <w:rsid w:val="00320079"/>
    <w:rsid w:val="00321A89"/>
    <w:rsid w:val="0032320A"/>
    <w:rsid w:val="00333983"/>
    <w:rsid w:val="00334126"/>
    <w:rsid w:val="0033746B"/>
    <w:rsid w:val="0034721E"/>
    <w:rsid w:val="00347B99"/>
    <w:rsid w:val="00350E4D"/>
    <w:rsid w:val="00352358"/>
    <w:rsid w:val="0035574C"/>
    <w:rsid w:val="00356EBE"/>
    <w:rsid w:val="003630CC"/>
    <w:rsid w:val="0037278B"/>
    <w:rsid w:val="0038100B"/>
    <w:rsid w:val="00386D87"/>
    <w:rsid w:val="00387306"/>
    <w:rsid w:val="00390464"/>
    <w:rsid w:val="00394360"/>
    <w:rsid w:val="00396A0D"/>
    <w:rsid w:val="003A1D2C"/>
    <w:rsid w:val="003A410E"/>
    <w:rsid w:val="003B1577"/>
    <w:rsid w:val="003B41FA"/>
    <w:rsid w:val="003B6F65"/>
    <w:rsid w:val="003B70AE"/>
    <w:rsid w:val="003C0B5F"/>
    <w:rsid w:val="003C196B"/>
    <w:rsid w:val="003C1EF6"/>
    <w:rsid w:val="003C4E20"/>
    <w:rsid w:val="003C5909"/>
    <w:rsid w:val="003C7461"/>
    <w:rsid w:val="003D172A"/>
    <w:rsid w:val="003D3394"/>
    <w:rsid w:val="003D46BA"/>
    <w:rsid w:val="003D78B6"/>
    <w:rsid w:val="003E44C4"/>
    <w:rsid w:val="003E4793"/>
    <w:rsid w:val="003E6BF4"/>
    <w:rsid w:val="00401AC7"/>
    <w:rsid w:val="00403CA8"/>
    <w:rsid w:val="004061BE"/>
    <w:rsid w:val="0040686A"/>
    <w:rsid w:val="004077C5"/>
    <w:rsid w:val="00407A91"/>
    <w:rsid w:val="004102C3"/>
    <w:rsid w:val="00415EBD"/>
    <w:rsid w:val="004407AF"/>
    <w:rsid w:val="004433D0"/>
    <w:rsid w:val="00445FE3"/>
    <w:rsid w:val="00447EB7"/>
    <w:rsid w:val="004577B3"/>
    <w:rsid w:val="004679BE"/>
    <w:rsid w:val="00471779"/>
    <w:rsid w:val="00471A49"/>
    <w:rsid w:val="0047399B"/>
    <w:rsid w:val="0047647F"/>
    <w:rsid w:val="00491505"/>
    <w:rsid w:val="0049508A"/>
    <w:rsid w:val="004970B1"/>
    <w:rsid w:val="004A6342"/>
    <w:rsid w:val="004B4179"/>
    <w:rsid w:val="004B5941"/>
    <w:rsid w:val="004C0B9B"/>
    <w:rsid w:val="004C4342"/>
    <w:rsid w:val="004C466F"/>
    <w:rsid w:val="004C70CD"/>
    <w:rsid w:val="004D0BF7"/>
    <w:rsid w:val="004D20A2"/>
    <w:rsid w:val="004D47B2"/>
    <w:rsid w:val="004E0069"/>
    <w:rsid w:val="004E2D48"/>
    <w:rsid w:val="004F086C"/>
    <w:rsid w:val="004F3111"/>
    <w:rsid w:val="004F4443"/>
    <w:rsid w:val="00501B25"/>
    <w:rsid w:val="0050732B"/>
    <w:rsid w:val="00507339"/>
    <w:rsid w:val="00512B10"/>
    <w:rsid w:val="00512D3F"/>
    <w:rsid w:val="00514D07"/>
    <w:rsid w:val="0051605D"/>
    <w:rsid w:val="00516140"/>
    <w:rsid w:val="00520FBD"/>
    <w:rsid w:val="00521648"/>
    <w:rsid w:val="00536B28"/>
    <w:rsid w:val="0053777A"/>
    <w:rsid w:val="005517E4"/>
    <w:rsid w:val="00555ED6"/>
    <w:rsid w:val="0056529F"/>
    <w:rsid w:val="00565AA8"/>
    <w:rsid w:val="00566494"/>
    <w:rsid w:val="00566DBB"/>
    <w:rsid w:val="00574012"/>
    <w:rsid w:val="00576F5B"/>
    <w:rsid w:val="00584817"/>
    <w:rsid w:val="00593C57"/>
    <w:rsid w:val="005A0F82"/>
    <w:rsid w:val="005A6EAF"/>
    <w:rsid w:val="005A761E"/>
    <w:rsid w:val="005A7D56"/>
    <w:rsid w:val="005C35F6"/>
    <w:rsid w:val="005C4AD6"/>
    <w:rsid w:val="005C62D3"/>
    <w:rsid w:val="005D1165"/>
    <w:rsid w:val="005E5E2A"/>
    <w:rsid w:val="005F0CAF"/>
    <w:rsid w:val="005F1691"/>
    <w:rsid w:val="005F370D"/>
    <w:rsid w:val="00600CEB"/>
    <w:rsid w:val="00607DC0"/>
    <w:rsid w:val="00612AD5"/>
    <w:rsid w:val="00612F0A"/>
    <w:rsid w:val="0061349F"/>
    <w:rsid w:val="0061408D"/>
    <w:rsid w:val="006141C0"/>
    <w:rsid w:val="0061617D"/>
    <w:rsid w:val="00623614"/>
    <w:rsid w:val="00623CD0"/>
    <w:rsid w:val="00630A17"/>
    <w:rsid w:val="00631DCE"/>
    <w:rsid w:val="00640EDC"/>
    <w:rsid w:val="00643281"/>
    <w:rsid w:val="006503B9"/>
    <w:rsid w:val="00654588"/>
    <w:rsid w:val="00655F11"/>
    <w:rsid w:val="00656862"/>
    <w:rsid w:val="00660C73"/>
    <w:rsid w:val="00676012"/>
    <w:rsid w:val="00677F4E"/>
    <w:rsid w:val="00677F53"/>
    <w:rsid w:val="0068180A"/>
    <w:rsid w:val="006849D6"/>
    <w:rsid w:val="00685F38"/>
    <w:rsid w:val="0069517D"/>
    <w:rsid w:val="00697545"/>
    <w:rsid w:val="006A16E8"/>
    <w:rsid w:val="006B39F7"/>
    <w:rsid w:val="006C15F3"/>
    <w:rsid w:val="006D05F9"/>
    <w:rsid w:val="006D2485"/>
    <w:rsid w:val="006D69DF"/>
    <w:rsid w:val="006E16F5"/>
    <w:rsid w:val="006E39F0"/>
    <w:rsid w:val="00701F88"/>
    <w:rsid w:val="00701FA6"/>
    <w:rsid w:val="007076B7"/>
    <w:rsid w:val="00710B26"/>
    <w:rsid w:val="00712AD1"/>
    <w:rsid w:val="00715A26"/>
    <w:rsid w:val="00726F50"/>
    <w:rsid w:val="007313F0"/>
    <w:rsid w:val="00736845"/>
    <w:rsid w:val="00736B9A"/>
    <w:rsid w:val="00736E4A"/>
    <w:rsid w:val="00740F01"/>
    <w:rsid w:val="007475CC"/>
    <w:rsid w:val="00752430"/>
    <w:rsid w:val="00760477"/>
    <w:rsid w:val="0076316C"/>
    <w:rsid w:val="00771ADD"/>
    <w:rsid w:val="007753A7"/>
    <w:rsid w:val="00775A90"/>
    <w:rsid w:val="00776083"/>
    <w:rsid w:val="0078451F"/>
    <w:rsid w:val="00790AF2"/>
    <w:rsid w:val="00792D0F"/>
    <w:rsid w:val="0079631D"/>
    <w:rsid w:val="007968CE"/>
    <w:rsid w:val="007A074D"/>
    <w:rsid w:val="007A2BE8"/>
    <w:rsid w:val="007A75E6"/>
    <w:rsid w:val="007B25B0"/>
    <w:rsid w:val="007B34D3"/>
    <w:rsid w:val="007B4324"/>
    <w:rsid w:val="007C034A"/>
    <w:rsid w:val="007C2F8F"/>
    <w:rsid w:val="007C31DE"/>
    <w:rsid w:val="007D134F"/>
    <w:rsid w:val="007D764F"/>
    <w:rsid w:val="007D7860"/>
    <w:rsid w:val="007E3C1A"/>
    <w:rsid w:val="007F05A3"/>
    <w:rsid w:val="007F0F2B"/>
    <w:rsid w:val="007F4E9B"/>
    <w:rsid w:val="007F77FF"/>
    <w:rsid w:val="008031B3"/>
    <w:rsid w:val="00804700"/>
    <w:rsid w:val="008053E3"/>
    <w:rsid w:val="00805F16"/>
    <w:rsid w:val="0080679F"/>
    <w:rsid w:val="00811C42"/>
    <w:rsid w:val="008146B4"/>
    <w:rsid w:val="008218A9"/>
    <w:rsid w:val="008226E8"/>
    <w:rsid w:val="00824F98"/>
    <w:rsid w:val="00826B45"/>
    <w:rsid w:val="00827B34"/>
    <w:rsid w:val="0083266D"/>
    <w:rsid w:val="008338E1"/>
    <w:rsid w:val="008416E2"/>
    <w:rsid w:val="00850901"/>
    <w:rsid w:val="0085131C"/>
    <w:rsid w:val="00851F0C"/>
    <w:rsid w:val="00852E46"/>
    <w:rsid w:val="00853B8C"/>
    <w:rsid w:val="008541DC"/>
    <w:rsid w:val="00854495"/>
    <w:rsid w:val="00854D33"/>
    <w:rsid w:val="00861100"/>
    <w:rsid w:val="00864D97"/>
    <w:rsid w:val="00866BAF"/>
    <w:rsid w:val="008748D0"/>
    <w:rsid w:val="0087556D"/>
    <w:rsid w:val="00876050"/>
    <w:rsid w:val="00876CB4"/>
    <w:rsid w:val="008813D2"/>
    <w:rsid w:val="008815E3"/>
    <w:rsid w:val="008845D4"/>
    <w:rsid w:val="008919A6"/>
    <w:rsid w:val="008A0782"/>
    <w:rsid w:val="008A17DC"/>
    <w:rsid w:val="008A4AE7"/>
    <w:rsid w:val="008A56AF"/>
    <w:rsid w:val="008B04E6"/>
    <w:rsid w:val="008B1B37"/>
    <w:rsid w:val="008B55FF"/>
    <w:rsid w:val="008C343A"/>
    <w:rsid w:val="008C3BE4"/>
    <w:rsid w:val="008C4C83"/>
    <w:rsid w:val="008D5800"/>
    <w:rsid w:val="008E0349"/>
    <w:rsid w:val="008E2139"/>
    <w:rsid w:val="008E5AB4"/>
    <w:rsid w:val="008F1B02"/>
    <w:rsid w:val="008F212E"/>
    <w:rsid w:val="008F2321"/>
    <w:rsid w:val="009039E4"/>
    <w:rsid w:val="009042DD"/>
    <w:rsid w:val="00910A17"/>
    <w:rsid w:val="00911F3F"/>
    <w:rsid w:val="009169D5"/>
    <w:rsid w:val="00916A2D"/>
    <w:rsid w:val="00917E84"/>
    <w:rsid w:val="00923817"/>
    <w:rsid w:val="0092571F"/>
    <w:rsid w:val="0093155F"/>
    <w:rsid w:val="009321F5"/>
    <w:rsid w:val="00933B28"/>
    <w:rsid w:val="00935152"/>
    <w:rsid w:val="00942DB1"/>
    <w:rsid w:val="00943021"/>
    <w:rsid w:val="00947A7C"/>
    <w:rsid w:val="00952010"/>
    <w:rsid w:val="00954A30"/>
    <w:rsid w:val="00956B84"/>
    <w:rsid w:val="0095724F"/>
    <w:rsid w:val="00960515"/>
    <w:rsid w:val="0096197F"/>
    <w:rsid w:val="00962344"/>
    <w:rsid w:val="00966459"/>
    <w:rsid w:val="0096702D"/>
    <w:rsid w:val="00973F99"/>
    <w:rsid w:val="00982E06"/>
    <w:rsid w:val="00993C78"/>
    <w:rsid w:val="00997FEE"/>
    <w:rsid w:val="009C0004"/>
    <w:rsid w:val="009C20C9"/>
    <w:rsid w:val="009C33BC"/>
    <w:rsid w:val="009C5601"/>
    <w:rsid w:val="009C5ECF"/>
    <w:rsid w:val="009C6CBA"/>
    <w:rsid w:val="009E0901"/>
    <w:rsid w:val="009E0DF3"/>
    <w:rsid w:val="009E3CAA"/>
    <w:rsid w:val="009E6679"/>
    <w:rsid w:val="009E7224"/>
    <w:rsid w:val="009F051F"/>
    <w:rsid w:val="009F2C7F"/>
    <w:rsid w:val="009F3234"/>
    <w:rsid w:val="009F64C4"/>
    <w:rsid w:val="00A01E4F"/>
    <w:rsid w:val="00A034C2"/>
    <w:rsid w:val="00A03533"/>
    <w:rsid w:val="00A037B9"/>
    <w:rsid w:val="00A04D56"/>
    <w:rsid w:val="00A056DC"/>
    <w:rsid w:val="00A05B80"/>
    <w:rsid w:val="00A07921"/>
    <w:rsid w:val="00A112AC"/>
    <w:rsid w:val="00A21A7B"/>
    <w:rsid w:val="00A24EF4"/>
    <w:rsid w:val="00A270B8"/>
    <w:rsid w:val="00A271F5"/>
    <w:rsid w:val="00A305AB"/>
    <w:rsid w:val="00A3222E"/>
    <w:rsid w:val="00A32A38"/>
    <w:rsid w:val="00A3617B"/>
    <w:rsid w:val="00A43254"/>
    <w:rsid w:val="00A43800"/>
    <w:rsid w:val="00A51959"/>
    <w:rsid w:val="00A530D1"/>
    <w:rsid w:val="00A532BC"/>
    <w:rsid w:val="00A547A3"/>
    <w:rsid w:val="00A5559D"/>
    <w:rsid w:val="00A56201"/>
    <w:rsid w:val="00A6350F"/>
    <w:rsid w:val="00A667D8"/>
    <w:rsid w:val="00A729F9"/>
    <w:rsid w:val="00A73F62"/>
    <w:rsid w:val="00A76534"/>
    <w:rsid w:val="00A76E5E"/>
    <w:rsid w:val="00A81D15"/>
    <w:rsid w:val="00A823D3"/>
    <w:rsid w:val="00A85787"/>
    <w:rsid w:val="00A85F92"/>
    <w:rsid w:val="00A874AD"/>
    <w:rsid w:val="00A87B35"/>
    <w:rsid w:val="00A87D19"/>
    <w:rsid w:val="00A9095E"/>
    <w:rsid w:val="00A9195B"/>
    <w:rsid w:val="00A935F3"/>
    <w:rsid w:val="00A9535B"/>
    <w:rsid w:val="00AA370E"/>
    <w:rsid w:val="00AA4CC1"/>
    <w:rsid w:val="00AB0CDE"/>
    <w:rsid w:val="00AB0D17"/>
    <w:rsid w:val="00AB19FE"/>
    <w:rsid w:val="00AB4E62"/>
    <w:rsid w:val="00AB5A41"/>
    <w:rsid w:val="00AC1791"/>
    <w:rsid w:val="00AD0B41"/>
    <w:rsid w:val="00AD2C90"/>
    <w:rsid w:val="00AD4C17"/>
    <w:rsid w:val="00AE4156"/>
    <w:rsid w:val="00AE4FDC"/>
    <w:rsid w:val="00AE7109"/>
    <w:rsid w:val="00AF1F6C"/>
    <w:rsid w:val="00AF32AA"/>
    <w:rsid w:val="00AF3D1E"/>
    <w:rsid w:val="00AF4574"/>
    <w:rsid w:val="00B03A66"/>
    <w:rsid w:val="00B04ECC"/>
    <w:rsid w:val="00B0546F"/>
    <w:rsid w:val="00B0587E"/>
    <w:rsid w:val="00B112F3"/>
    <w:rsid w:val="00B13726"/>
    <w:rsid w:val="00B21745"/>
    <w:rsid w:val="00B2589F"/>
    <w:rsid w:val="00B25DCF"/>
    <w:rsid w:val="00B26AB8"/>
    <w:rsid w:val="00B26EA1"/>
    <w:rsid w:val="00B32B90"/>
    <w:rsid w:val="00B32D48"/>
    <w:rsid w:val="00B4658A"/>
    <w:rsid w:val="00B478D7"/>
    <w:rsid w:val="00B50FED"/>
    <w:rsid w:val="00B51CB9"/>
    <w:rsid w:val="00B54BF4"/>
    <w:rsid w:val="00B56CCE"/>
    <w:rsid w:val="00B7108A"/>
    <w:rsid w:val="00B73483"/>
    <w:rsid w:val="00B73E25"/>
    <w:rsid w:val="00B76227"/>
    <w:rsid w:val="00B774FF"/>
    <w:rsid w:val="00B776BB"/>
    <w:rsid w:val="00B77AD6"/>
    <w:rsid w:val="00B81EAC"/>
    <w:rsid w:val="00B83980"/>
    <w:rsid w:val="00B854AC"/>
    <w:rsid w:val="00B94DBF"/>
    <w:rsid w:val="00B9515D"/>
    <w:rsid w:val="00BA0F1A"/>
    <w:rsid w:val="00BA1DA6"/>
    <w:rsid w:val="00BB1431"/>
    <w:rsid w:val="00BB1ADD"/>
    <w:rsid w:val="00BB405C"/>
    <w:rsid w:val="00BB55F2"/>
    <w:rsid w:val="00BB72DF"/>
    <w:rsid w:val="00BD12BA"/>
    <w:rsid w:val="00BD3214"/>
    <w:rsid w:val="00BD3682"/>
    <w:rsid w:val="00BE3B27"/>
    <w:rsid w:val="00BE3D6D"/>
    <w:rsid w:val="00BE4D91"/>
    <w:rsid w:val="00BE51F8"/>
    <w:rsid w:val="00BF2314"/>
    <w:rsid w:val="00BF5626"/>
    <w:rsid w:val="00BF662B"/>
    <w:rsid w:val="00C02C8E"/>
    <w:rsid w:val="00C1310B"/>
    <w:rsid w:val="00C16AE1"/>
    <w:rsid w:val="00C21390"/>
    <w:rsid w:val="00C235BB"/>
    <w:rsid w:val="00C25700"/>
    <w:rsid w:val="00C2791E"/>
    <w:rsid w:val="00C33348"/>
    <w:rsid w:val="00C44B34"/>
    <w:rsid w:val="00C46204"/>
    <w:rsid w:val="00C50F6A"/>
    <w:rsid w:val="00C52F26"/>
    <w:rsid w:val="00C56439"/>
    <w:rsid w:val="00C56B9D"/>
    <w:rsid w:val="00C617DE"/>
    <w:rsid w:val="00C658AA"/>
    <w:rsid w:val="00C67FEF"/>
    <w:rsid w:val="00C7357B"/>
    <w:rsid w:val="00C73D5B"/>
    <w:rsid w:val="00C81163"/>
    <w:rsid w:val="00C82B49"/>
    <w:rsid w:val="00C85288"/>
    <w:rsid w:val="00C9333B"/>
    <w:rsid w:val="00C95487"/>
    <w:rsid w:val="00C962B6"/>
    <w:rsid w:val="00C97703"/>
    <w:rsid w:val="00CA2B1C"/>
    <w:rsid w:val="00CA3D9D"/>
    <w:rsid w:val="00CB4BED"/>
    <w:rsid w:val="00CC022F"/>
    <w:rsid w:val="00CC0C59"/>
    <w:rsid w:val="00CC0F40"/>
    <w:rsid w:val="00CC1950"/>
    <w:rsid w:val="00CC2D1E"/>
    <w:rsid w:val="00CC73F8"/>
    <w:rsid w:val="00CD0496"/>
    <w:rsid w:val="00CD0E2E"/>
    <w:rsid w:val="00CD3EE1"/>
    <w:rsid w:val="00CD719C"/>
    <w:rsid w:val="00CE1820"/>
    <w:rsid w:val="00CE1F86"/>
    <w:rsid w:val="00CE220D"/>
    <w:rsid w:val="00CE27DF"/>
    <w:rsid w:val="00CE4117"/>
    <w:rsid w:val="00CE7A92"/>
    <w:rsid w:val="00CF5CC2"/>
    <w:rsid w:val="00D01BC3"/>
    <w:rsid w:val="00D0250E"/>
    <w:rsid w:val="00D0396B"/>
    <w:rsid w:val="00D07914"/>
    <w:rsid w:val="00D109B1"/>
    <w:rsid w:val="00D12677"/>
    <w:rsid w:val="00D12ED2"/>
    <w:rsid w:val="00D13628"/>
    <w:rsid w:val="00D16BFA"/>
    <w:rsid w:val="00D218F6"/>
    <w:rsid w:val="00D2335F"/>
    <w:rsid w:val="00D24B2C"/>
    <w:rsid w:val="00D261C3"/>
    <w:rsid w:val="00D30C78"/>
    <w:rsid w:val="00D336E0"/>
    <w:rsid w:val="00D40C33"/>
    <w:rsid w:val="00D41720"/>
    <w:rsid w:val="00D43EF5"/>
    <w:rsid w:val="00D47C92"/>
    <w:rsid w:val="00D55C17"/>
    <w:rsid w:val="00D57252"/>
    <w:rsid w:val="00D62222"/>
    <w:rsid w:val="00D67BC8"/>
    <w:rsid w:val="00D7171C"/>
    <w:rsid w:val="00D73CB9"/>
    <w:rsid w:val="00D81A0C"/>
    <w:rsid w:val="00D84AB1"/>
    <w:rsid w:val="00D95475"/>
    <w:rsid w:val="00D95686"/>
    <w:rsid w:val="00D9724A"/>
    <w:rsid w:val="00DA5660"/>
    <w:rsid w:val="00DB0946"/>
    <w:rsid w:val="00DB17BD"/>
    <w:rsid w:val="00DB6B16"/>
    <w:rsid w:val="00DB7A75"/>
    <w:rsid w:val="00DC7B30"/>
    <w:rsid w:val="00DD0845"/>
    <w:rsid w:val="00DD75C8"/>
    <w:rsid w:val="00DE2513"/>
    <w:rsid w:val="00DE7BC4"/>
    <w:rsid w:val="00DF1D66"/>
    <w:rsid w:val="00DF202B"/>
    <w:rsid w:val="00DF691B"/>
    <w:rsid w:val="00DF7FAD"/>
    <w:rsid w:val="00E0272C"/>
    <w:rsid w:val="00E05D25"/>
    <w:rsid w:val="00E07864"/>
    <w:rsid w:val="00E102DF"/>
    <w:rsid w:val="00E124C7"/>
    <w:rsid w:val="00E21AC5"/>
    <w:rsid w:val="00E27920"/>
    <w:rsid w:val="00E32677"/>
    <w:rsid w:val="00E34D75"/>
    <w:rsid w:val="00E36407"/>
    <w:rsid w:val="00E4626D"/>
    <w:rsid w:val="00E46E06"/>
    <w:rsid w:val="00E50A1A"/>
    <w:rsid w:val="00E54699"/>
    <w:rsid w:val="00E55B8E"/>
    <w:rsid w:val="00E64C89"/>
    <w:rsid w:val="00E656B2"/>
    <w:rsid w:val="00E725AA"/>
    <w:rsid w:val="00E76AF7"/>
    <w:rsid w:val="00E85FAE"/>
    <w:rsid w:val="00E913AA"/>
    <w:rsid w:val="00E915D6"/>
    <w:rsid w:val="00E93711"/>
    <w:rsid w:val="00EA314D"/>
    <w:rsid w:val="00EA3FC2"/>
    <w:rsid w:val="00EA7E93"/>
    <w:rsid w:val="00EB3513"/>
    <w:rsid w:val="00ED397B"/>
    <w:rsid w:val="00ED6700"/>
    <w:rsid w:val="00ED676C"/>
    <w:rsid w:val="00ED685F"/>
    <w:rsid w:val="00EE0D76"/>
    <w:rsid w:val="00EE2E2C"/>
    <w:rsid w:val="00EF0935"/>
    <w:rsid w:val="00EF0986"/>
    <w:rsid w:val="00EF3F30"/>
    <w:rsid w:val="00EF68B8"/>
    <w:rsid w:val="00EF69CA"/>
    <w:rsid w:val="00F03B43"/>
    <w:rsid w:val="00F0410A"/>
    <w:rsid w:val="00F13585"/>
    <w:rsid w:val="00F16D1F"/>
    <w:rsid w:val="00F239DD"/>
    <w:rsid w:val="00F25FC1"/>
    <w:rsid w:val="00F27B42"/>
    <w:rsid w:val="00F33A42"/>
    <w:rsid w:val="00F33B68"/>
    <w:rsid w:val="00F42E44"/>
    <w:rsid w:val="00F47F50"/>
    <w:rsid w:val="00F511BC"/>
    <w:rsid w:val="00F52D51"/>
    <w:rsid w:val="00F544E8"/>
    <w:rsid w:val="00F57DD0"/>
    <w:rsid w:val="00F60D48"/>
    <w:rsid w:val="00F615E0"/>
    <w:rsid w:val="00F619BC"/>
    <w:rsid w:val="00F61B64"/>
    <w:rsid w:val="00F61E2B"/>
    <w:rsid w:val="00F6586A"/>
    <w:rsid w:val="00F70B66"/>
    <w:rsid w:val="00F73F86"/>
    <w:rsid w:val="00F77A0B"/>
    <w:rsid w:val="00F83DB9"/>
    <w:rsid w:val="00F83DE0"/>
    <w:rsid w:val="00F84F45"/>
    <w:rsid w:val="00F85FA0"/>
    <w:rsid w:val="00F91144"/>
    <w:rsid w:val="00F918EA"/>
    <w:rsid w:val="00F934E4"/>
    <w:rsid w:val="00F959FE"/>
    <w:rsid w:val="00F96D21"/>
    <w:rsid w:val="00F97479"/>
    <w:rsid w:val="00FA0B61"/>
    <w:rsid w:val="00FA1744"/>
    <w:rsid w:val="00FB53BF"/>
    <w:rsid w:val="00FC6815"/>
    <w:rsid w:val="00FD4017"/>
    <w:rsid w:val="00FD4088"/>
    <w:rsid w:val="00FD7A89"/>
    <w:rsid w:val="00FE3CEE"/>
    <w:rsid w:val="00FE7CCD"/>
    <w:rsid w:val="00FF142A"/>
    <w:rsid w:val="00FF25DB"/>
    <w:rsid w:val="00FF27C6"/>
    <w:rsid w:val="00FF71B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7BA842A2"/>
  <w15:docId w15:val="{291E9072-0575-4BCF-A8FF-29247D580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qFormat/>
    <w:rsid w:val="00643281"/>
    <w:pPr>
      <w:keepNext/>
      <w:suppressAutoHyphens/>
      <w:spacing w:before="240" w:after="60" w:line="240" w:lineRule="auto"/>
      <w:jc w:val="both"/>
      <w:outlineLvl w:val="0"/>
    </w:pPr>
    <w:rPr>
      <w:rFonts w:ascii="Arial" w:eastAsia="Times New Roman" w:hAnsi="Arial" w:cs="Arial"/>
      <w:b/>
      <w:bCs/>
      <w:kern w:val="32"/>
      <w:sz w:val="32"/>
      <w:szCs w:val="32"/>
      <w:lang w:val="es-EC" w:eastAsia="ar-SA"/>
    </w:rPr>
  </w:style>
  <w:style w:type="paragraph" w:styleId="Ttulo2">
    <w:name w:val="heading 2"/>
    <w:basedOn w:val="Normal"/>
    <w:next w:val="Normal"/>
    <w:link w:val="Ttulo2Car"/>
    <w:uiPriority w:val="9"/>
    <w:semiHidden/>
    <w:unhideWhenUsed/>
    <w:qFormat/>
    <w:rsid w:val="00276A9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07DC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07DC0"/>
  </w:style>
  <w:style w:type="paragraph" w:styleId="Piedepgina">
    <w:name w:val="footer"/>
    <w:basedOn w:val="Normal"/>
    <w:link w:val="PiedepginaCar"/>
    <w:uiPriority w:val="99"/>
    <w:unhideWhenUsed/>
    <w:rsid w:val="00607DC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07DC0"/>
  </w:style>
  <w:style w:type="paragraph" w:styleId="Textodeglobo">
    <w:name w:val="Balloon Text"/>
    <w:basedOn w:val="Normal"/>
    <w:link w:val="TextodegloboCar"/>
    <w:uiPriority w:val="99"/>
    <w:semiHidden/>
    <w:unhideWhenUsed/>
    <w:rsid w:val="00407A9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07A91"/>
    <w:rPr>
      <w:rFonts w:ascii="Tahoma" w:hAnsi="Tahoma" w:cs="Tahoma"/>
      <w:sz w:val="16"/>
      <w:szCs w:val="16"/>
    </w:rPr>
  </w:style>
  <w:style w:type="paragraph" w:styleId="Sinespaciado">
    <w:name w:val="No Spacing"/>
    <w:uiPriority w:val="1"/>
    <w:qFormat/>
    <w:rsid w:val="00A530D1"/>
    <w:pPr>
      <w:spacing w:after="0" w:line="240" w:lineRule="auto"/>
    </w:pPr>
  </w:style>
  <w:style w:type="paragraph" w:styleId="Prrafodelista">
    <w:name w:val="List Paragraph"/>
    <w:basedOn w:val="Normal"/>
    <w:uiPriority w:val="34"/>
    <w:qFormat/>
    <w:rsid w:val="005A0F82"/>
    <w:pPr>
      <w:ind w:left="720"/>
      <w:contextualSpacing/>
    </w:pPr>
  </w:style>
  <w:style w:type="paragraph" w:styleId="Revisin">
    <w:name w:val="Revision"/>
    <w:hidden/>
    <w:uiPriority w:val="99"/>
    <w:semiHidden/>
    <w:rsid w:val="005F0CAF"/>
    <w:pPr>
      <w:spacing w:after="0" w:line="240" w:lineRule="auto"/>
    </w:pPr>
  </w:style>
  <w:style w:type="character" w:customStyle="1" w:styleId="Ttulo1Car">
    <w:name w:val="Título 1 Car"/>
    <w:basedOn w:val="Fuentedeprrafopredeter"/>
    <w:link w:val="Ttulo1"/>
    <w:rsid w:val="00643281"/>
    <w:rPr>
      <w:rFonts w:ascii="Arial" w:eastAsia="Times New Roman" w:hAnsi="Arial" w:cs="Arial"/>
      <w:b/>
      <w:bCs/>
      <w:kern w:val="32"/>
      <w:sz w:val="32"/>
      <w:szCs w:val="32"/>
      <w:lang w:val="es-EC" w:eastAsia="ar-SA"/>
    </w:rPr>
  </w:style>
  <w:style w:type="paragraph" w:styleId="Ttulo">
    <w:name w:val="Title"/>
    <w:basedOn w:val="Normal"/>
    <w:link w:val="TtuloCar"/>
    <w:qFormat/>
    <w:rsid w:val="00643281"/>
    <w:pPr>
      <w:spacing w:after="0" w:line="240" w:lineRule="auto"/>
      <w:jc w:val="center"/>
    </w:pPr>
    <w:rPr>
      <w:rFonts w:ascii="Times New Roman" w:eastAsia="Times New Roman" w:hAnsi="Times New Roman" w:cs="Times New Roman"/>
      <w:b/>
      <w:bCs/>
      <w:sz w:val="28"/>
      <w:szCs w:val="24"/>
    </w:rPr>
  </w:style>
  <w:style w:type="character" w:customStyle="1" w:styleId="TtuloCar">
    <w:name w:val="Título Car"/>
    <w:basedOn w:val="Fuentedeprrafopredeter"/>
    <w:link w:val="Ttulo"/>
    <w:rsid w:val="00643281"/>
    <w:rPr>
      <w:rFonts w:ascii="Times New Roman" w:eastAsia="Times New Roman" w:hAnsi="Times New Roman" w:cs="Times New Roman"/>
      <w:b/>
      <w:bCs/>
      <w:sz w:val="28"/>
      <w:szCs w:val="24"/>
      <w:lang w:val="es-ES" w:eastAsia="es-ES"/>
    </w:rPr>
  </w:style>
  <w:style w:type="paragraph" w:styleId="NormalWeb">
    <w:name w:val="Normal (Web)"/>
    <w:basedOn w:val="Normal"/>
    <w:uiPriority w:val="99"/>
    <w:unhideWhenUsed/>
    <w:rsid w:val="007A074D"/>
    <w:pPr>
      <w:spacing w:before="100" w:beforeAutospacing="1" w:after="100" w:afterAutospacing="1" w:line="240" w:lineRule="auto"/>
    </w:pPr>
    <w:rPr>
      <w:rFonts w:ascii="Times New Roman" w:eastAsia="Times New Roman" w:hAnsi="Times New Roman" w:cs="Times New Roman"/>
      <w:color w:val="000000"/>
      <w:sz w:val="24"/>
      <w:szCs w:val="24"/>
      <w:lang w:val="es-EC" w:eastAsia="es-EC"/>
    </w:rPr>
  </w:style>
  <w:style w:type="character" w:styleId="Refdecomentario">
    <w:name w:val="annotation reference"/>
    <w:basedOn w:val="Fuentedeprrafopredeter"/>
    <w:uiPriority w:val="99"/>
    <w:semiHidden/>
    <w:unhideWhenUsed/>
    <w:rsid w:val="00D55C17"/>
    <w:rPr>
      <w:sz w:val="16"/>
      <w:szCs w:val="16"/>
    </w:rPr>
  </w:style>
  <w:style w:type="paragraph" w:styleId="Textocomentario">
    <w:name w:val="annotation text"/>
    <w:basedOn w:val="Normal"/>
    <w:link w:val="TextocomentarioCar"/>
    <w:uiPriority w:val="99"/>
    <w:semiHidden/>
    <w:unhideWhenUsed/>
    <w:rsid w:val="00D55C1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55C17"/>
    <w:rPr>
      <w:sz w:val="20"/>
      <w:szCs w:val="20"/>
    </w:rPr>
  </w:style>
  <w:style w:type="paragraph" w:styleId="Asuntodelcomentario">
    <w:name w:val="annotation subject"/>
    <w:basedOn w:val="Textocomentario"/>
    <w:next w:val="Textocomentario"/>
    <w:link w:val="AsuntodelcomentarioCar"/>
    <w:uiPriority w:val="99"/>
    <w:semiHidden/>
    <w:unhideWhenUsed/>
    <w:rsid w:val="00D55C17"/>
    <w:rPr>
      <w:b/>
      <w:bCs/>
    </w:rPr>
  </w:style>
  <w:style w:type="character" w:customStyle="1" w:styleId="AsuntodelcomentarioCar">
    <w:name w:val="Asunto del comentario Car"/>
    <w:basedOn w:val="TextocomentarioCar"/>
    <w:link w:val="Asuntodelcomentario"/>
    <w:uiPriority w:val="99"/>
    <w:semiHidden/>
    <w:rsid w:val="00D55C17"/>
    <w:rPr>
      <w:b/>
      <w:bCs/>
      <w:sz w:val="20"/>
      <w:szCs w:val="20"/>
    </w:rPr>
  </w:style>
  <w:style w:type="paragraph" w:customStyle="1" w:styleId="Default">
    <w:name w:val="Default"/>
    <w:rsid w:val="009E0901"/>
    <w:pPr>
      <w:autoSpaceDE w:val="0"/>
      <w:autoSpaceDN w:val="0"/>
      <w:adjustRightInd w:val="0"/>
      <w:spacing w:after="0" w:line="240" w:lineRule="auto"/>
    </w:pPr>
    <w:rPr>
      <w:rFonts w:ascii="Arial" w:hAnsi="Arial" w:cs="Arial"/>
      <w:color w:val="000000"/>
      <w:sz w:val="24"/>
      <w:szCs w:val="24"/>
      <w:lang w:val="es-EC"/>
    </w:rPr>
  </w:style>
  <w:style w:type="character" w:styleId="nfasis">
    <w:name w:val="Emphasis"/>
    <w:basedOn w:val="Fuentedeprrafopredeter"/>
    <w:uiPriority w:val="20"/>
    <w:qFormat/>
    <w:rsid w:val="000B6517"/>
    <w:rPr>
      <w:b/>
      <w:bCs/>
      <w:i w:val="0"/>
      <w:iCs w:val="0"/>
    </w:rPr>
  </w:style>
  <w:style w:type="numbering" w:customStyle="1" w:styleId="Estilo1">
    <w:name w:val="Estilo1"/>
    <w:uiPriority w:val="99"/>
    <w:rsid w:val="00584817"/>
    <w:pPr>
      <w:numPr>
        <w:numId w:val="2"/>
      </w:numPr>
    </w:pPr>
  </w:style>
  <w:style w:type="character" w:customStyle="1" w:styleId="Ttulo2Car">
    <w:name w:val="Título 2 Car"/>
    <w:basedOn w:val="Fuentedeprrafopredeter"/>
    <w:link w:val="Ttulo2"/>
    <w:uiPriority w:val="9"/>
    <w:semiHidden/>
    <w:rsid w:val="00276A97"/>
    <w:rPr>
      <w:rFonts w:asciiTheme="majorHAnsi" w:eastAsiaTheme="majorEastAsia" w:hAnsiTheme="majorHAnsi" w:cstheme="majorBidi"/>
      <w:b/>
      <w:bCs/>
      <w:color w:val="4F81BD" w:themeColor="accent1"/>
      <w:sz w:val="26"/>
      <w:szCs w:val="26"/>
    </w:rPr>
  </w:style>
  <w:style w:type="table" w:styleId="Tablaconcuadrcula">
    <w:name w:val="Table Grid"/>
    <w:basedOn w:val="Tablanormal"/>
    <w:uiPriority w:val="59"/>
    <w:rsid w:val="00276A97"/>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tuloTDC">
    <w:name w:val="TOC Heading"/>
    <w:basedOn w:val="Ttulo1"/>
    <w:next w:val="Normal"/>
    <w:uiPriority w:val="39"/>
    <w:unhideWhenUsed/>
    <w:qFormat/>
    <w:rsid w:val="00A21A7B"/>
    <w:pPr>
      <w:keepLines/>
      <w:suppressAutoHyphens w:val="0"/>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s-ES" w:eastAsia="en-US"/>
    </w:rPr>
  </w:style>
  <w:style w:type="paragraph" w:styleId="TDC1">
    <w:name w:val="toc 1"/>
    <w:basedOn w:val="Normal"/>
    <w:next w:val="Normal"/>
    <w:autoRedefine/>
    <w:uiPriority w:val="39"/>
    <w:unhideWhenUsed/>
    <w:rsid w:val="00A21A7B"/>
    <w:pPr>
      <w:spacing w:after="100"/>
    </w:pPr>
  </w:style>
  <w:style w:type="character" w:styleId="Hipervnculo">
    <w:name w:val="Hyperlink"/>
    <w:basedOn w:val="Fuentedeprrafopredeter"/>
    <w:uiPriority w:val="99"/>
    <w:unhideWhenUsed/>
    <w:rsid w:val="00A21A7B"/>
    <w:rPr>
      <w:color w:val="0000FF" w:themeColor="hyperlink"/>
      <w:u w:val="single"/>
    </w:rPr>
  </w:style>
  <w:style w:type="character" w:styleId="Nmerodepgina">
    <w:name w:val="page number"/>
    <w:basedOn w:val="Fuentedeprrafopredeter"/>
    <w:rsid w:val="001E50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0063370">
      <w:bodyDiv w:val="1"/>
      <w:marLeft w:val="0"/>
      <w:marRight w:val="0"/>
      <w:marTop w:val="0"/>
      <w:marBottom w:val="0"/>
      <w:divBdr>
        <w:top w:val="none" w:sz="0" w:space="0" w:color="auto"/>
        <w:left w:val="none" w:sz="0" w:space="0" w:color="auto"/>
        <w:bottom w:val="none" w:sz="0" w:space="0" w:color="auto"/>
        <w:right w:val="none" w:sz="0" w:space="0" w:color="auto"/>
      </w:divBdr>
    </w:div>
    <w:div w:id="1145271094">
      <w:bodyDiv w:val="1"/>
      <w:marLeft w:val="0"/>
      <w:marRight w:val="0"/>
      <w:marTop w:val="0"/>
      <w:marBottom w:val="0"/>
      <w:divBdr>
        <w:top w:val="none" w:sz="0" w:space="0" w:color="auto"/>
        <w:left w:val="none" w:sz="0" w:space="0" w:color="auto"/>
        <w:bottom w:val="none" w:sz="0" w:space="0" w:color="auto"/>
        <w:right w:val="none" w:sz="0" w:space="0" w:color="auto"/>
      </w:divBdr>
    </w:div>
    <w:div w:id="1402096205">
      <w:bodyDiv w:val="1"/>
      <w:marLeft w:val="0"/>
      <w:marRight w:val="0"/>
      <w:marTop w:val="0"/>
      <w:marBottom w:val="0"/>
      <w:divBdr>
        <w:top w:val="none" w:sz="0" w:space="0" w:color="auto"/>
        <w:left w:val="none" w:sz="0" w:space="0" w:color="auto"/>
        <w:bottom w:val="none" w:sz="0" w:space="0" w:color="auto"/>
        <w:right w:val="none" w:sz="0" w:space="0" w:color="auto"/>
      </w:divBdr>
    </w:div>
    <w:div w:id="1502887672">
      <w:bodyDiv w:val="1"/>
      <w:marLeft w:val="0"/>
      <w:marRight w:val="0"/>
      <w:marTop w:val="0"/>
      <w:marBottom w:val="0"/>
      <w:divBdr>
        <w:top w:val="none" w:sz="0" w:space="0" w:color="auto"/>
        <w:left w:val="none" w:sz="0" w:space="0" w:color="auto"/>
        <w:bottom w:val="none" w:sz="0" w:space="0" w:color="auto"/>
        <w:right w:val="none" w:sz="0" w:space="0" w:color="auto"/>
      </w:divBdr>
      <w:divsChild>
        <w:div w:id="1634480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547128">
      <w:bodyDiv w:val="1"/>
      <w:marLeft w:val="0"/>
      <w:marRight w:val="0"/>
      <w:marTop w:val="0"/>
      <w:marBottom w:val="0"/>
      <w:divBdr>
        <w:top w:val="none" w:sz="0" w:space="0" w:color="auto"/>
        <w:left w:val="none" w:sz="0" w:space="0" w:color="auto"/>
        <w:bottom w:val="none" w:sz="0" w:space="0" w:color="auto"/>
        <w:right w:val="none" w:sz="0" w:space="0" w:color="auto"/>
      </w:divBdr>
    </w:div>
    <w:div w:id="2033798636">
      <w:bodyDiv w:val="1"/>
      <w:marLeft w:val="0"/>
      <w:marRight w:val="0"/>
      <w:marTop w:val="0"/>
      <w:marBottom w:val="0"/>
      <w:divBdr>
        <w:top w:val="none" w:sz="0" w:space="0" w:color="auto"/>
        <w:left w:val="none" w:sz="0" w:space="0" w:color="auto"/>
        <w:bottom w:val="none" w:sz="0" w:space="0" w:color="auto"/>
        <w:right w:val="none" w:sz="0" w:space="0" w:color="auto"/>
      </w:divBdr>
    </w:div>
    <w:div w:id="2130274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99.png"/><Relationship Id="rId11" Type="http://schemas.openxmlformats.org/officeDocument/2006/relationships/hyperlink" Target="http://secure2.support.baan.com/ftpdownload/updates/port/" TargetMode="External"/><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7.png"/><Relationship Id="rId237" Type="http://schemas.openxmlformats.org/officeDocument/2006/relationships/header" Target="header2.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7.png"/><Relationship Id="rId227" Type="http://schemas.openxmlformats.org/officeDocument/2006/relationships/image" Target="media/image21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footer" Target="footer1.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8.png"/><Relationship Id="rId228" Type="http://schemas.openxmlformats.org/officeDocument/2006/relationships/image" Target="media/image219.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09.png"/><Relationship Id="rId239" Type="http://schemas.openxmlformats.org/officeDocument/2006/relationships/footer" Target="footer2.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header" Target="header3.xm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0.png"/><Relationship Id="rId230" Type="http://schemas.openxmlformats.org/officeDocument/2006/relationships/image" Target="media/image22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footer" Target="footer3.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header" Target="header1.xml"/><Relationship Id="rId26" Type="http://schemas.openxmlformats.org/officeDocument/2006/relationships/image" Target="media/image18.png"/><Relationship Id="rId231" Type="http://schemas.openxmlformats.org/officeDocument/2006/relationships/image" Target="media/image222.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2.png"/><Relationship Id="rId242" Type="http://schemas.openxmlformats.org/officeDocument/2006/relationships/fontTable" Target="fontTable.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hyperlink" Target="file:///\\192.168.1.104\c$\FacturacionElectronica" TargetMode="External"/><Relationship Id="rId222" Type="http://schemas.openxmlformats.org/officeDocument/2006/relationships/image" Target="media/image213.png"/><Relationship Id="rId243" Type="http://schemas.microsoft.com/office/2011/relationships/people" Target="people.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theme" Target="theme/theme1.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4.png"/><Relationship Id="rId19" Type="http://schemas.openxmlformats.org/officeDocument/2006/relationships/image" Target="media/image11.png"/><Relationship Id="rId224" Type="http://schemas.openxmlformats.org/officeDocument/2006/relationships/image" Target="media/image215.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5.png"/><Relationship Id="rId225" Type="http://schemas.openxmlformats.org/officeDocument/2006/relationships/image" Target="media/image216.png"/></Relationships>
</file>

<file path=word/_rels/header2.xml.rels><?xml version="1.0" encoding="UTF-8" standalone="yes"?>
<Relationships xmlns="http://schemas.openxmlformats.org/package/2006/relationships"><Relationship Id="rId3" Type="http://schemas.openxmlformats.org/officeDocument/2006/relationships/image" Target="media/image229.png"/><Relationship Id="rId2" Type="http://schemas.openxmlformats.org/officeDocument/2006/relationships/image" Target="media/image228.jpg"/><Relationship Id="rId1" Type="http://schemas.openxmlformats.org/officeDocument/2006/relationships/image" Target="media/image227.jpeg"/></Relationships>
</file>

<file path=word/_rels/settings.xml.rels><?xml version="1.0" encoding="UTF-8" standalone="yes"?>
<Relationships xmlns="http://schemas.openxmlformats.org/package/2006/relationships"><Relationship Id="rId1" Type="http://schemas.openxmlformats.org/officeDocument/2006/relationships/attachedTemplate" Target="file:///G:\Proyectos\Humphreys\Procesos%20Humphreys\Plantilla%20Procesos%20y%20Procedimientos%20Humphrey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626298-5BBB-4C0E-8CED-301809275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Procesos y Procedimientos Humphreys</Template>
  <TotalTime>12</TotalTime>
  <Pages>168</Pages>
  <Words>4970</Words>
  <Characters>27335</Characters>
  <Application>Microsoft Office Word</Application>
  <DocSecurity>0</DocSecurity>
  <Lines>227</Lines>
  <Paragraphs>64</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32241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Fabiola Cerezo</dc:creator>
  <cp:lastModifiedBy>Edwin David Zambrano Fuentes</cp:lastModifiedBy>
  <cp:revision>15</cp:revision>
  <cp:lastPrinted>2020-05-09T06:23:00Z</cp:lastPrinted>
  <dcterms:created xsi:type="dcterms:W3CDTF">2017-01-06T20:49:00Z</dcterms:created>
  <dcterms:modified xsi:type="dcterms:W3CDTF">2020-05-09T06:25:00Z</dcterms:modified>
</cp:coreProperties>
</file>